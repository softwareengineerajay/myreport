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9E5F6C" w14:textId="77777777" w:rsidR="007D20C2" w:rsidRDefault="007D20C2">
      <w:pPr>
        <w:pStyle w:val="BodyText"/>
        <w:rPr>
          <w:sz w:val="20"/>
        </w:rPr>
      </w:pPr>
    </w:p>
    <w:p w14:paraId="77BF63E9" w14:textId="77777777" w:rsidR="007D20C2" w:rsidRDefault="007D20C2">
      <w:pPr>
        <w:pStyle w:val="BodyText"/>
        <w:rPr>
          <w:sz w:val="20"/>
        </w:rPr>
      </w:pPr>
    </w:p>
    <w:p w14:paraId="0468CBE6" w14:textId="77777777" w:rsidR="007D20C2" w:rsidRDefault="007D20C2">
      <w:pPr>
        <w:pStyle w:val="BodyText"/>
        <w:rPr>
          <w:sz w:val="20"/>
        </w:rPr>
      </w:pPr>
    </w:p>
    <w:p w14:paraId="4362D98C" w14:textId="77777777" w:rsidR="007D20C2" w:rsidRDefault="007D20C2">
      <w:pPr>
        <w:pStyle w:val="BodyText"/>
        <w:rPr>
          <w:sz w:val="20"/>
        </w:rPr>
      </w:pPr>
    </w:p>
    <w:p w14:paraId="4240A308" w14:textId="77777777" w:rsidR="007D20C2" w:rsidRDefault="007D20C2">
      <w:pPr>
        <w:pStyle w:val="BodyText"/>
        <w:rPr>
          <w:sz w:val="20"/>
        </w:rPr>
      </w:pPr>
    </w:p>
    <w:p w14:paraId="44BB3536" w14:textId="77777777" w:rsidR="007D20C2" w:rsidRDefault="007D20C2">
      <w:pPr>
        <w:pStyle w:val="BodyText"/>
        <w:rPr>
          <w:sz w:val="20"/>
        </w:rPr>
      </w:pPr>
    </w:p>
    <w:p w14:paraId="5CF52125" w14:textId="77777777" w:rsidR="007D20C2" w:rsidRDefault="007D20C2">
      <w:pPr>
        <w:pStyle w:val="BodyText"/>
        <w:rPr>
          <w:sz w:val="20"/>
        </w:rPr>
      </w:pPr>
    </w:p>
    <w:p w14:paraId="4305820D" w14:textId="77777777" w:rsidR="007D20C2" w:rsidRDefault="007D20C2">
      <w:pPr>
        <w:pStyle w:val="BodyText"/>
        <w:rPr>
          <w:sz w:val="20"/>
        </w:rPr>
      </w:pPr>
    </w:p>
    <w:p w14:paraId="455AFEFE" w14:textId="77777777" w:rsidR="007D20C2" w:rsidRDefault="007D20C2">
      <w:pPr>
        <w:pStyle w:val="BodyText"/>
        <w:rPr>
          <w:sz w:val="20"/>
        </w:rPr>
      </w:pPr>
    </w:p>
    <w:p w14:paraId="4EF5410C" w14:textId="77777777" w:rsidR="007D20C2" w:rsidRDefault="007D20C2">
      <w:pPr>
        <w:pStyle w:val="BodyText"/>
        <w:rPr>
          <w:sz w:val="21"/>
        </w:rPr>
      </w:pPr>
    </w:p>
    <w:p w14:paraId="31CD3CFB" w14:textId="77777777" w:rsidR="007D20C2" w:rsidRDefault="00D260D4">
      <w:pPr>
        <w:pStyle w:val="BodyText"/>
        <w:spacing w:before="90"/>
        <w:ind w:left="307" w:right="317"/>
        <w:jc w:val="center"/>
      </w:pPr>
      <w:r>
        <w:t>DEEP-LEARNING</w:t>
      </w:r>
      <w:r>
        <w:rPr>
          <w:spacing w:val="-14"/>
        </w:rPr>
        <w:t xml:space="preserve"> </w:t>
      </w:r>
      <w:r>
        <w:t>BASED</w:t>
      </w:r>
      <w:r>
        <w:rPr>
          <w:spacing w:val="-15"/>
        </w:rPr>
        <w:t xml:space="preserve"> </w:t>
      </w:r>
      <w:r>
        <w:t>VEICHLE</w:t>
      </w:r>
      <w:r>
        <w:rPr>
          <w:spacing w:val="-14"/>
        </w:rPr>
        <w:t xml:space="preserve"> </w:t>
      </w:r>
      <w:r>
        <w:t>COUNT</w:t>
      </w:r>
      <w:r>
        <w:rPr>
          <w:spacing w:val="-12"/>
        </w:rPr>
        <w:t xml:space="preserve"> </w:t>
      </w:r>
      <w:r>
        <w:t>AND</w:t>
      </w:r>
      <w:r>
        <w:rPr>
          <w:spacing w:val="-15"/>
        </w:rPr>
        <w:t xml:space="preserve"> </w:t>
      </w:r>
      <w:r>
        <w:t>FREE</w:t>
      </w:r>
      <w:r>
        <w:rPr>
          <w:spacing w:val="-15"/>
        </w:rPr>
        <w:t xml:space="preserve"> </w:t>
      </w:r>
      <w:r>
        <w:t>PARKING</w:t>
      </w:r>
      <w:r>
        <w:rPr>
          <w:spacing w:val="-14"/>
        </w:rPr>
        <w:t xml:space="preserve"> </w:t>
      </w:r>
      <w:r>
        <w:t>SLOT</w:t>
      </w:r>
      <w:r>
        <w:rPr>
          <w:spacing w:val="-13"/>
        </w:rPr>
        <w:t xml:space="preserve"> </w:t>
      </w:r>
      <w:r>
        <w:t>DETECTION</w:t>
      </w:r>
    </w:p>
    <w:p w14:paraId="29A937EF" w14:textId="77777777" w:rsidR="007D20C2" w:rsidRDefault="007D20C2">
      <w:pPr>
        <w:pStyle w:val="BodyText"/>
        <w:rPr>
          <w:sz w:val="26"/>
        </w:rPr>
      </w:pPr>
    </w:p>
    <w:p w14:paraId="5BD3A1FE" w14:textId="77777777" w:rsidR="007D20C2" w:rsidRDefault="007D20C2">
      <w:pPr>
        <w:pStyle w:val="BodyText"/>
        <w:rPr>
          <w:sz w:val="26"/>
        </w:rPr>
      </w:pPr>
    </w:p>
    <w:p w14:paraId="60FA62C4" w14:textId="77777777" w:rsidR="007D20C2" w:rsidRDefault="007D20C2">
      <w:pPr>
        <w:pStyle w:val="BodyText"/>
        <w:rPr>
          <w:sz w:val="26"/>
        </w:rPr>
      </w:pPr>
    </w:p>
    <w:p w14:paraId="00ABDCB6" w14:textId="77777777" w:rsidR="007D20C2" w:rsidRDefault="007D20C2">
      <w:pPr>
        <w:pStyle w:val="BodyText"/>
        <w:rPr>
          <w:sz w:val="26"/>
        </w:rPr>
      </w:pPr>
    </w:p>
    <w:p w14:paraId="5C3EEDFC" w14:textId="77777777" w:rsidR="007D20C2" w:rsidRDefault="00D260D4">
      <w:pPr>
        <w:pStyle w:val="BodyText"/>
        <w:spacing w:before="185"/>
        <w:ind w:left="306" w:right="317"/>
        <w:jc w:val="center"/>
      </w:pPr>
      <w:r>
        <w:t>AJAY</w:t>
      </w:r>
      <w:r>
        <w:rPr>
          <w:spacing w:val="-15"/>
        </w:rPr>
        <w:t xml:space="preserve"> </w:t>
      </w:r>
      <w:r>
        <w:t>JAIN</w:t>
      </w:r>
    </w:p>
    <w:p w14:paraId="753CBB68" w14:textId="77777777" w:rsidR="007D20C2" w:rsidRDefault="007D20C2">
      <w:pPr>
        <w:pStyle w:val="BodyText"/>
        <w:rPr>
          <w:sz w:val="26"/>
        </w:rPr>
      </w:pPr>
    </w:p>
    <w:p w14:paraId="35EE6870" w14:textId="77777777" w:rsidR="007D20C2" w:rsidRDefault="007D20C2">
      <w:pPr>
        <w:pStyle w:val="BodyText"/>
        <w:rPr>
          <w:sz w:val="26"/>
        </w:rPr>
      </w:pPr>
    </w:p>
    <w:p w14:paraId="16295AA5" w14:textId="77777777" w:rsidR="007D20C2" w:rsidRDefault="007D20C2">
      <w:pPr>
        <w:pStyle w:val="BodyText"/>
        <w:rPr>
          <w:sz w:val="26"/>
        </w:rPr>
      </w:pPr>
    </w:p>
    <w:p w14:paraId="4B872A22" w14:textId="77777777" w:rsidR="007D20C2" w:rsidRDefault="007D20C2">
      <w:pPr>
        <w:pStyle w:val="BodyText"/>
        <w:rPr>
          <w:sz w:val="26"/>
        </w:rPr>
      </w:pPr>
    </w:p>
    <w:p w14:paraId="1B682B0D" w14:textId="77777777" w:rsidR="007D20C2" w:rsidRDefault="007D20C2">
      <w:pPr>
        <w:pStyle w:val="BodyText"/>
        <w:rPr>
          <w:sz w:val="26"/>
        </w:rPr>
      </w:pPr>
    </w:p>
    <w:p w14:paraId="06485D41" w14:textId="77777777" w:rsidR="007D20C2" w:rsidRDefault="007D20C2">
      <w:pPr>
        <w:pStyle w:val="BodyText"/>
        <w:spacing w:before="10"/>
        <w:rPr>
          <w:sz w:val="25"/>
        </w:rPr>
      </w:pPr>
    </w:p>
    <w:p w14:paraId="212E3DB0" w14:textId="77777777" w:rsidR="007D20C2" w:rsidRDefault="00D260D4">
      <w:pPr>
        <w:pStyle w:val="BodyText"/>
        <w:spacing w:before="1"/>
        <w:ind w:left="3878" w:right="3892"/>
        <w:jc w:val="center"/>
      </w:pPr>
      <w:r>
        <w:t>Final</w:t>
      </w:r>
      <w:r>
        <w:rPr>
          <w:spacing w:val="-2"/>
        </w:rPr>
        <w:t xml:space="preserve"> </w:t>
      </w:r>
      <w:r>
        <w:t>Thesis</w:t>
      </w:r>
      <w:r>
        <w:rPr>
          <w:spacing w:val="-2"/>
        </w:rPr>
        <w:t xml:space="preserve"> </w:t>
      </w:r>
      <w:r>
        <w:t>Report</w:t>
      </w:r>
    </w:p>
    <w:p w14:paraId="06014FD3" w14:textId="77777777" w:rsidR="007D20C2" w:rsidRDefault="007D20C2">
      <w:pPr>
        <w:pStyle w:val="BodyText"/>
        <w:rPr>
          <w:sz w:val="26"/>
        </w:rPr>
      </w:pPr>
    </w:p>
    <w:p w14:paraId="7B5FFEAE" w14:textId="77777777" w:rsidR="007D20C2" w:rsidRDefault="007D20C2">
      <w:pPr>
        <w:pStyle w:val="BodyText"/>
        <w:rPr>
          <w:sz w:val="26"/>
        </w:rPr>
      </w:pPr>
    </w:p>
    <w:p w14:paraId="2CBA5FC9" w14:textId="77777777" w:rsidR="007D20C2" w:rsidRDefault="007D20C2">
      <w:pPr>
        <w:pStyle w:val="BodyText"/>
        <w:rPr>
          <w:sz w:val="26"/>
        </w:rPr>
      </w:pPr>
    </w:p>
    <w:p w14:paraId="04F95E31" w14:textId="77777777" w:rsidR="007D20C2" w:rsidRDefault="007D20C2">
      <w:pPr>
        <w:pStyle w:val="BodyText"/>
        <w:rPr>
          <w:sz w:val="26"/>
        </w:rPr>
      </w:pPr>
    </w:p>
    <w:p w14:paraId="6D9F2BCE" w14:textId="77777777" w:rsidR="007D20C2" w:rsidRDefault="007D20C2">
      <w:pPr>
        <w:pStyle w:val="BodyText"/>
        <w:rPr>
          <w:sz w:val="26"/>
        </w:rPr>
      </w:pPr>
    </w:p>
    <w:p w14:paraId="0E606BE9" w14:textId="77777777" w:rsidR="007D20C2" w:rsidRDefault="007D20C2">
      <w:pPr>
        <w:pStyle w:val="BodyText"/>
        <w:rPr>
          <w:sz w:val="26"/>
        </w:rPr>
      </w:pPr>
    </w:p>
    <w:p w14:paraId="241876AE" w14:textId="77777777" w:rsidR="007D20C2" w:rsidRDefault="007D20C2">
      <w:pPr>
        <w:pStyle w:val="BodyText"/>
        <w:rPr>
          <w:sz w:val="26"/>
        </w:rPr>
      </w:pPr>
    </w:p>
    <w:p w14:paraId="598DAB0E" w14:textId="77777777" w:rsidR="007D20C2" w:rsidRDefault="007D20C2">
      <w:pPr>
        <w:pStyle w:val="BodyText"/>
        <w:rPr>
          <w:sz w:val="26"/>
        </w:rPr>
      </w:pPr>
    </w:p>
    <w:p w14:paraId="2AE81A9E" w14:textId="77777777" w:rsidR="007D20C2" w:rsidRDefault="007D20C2">
      <w:pPr>
        <w:pStyle w:val="BodyText"/>
        <w:rPr>
          <w:sz w:val="26"/>
        </w:rPr>
      </w:pPr>
    </w:p>
    <w:p w14:paraId="2551F3C5" w14:textId="77777777" w:rsidR="007D20C2" w:rsidRDefault="007D20C2">
      <w:pPr>
        <w:pStyle w:val="BodyText"/>
        <w:rPr>
          <w:sz w:val="26"/>
        </w:rPr>
      </w:pPr>
    </w:p>
    <w:p w14:paraId="54019446" w14:textId="77777777" w:rsidR="007D20C2" w:rsidRDefault="007D20C2">
      <w:pPr>
        <w:pStyle w:val="BodyText"/>
        <w:rPr>
          <w:sz w:val="26"/>
        </w:rPr>
      </w:pPr>
    </w:p>
    <w:p w14:paraId="5BA214C0" w14:textId="77777777" w:rsidR="007D20C2" w:rsidRDefault="007D20C2">
      <w:pPr>
        <w:pStyle w:val="BodyText"/>
        <w:rPr>
          <w:sz w:val="26"/>
        </w:rPr>
      </w:pPr>
    </w:p>
    <w:p w14:paraId="7402E2FD" w14:textId="77777777" w:rsidR="007D20C2" w:rsidRDefault="007D20C2">
      <w:pPr>
        <w:pStyle w:val="BodyText"/>
        <w:rPr>
          <w:sz w:val="26"/>
        </w:rPr>
      </w:pPr>
    </w:p>
    <w:p w14:paraId="2DCAEA90" w14:textId="77777777" w:rsidR="007D20C2" w:rsidRDefault="007D20C2">
      <w:pPr>
        <w:pStyle w:val="BodyText"/>
        <w:rPr>
          <w:sz w:val="34"/>
        </w:rPr>
      </w:pPr>
    </w:p>
    <w:p w14:paraId="5C956A75" w14:textId="77777777" w:rsidR="007D20C2" w:rsidRDefault="00D260D4">
      <w:pPr>
        <w:pStyle w:val="BodyText"/>
        <w:ind w:left="3878" w:right="3887"/>
        <w:jc w:val="center"/>
      </w:pPr>
      <w:r>
        <w:t>MARCH</w:t>
      </w:r>
      <w:r>
        <w:rPr>
          <w:spacing w:val="-1"/>
        </w:rPr>
        <w:t xml:space="preserve"> </w:t>
      </w:r>
      <w:r>
        <w:t>2024</w:t>
      </w:r>
    </w:p>
    <w:p w14:paraId="6B21E3AB" w14:textId="77777777" w:rsidR="007D20C2" w:rsidRDefault="007D20C2">
      <w:pPr>
        <w:jc w:val="center"/>
        <w:sectPr w:rsidR="007D20C2" w:rsidSect="001F0049">
          <w:type w:val="continuous"/>
          <w:pgSz w:w="12240" w:h="15840"/>
          <w:pgMar w:top="1500" w:right="980" w:bottom="280" w:left="1560" w:header="720" w:footer="720" w:gutter="0"/>
          <w:cols w:space="720"/>
        </w:sectPr>
      </w:pPr>
    </w:p>
    <w:p w14:paraId="0E27F6CF" w14:textId="77777777" w:rsidR="007D20C2" w:rsidRDefault="007D20C2">
      <w:pPr>
        <w:pStyle w:val="BodyText"/>
        <w:rPr>
          <w:sz w:val="20"/>
        </w:rPr>
      </w:pPr>
    </w:p>
    <w:p w14:paraId="2E341507" w14:textId="77777777" w:rsidR="007D20C2" w:rsidRDefault="007D20C2">
      <w:pPr>
        <w:pStyle w:val="BodyText"/>
        <w:rPr>
          <w:sz w:val="20"/>
        </w:rPr>
      </w:pPr>
    </w:p>
    <w:p w14:paraId="1F177F5E" w14:textId="77777777" w:rsidR="007D20C2" w:rsidRDefault="007D20C2">
      <w:pPr>
        <w:pStyle w:val="BodyText"/>
        <w:rPr>
          <w:sz w:val="20"/>
        </w:rPr>
      </w:pPr>
    </w:p>
    <w:p w14:paraId="637DFA1C" w14:textId="77777777" w:rsidR="007D20C2" w:rsidRDefault="007D20C2">
      <w:pPr>
        <w:pStyle w:val="BodyText"/>
        <w:rPr>
          <w:sz w:val="20"/>
        </w:rPr>
      </w:pPr>
    </w:p>
    <w:p w14:paraId="72F0F084" w14:textId="77777777" w:rsidR="007D20C2" w:rsidRDefault="007D20C2">
      <w:pPr>
        <w:pStyle w:val="BodyText"/>
        <w:spacing w:before="8"/>
        <w:rPr>
          <w:sz w:val="20"/>
        </w:rPr>
      </w:pPr>
    </w:p>
    <w:p w14:paraId="2047EAD2" w14:textId="77777777" w:rsidR="007D20C2" w:rsidRDefault="00D260D4">
      <w:pPr>
        <w:pStyle w:val="Heading1"/>
        <w:spacing w:before="1"/>
        <w:ind w:left="307" w:right="317" w:firstLine="0"/>
        <w:jc w:val="center"/>
      </w:pPr>
      <w:r>
        <w:t>DEDICATION</w:t>
      </w:r>
    </w:p>
    <w:p w14:paraId="02083F4D" w14:textId="77777777" w:rsidR="007D20C2" w:rsidRDefault="007D20C2">
      <w:pPr>
        <w:pStyle w:val="BodyText"/>
        <w:rPr>
          <w:b/>
          <w:sz w:val="26"/>
        </w:rPr>
      </w:pPr>
    </w:p>
    <w:p w14:paraId="11712B9E" w14:textId="77777777" w:rsidR="007D20C2" w:rsidRDefault="007D20C2">
      <w:pPr>
        <w:pStyle w:val="BodyText"/>
        <w:rPr>
          <w:b/>
          <w:sz w:val="26"/>
        </w:rPr>
      </w:pPr>
    </w:p>
    <w:p w14:paraId="3DA2FA2F" w14:textId="77777777" w:rsidR="007D20C2" w:rsidRDefault="007D20C2">
      <w:pPr>
        <w:pStyle w:val="BodyText"/>
        <w:spacing w:before="1"/>
        <w:rPr>
          <w:b/>
          <w:sz w:val="29"/>
        </w:rPr>
      </w:pPr>
    </w:p>
    <w:p w14:paraId="3064A6E1" w14:textId="77777777" w:rsidR="007D20C2" w:rsidRDefault="00D260D4">
      <w:pPr>
        <w:spacing w:line="360" w:lineRule="auto"/>
        <w:ind w:left="142" w:right="150"/>
        <w:jc w:val="both"/>
      </w:pPr>
      <w:r>
        <w:rPr>
          <w:spacing w:val="-1"/>
        </w:rPr>
        <w:t>I</w:t>
      </w:r>
      <w:r>
        <w:rPr>
          <w:spacing w:val="-16"/>
        </w:rPr>
        <w:t xml:space="preserve"> </w:t>
      </w:r>
      <w:r>
        <w:rPr>
          <w:spacing w:val="-1"/>
        </w:rPr>
        <w:t>am</w:t>
      </w:r>
      <w:r>
        <w:rPr>
          <w:spacing w:val="-14"/>
        </w:rPr>
        <w:t xml:space="preserve"> </w:t>
      </w:r>
      <w:r>
        <w:rPr>
          <w:spacing w:val="-1"/>
        </w:rPr>
        <w:t>deeply</w:t>
      </w:r>
      <w:r>
        <w:rPr>
          <w:spacing w:val="-17"/>
        </w:rPr>
        <w:t xml:space="preserve"> </w:t>
      </w:r>
      <w:r>
        <w:rPr>
          <w:spacing w:val="-1"/>
        </w:rPr>
        <w:t>thankful</w:t>
      </w:r>
      <w:r>
        <w:rPr>
          <w:spacing w:val="-13"/>
        </w:rPr>
        <w:t xml:space="preserve"> </w:t>
      </w:r>
      <w:r>
        <w:t>to</w:t>
      </w:r>
      <w:r>
        <w:rPr>
          <w:spacing w:val="-15"/>
        </w:rPr>
        <w:t xml:space="preserve"> </w:t>
      </w:r>
      <w:r>
        <w:t>my</w:t>
      </w:r>
      <w:r>
        <w:rPr>
          <w:spacing w:val="-15"/>
        </w:rPr>
        <w:t xml:space="preserve"> </w:t>
      </w:r>
      <w:r>
        <w:t>parents</w:t>
      </w:r>
      <w:r>
        <w:rPr>
          <w:spacing w:val="-13"/>
        </w:rPr>
        <w:t xml:space="preserve"> </w:t>
      </w:r>
      <w:r>
        <w:t>and</w:t>
      </w:r>
      <w:r>
        <w:rPr>
          <w:spacing w:val="-15"/>
        </w:rPr>
        <w:t xml:space="preserve"> </w:t>
      </w:r>
      <w:r>
        <w:t>wife</w:t>
      </w:r>
      <w:r>
        <w:rPr>
          <w:spacing w:val="-17"/>
        </w:rPr>
        <w:t xml:space="preserve"> </w:t>
      </w:r>
      <w:r>
        <w:t>for</w:t>
      </w:r>
      <w:r>
        <w:rPr>
          <w:spacing w:val="-13"/>
        </w:rPr>
        <w:t xml:space="preserve"> </w:t>
      </w:r>
      <w:r>
        <w:t>their</w:t>
      </w:r>
      <w:r>
        <w:rPr>
          <w:spacing w:val="-14"/>
        </w:rPr>
        <w:t xml:space="preserve"> </w:t>
      </w:r>
      <w:r>
        <w:t>unwavering</w:t>
      </w:r>
      <w:r>
        <w:rPr>
          <w:spacing w:val="-15"/>
        </w:rPr>
        <w:t xml:space="preserve"> </w:t>
      </w:r>
      <w:r>
        <w:t>support</w:t>
      </w:r>
      <w:r>
        <w:rPr>
          <w:spacing w:val="-13"/>
        </w:rPr>
        <w:t xml:space="preserve"> </w:t>
      </w:r>
      <w:r>
        <w:t>and</w:t>
      </w:r>
      <w:r>
        <w:rPr>
          <w:spacing w:val="-14"/>
        </w:rPr>
        <w:t xml:space="preserve"> </w:t>
      </w:r>
      <w:r>
        <w:t>Mr.</w:t>
      </w:r>
      <w:r>
        <w:rPr>
          <w:spacing w:val="-15"/>
        </w:rPr>
        <w:t xml:space="preserve"> </w:t>
      </w:r>
      <w:r>
        <w:t>Kapil</w:t>
      </w:r>
      <w:r>
        <w:rPr>
          <w:spacing w:val="28"/>
        </w:rPr>
        <w:t xml:space="preserve"> </w:t>
      </w:r>
      <w:r>
        <w:t>invaluable</w:t>
      </w:r>
      <w:r>
        <w:rPr>
          <w:spacing w:val="-14"/>
        </w:rPr>
        <w:t xml:space="preserve"> </w:t>
      </w:r>
      <w:r>
        <w:t>guidance</w:t>
      </w:r>
      <w:r>
        <w:rPr>
          <w:spacing w:val="-52"/>
        </w:rPr>
        <w:t xml:space="preserve"> </w:t>
      </w:r>
      <w:r>
        <w:t>throughout my research journey. Their expertise, insightful feedback, and constant encouragement have</w:t>
      </w:r>
      <w:r>
        <w:rPr>
          <w:spacing w:val="1"/>
        </w:rPr>
        <w:t xml:space="preserve"> </w:t>
      </w:r>
      <w:r>
        <w:t>played</w:t>
      </w:r>
      <w:r>
        <w:rPr>
          <w:spacing w:val="-5"/>
        </w:rPr>
        <w:t xml:space="preserve"> </w:t>
      </w:r>
      <w:r>
        <w:t>a</w:t>
      </w:r>
      <w:r>
        <w:rPr>
          <w:spacing w:val="-6"/>
        </w:rPr>
        <w:t xml:space="preserve"> </w:t>
      </w:r>
      <w:r>
        <w:t>pivotal</w:t>
      </w:r>
      <w:r>
        <w:rPr>
          <w:spacing w:val="-3"/>
        </w:rPr>
        <w:t xml:space="preserve"> </w:t>
      </w:r>
      <w:r>
        <w:t>role</w:t>
      </w:r>
      <w:r>
        <w:rPr>
          <w:spacing w:val="-6"/>
        </w:rPr>
        <w:t xml:space="preserve"> </w:t>
      </w:r>
      <w:r>
        <w:t>in</w:t>
      </w:r>
      <w:r>
        <w:rPr>
          <w:spacing w:val="-6"/>
        </w:rPr>
        <w:t xml:space="preserve"> </w:t>
      </w:r>
      <w:r>
        <w:t>shaping</w:t>
      </w:r>
      <w:r>
        <w:rPr>
          <w:spacing w:val="-6"/>
        </w:rPr>
        <w:t xml:space="preserve"> </w:t>
      </w:r>
      <w:r>
        <w:t>the</w:t>
      </w:r>
      <w:r>
        <w:rPr>
          <w:spacing w:val="-6"/>
        </w:rPr>
        <w:t xml:space="preserve"> </w:t>
      </w:r>
      <w:r>
        <w:t>outcome</w:t>
      </w:r>
      <w:r>
        <w:rPr>
          <w:spacing w:val="-3"/>
        </w:rPr>
        <w:t xml:space="preserve"> </w:t>
      </w:r>
      <w:r>
        <w:t>of</w:t>
      </w:r>
      <w:r>
        <w:rPr>
          <w:spacing w:val="-3"/>
        </w:rPr>
        <w:t xml:space="preserve"> </w:t>
      </w:r>
      <w:r>
        <w:t>this</w:t>
      </w:r>
      <w:r>
        <w:rPr>
          <w:spacing w:val="-6"/>
        </w:rPr>
        <w:t xml:space="preserve"> </w:t>
      </w:r>
      <w:r>
        <w:t>work.</w:t>
      </w:r>
      <w:r>
        <w:rPr>
          <w:spacing w:val="-4"/>
        </w:rPr>
        <w:t xml:space="preserve"> </w:t>
      </w:r>
      <w:r>
        <w:t>Additionally,</w:t>
      </w:r>
      <w:r>
        <w:rPr>
          <w:spacing w:val="-4"/>
        </w:rPr>
        <w:t xml:space="preserve"> </w:t>
      </w:r>
      <w:r>
        <w:t>I</w:t>
      </w:r>
      <w:r>
        <w:rPr>
          <w:spacing w:val="-6"/>
        </w:rPr>
        <w:t xml:space="preserve"> </w:t>
      </w:r>
      <w:r>
        <w:t>extend</w:t>
      </w:r>
      <w:r>
        <w:rPr>
          <w:spacing w:val="-6"/>
        </w:rPr>
        <w:t xml:space="preserve"> </w:t>
      </w:r>
      <w:r>
        <w:t>my</w:t>
      </w:r>
      <w:r>
        <w:rPr>
          <w:spacing w:val="-4"/>
        </w:rPr>
        <w:t xml:space="preserve"> </w:t>
      </w:r>
      <w:r>
        <w:t>sincere</w:t>
      </w:r>
      <w:r>
        <w:rPr>
          <w:spacing w:val="-3"/>
        </w:rPr>
        <w:t xml:space="preserve"> </w:t>
      </w:r>
      <w:r>
        <w:t>appreciation</w:t>
      </w:r>
      <w:r>
        <w:rPr>
          <w:spacing w:val="-6"/>
        </w:rPr>
        <w:t xml:space="preserve"> </w:t>
      </w:r>
      <w:r>
        <w:t>to</w:t>
      </w:r>
      <w:r>
        <w:rPr>
          <w:spacing w:val="-52"/>
        </w:rPr>
        <w:t xml:space="preserve"> </w:t>
      </w:r>
      <w:r>
        <w:t>the dedicated team at Hewlett Packard Enterprise for their steadfast commitment and collaborative efforts</w:t>
      </w:r>
      <w:r>
        <w:rPr>
          <w:spacing w:val="1"/>
        </w:rPr>
        <w:t xml:space="preserve"> </w:t>
      </w:r>
      <w:r>
        <w:t>throughout this</w:t>
      </w:r>
      <w:r>
        <w:rPr>
          <w:spacing w:val="-2"/>
        </w:rPr>
        <w:t xml:space="preserve"> </w:t>
      </w:r>
      <w:r>
        <w:t>endeavor.</w:t>
      </w:r>
    </w:p>
    <w:p w14:paraId="2062DC5C" w14:textId="77777777" w:rsidR="007D20C2" w:rsidRDefault="00D260D4">
      <w:pPr>
        <w:spacing w:before="2" w:line="360" w:lineRule="auto"/>
        <w:ind w:left="142" w:right="147"/>
        <w:jc w:val="both"/>
      </w:pPr>
      <w:r>
        <w:t>Their contributions have been instrumental in advancing the progress of the project and achieving our</w:t>
      </w:r>
      <w:r>
        <w:rPr>
          <w:spacing w:val="1"/>
        </w:rPr>
        <w:t xml:space="preserve"> </w:t>
      </w:r>
      <w:r>
        <w:t>collective goals. Together, their support network has provided the foundation upon which I have been able</w:t>
      </w:r>
      <w:r>
        <w:rPr>
          <w:spacing w:val="-52"/>
        </w:rPr>
        <w:t xml:space="preserve"> </w:t>
      </w:r>
      <w:r>
        <w:t>to</w:t>
      </w:r>
      <w:r>
        <w:rPr>
          <w:spacing w:val="-12"/>
        </w:rPr>
        <w:t xml:space="preserve"> </w:t>
      </w:r>
      <w:r>
        <w:t>navigate</w:t>
      </w:r>
      <w:r>
        <w:rPr>
          <w:spacing w:val="-11"/>
        </w:rPr>
        <w:t xml:space="preserve"> </w:t>
      </w:r>
      <w:r>
        <w:t>challenges,</w:t>
      </w:r>
      <w:r>
        <w:rPr>
          <w:spacing w:val="-14"/>
        </w:rPr>
        <w:t xml:space="preserve"> </w:t>
      </w:r>
      <w:r>
        <w:t>overcome</w:t>
      </w:r>
      <w:r>
        <w:rPr>
          <w:spacing w:val="-13"/>
        </w:rPr>
        <w:t xml:space="preserve"> </w:t>
      </w:r>
      <w:r>
        <w:t>obstacles,</w:t>
      </w:r>
      <w:r>
        <w:rPr>
          <w:spacing w:val="-14"/>
        </w:rPr>
        <w:t xml:space="preserve"> </w:t>
      </w:r>
      <w:r>
        <w:t>and</w:t>
      </w:r>
      <w:r>
        <w:rPr>
          <w:spacing w:val="-8"/>
        </w:rPr>
        <w:t xml:space="preserve"> </w:t>
      </w:r>
      <w:r>
        <w:t>ultimately</w:t>
      </w:r>
      <w:r>
        <w:rPr>
          <w:spacing w:val="-14"/>
        </w:rPr>
        <w:t xml:space="preserve"> </w:t>
      </w:r>
      <w:r>
        <w:t>realize</w:t>
      </w:r>
      <w:r>
        <w:rPr>
          <w:spacing w:val="-13"/>
        </w:rPr>
        <w:t xml:space="preserve"> </w:t>
      </w:r>
      <w:r>
        <w:t>the</w:t>
      </w:r>
      <w:r>
        <w:rPr>
          <w:spacing w:val="-13"/>
        </w:rPr>
        <w:t xml:space="preserve"> </w:t>
      </w:r>
      <w:r>
        <w:t>success</w:t>
      </w:r>
      <w:r>
        <w:rPr>
          <w:spacing w:val="-11"/>
        </w:rPr>
        <w:t xml:space="preserve"> </w:t>
      </w:r>
      <w:r>
        <w:t>of</w:t>
      </w:r>
      <w:r>
        <w:rPr>
          <w:spacing w:val="-13"/>
        </w:rPr>
        <w:t xml:space="preserve"> </w:t>
      </w:r>
      <w:r>
        <w:t>this</w:t>
      </w:r>
      <w:r>
        <w:rPr>
          <w:spacing w:val="-11"/>
        </w:rPr>
        <w:t xml:space="preserve"> </w:t>
      </w:r>
      <w:r>
        <w:t>endeavor.</w:t>
      </w:r>
      <w:r>
        <w:rPr>
          <w:spacing w:val="-11"/>
        </w:rPr>
        <w:t xml:space="preserve"> </w:t>
      </w:r>
      <w:r>
        <w:t>This</w:t>
      </w:r>
      <w:r>
        <w:rPr>
          <w:spacing w:val="-14"/>
        </w:rPr>
        <w:t xml:space="preserve"> </w:t>
      </w:r>
      <w:r>
        <w:t>journey</w:t>
      </w:r>
      <w:r>
        <w:rPr>
          <w:spacing w:val="-52"/>
        </w:rPr>
        <w:t xml:space="preserve"> </w:t>
      </w:r>
      <w:r>
        <w:t>has not only been one of academic and professional growth but also a testament to the power of teamwork,</w:t>
      </w:r>
      <w:r>
        <w:rPr>
          <w:spacing w:val="-52"/>
        </w:rPr>
        <w:t xml:space="preserve"> </w:t>
      </w:r>
      <w:r>
        <w:t>resilience,</w:t>
      </w:r>
      <w:r>
        <w:rPr>
          <w:spacing w:val="-1"/>
        </w:rPr>
        <w:t xml:space="preserve"> </w:t>
      </w:r>
      <w:r>
        <w:t>and unwavering</w:t>
      </w:r>
      <w:r>
        <w:rPr>
          <w:spacing w:val="-3"/>
        </w:rPr>
        <w:t xml:space="preserve"> </w:t>
      </w:r>
      <w:r>
        <w:t>support.</w:t>
      </w:r>
    </w:p>
    <w:p w14:paraId="0BAC6801" w14:textId="77777777" w:rsidR="007D20C2" w:rsidRDefault="00D260D4">
      <w:pPr>
        <w:spacing w:line="362" w:lineRule="auto"/>
        <w:ind w:left="142" w:right="156"/>
        <w:jc w:val="both"/>
      </w:pPr>
      <w:r>
        <w:t>I am profoundly grateful for the opportunity to work alongside such remarkable individuals who have</w:t>
      </w:r>
      <w:r>
        <w:rPr>
          <w:spacing w:val="1"/>
        </w:rPr>
        <w:t xml:space="preserve"> </w:t>
      </w:r>
      <w:r>
        <w:t>enriched</w:t>
      </w:r>
      <w:r>
        <w:rPr>
          <w:spacing w:val="-4"/>
        </w:rPr>
        <w:t xml:space="preserve"> </w:t>
      </w:r>
      <w:r>
        <w:t>my</w:t>
      </w:r>
      <w:r>
        <w:rPr>
          <w:spacing w:val="-3"/>
        </w:rPr>
        <w:t xml:space="preserve"> </w:t>
      </w:r>
      <w:r>
        <w:t>research</w:t>
      </w:r>
      <w:r>
        <w:rPr>
          <w:spacing w:val="-2"/>
        </w:rPr>
        <w:t xml:space="preserve"> </w:t>
      </w:r>
      <w:r>
        <w:t>experience and</w:t>
      </w:r>
      <w:r>
        <w:rPr>
          <w:spacing w:val="-3"/>
        </w:rPr>
        <w:t xml:space="preserve"> </w:t>
      </w:r>
      <w:r>
        <w:t>contributed</w:t>
      </w:r>
      <w:r>
        <w:rPr>
          <w:spacing w:val="-2"/>
        </w:rPr>
        <w:t xml:space="preserve"> </w:t>
      </w:r>
      <w:r>
        <w:t>to its</w:t>
      </w:r>
      <w:r>
        <w:rPr>
          <w:spacing w:val="-2"/>
        </w:rPr>
        <w:t xml:space="preserve"> </w:t>
      </w:r>
      <w:r>
        <w:t>overall</w:t>
      </w:r>
      <w:r>
        <w:rPr>
          <w:spacing w:val="-2"/>
        </w:rPr>
        <w:t xml:space="preserve"> </w:t>
      </w:r>
      <w:r>
        <w:t>success.</w:t>
      </w:r>
    </w:p>
    <w:p w14:paraId="701E92C7" w14:textId="77777777" w:rsidR="007D20C2" w:rsidRDefault="007D20C2">
      <w:pPr>
        <w:spacing w:line="362" w:lineRule="auto"/>
        <w:jc w:val="both"/>
        <w:sectPr w:rsidR="007D20C2" w:rsidSect="001F0049">
          <w:pgSz w:w="12240" w:h="15840"/>
          <w:pgMar w:top="1500" w:right="980" w:bottom="280" w:left="1560" w:header="720" w:footer="720" w:gutter="0"/>
          <w:cols w:space="720"/>
        </w:sectPr>
      </w:pPr>
    </w:p>
    <w:p w14:paraId="5FF1C0C5" w14:textId="77777777" w:rsidR="007D20C2" w:rsidRDefault="007D20C2">
      <w:pPr>
        <w:pStyle w:val="BodyText"/>
        <w:rPr>
          <w:sz w:val="20"/>
        </w:rPr>
      </w:pPr>
    </w:p>
    <w:p w14:paraId="587D35BC" w14:textId="77777777" w:rsidR="007D20C2" w:rsidRDefault="007D20C2">
      <w:pPr>
        <w:pStyle w:val="BodyText"/>
        <w:spacing w:before="5"/>
        <w:rPr>
          <w:sz w:val="18"/>
        </w:rPr>
      </w:pPr>
    </w:p>
    <w:p w14:paraId="568343EA" w14:textId="77777777" w:rsidR="007D20C2" w:rsidRDefault="00D260D4">
      <w:pPr>
        <w:pStyle w:val="Heading1"/>
        <w:spacing w:before="90"/>
        <w:ind w:left="307" w:right="313" w:firstLine="0"/>
        <w:jc w:val="center"/>
      </w:pPr>
      <w:r>
        <w:t>ACKNOWLEDGMENTS</w:t>
      </w:r>
    </w:p>
    <w:p w14:paraId="04D140F4" w14:textId="77777777" w:rsidR="007D20C2" w:rsidRDefault="007D20C2">
      <w:pPr>
        <w:pStyle w:val="BodyText"/>
        <w:rPr>
          <w:b/>
          <w:sz w:val="26"/>
        </w:rPr>
      </w:pPr>
    </w:p>
    <w:p w14:paraId="6AB5750E" w14:textId="77777777" w:rsidR="007D20C2" w:rsidRDefault="007D20C2">
      <w:pPr>
        <w:pStyle w:val="BodyText"/>
        <w:rPr>
          <w:b/>
          <w:sz w:val="26"/>
        </w:rPr>
      </w:pPr>
    </w:p>
    <w:p w14:paraId="4E587E90" w14:textId="77777777" w:rsidR="007D20C2" w:rsidRDefault="00D260D4">
      <w:pPr>
        <w:spacing w:before="155" w:line="360" w:lineRule="auto"/>
        <w:ind w:left="142" w:right="146"/>
        <w:jc w:val="both"/>
      </w:pPr>
      <w:r>
        <w:t>I extend my deepest appreciation to my parents and my wife for their invaluable guidance and unwavering</w:t>
      </w:r>
      <w:r>
        <w:rPr>
          <w:spacing w:val="-52"/>
        </w:rPr>
        <w:t xml:space="preserve"> </w:t>
      </w:r>
      <w:r>
        <w:t>support throughout my research journey. Their expertise, insightful feedback, and encouragement have</w:t>
      </w:r>
      <w:r>
        <w:rPr>
          <w:spacing w:val="1"/>
        </w:rPr>
        <w:t xml:space="preserve"> </w:t>
      </w:r>
      <w:r>
        <w:t>played</w:t>
      </w:r>
      <w:r>
        <w:rPr>
          <w:spacing w:val="-11"/>
        </w:rPr>
        <w:t xml:space="preserve"> </w:t>
      </w:r>
      <w:r>
        <w:t>a</w:t>
      </w:r>
      <w:r>
        <w:rPr>
          <w:spacing w:val="-11"/>
        </w:rPr>
        <w:t xml:space="preserve"> </w:t>
      </w:r>
      <w:r>
        <w:t>pivotal</w:t>
      </w:r>
      <w:r>
        <w:rPr>
          <w:spacing w:val="-10"/>
        </w:rPr>
        <w:t xml:space="preserve"> </w:t>
      </w:r>
      <w:r>
        <w:t>role</w:t>
      </w:r>
      <w:r>
        <w:rPr>
          <w:spacing w:val="-13"/>
        </w:rPr>
        <w:t xml:space="preserve"> </w:t>
      </w:r>
      <w:r>
        <w:t>in</w:t>
      </w:r>
      <w:r>
        <w:rPr>
          <w:spacing w:val="-11"/>
        </w:rPr>
        <w:t xml:space="preserve"> </w:t>
      </w:r>
      <w:r>
        <w:t>shaping</w:t>
      </w:r>
      <w:r>
        <w:rPr>
          <w:spacing w:val="-10"/>
        </w:rPr>
        <w:t xml:space="preserve"> </w:t>
      </w:r>
      <w:r>
        <w:t>the</w:t>
      </w:r>
      <w:r>
        <w:rPr>
          <w:spacing w:val="-11"/>
        </w:rPr>
        <w:t xml:space="preserve"> </w:t>
      </w:r>
      <w:r>
        <w:t>outcome</w:t>
      </w:r>
      <w:r>
        <w:rPr>
          <w:spacing w:val="-11"/>
        </w:rPr>
        <w:t xml:space="preserve"> </w:t>
      </w:r>
      <w:r>
        <w:t>of</w:t>
      </w:r>
      <w:r>
        <w:rPr>
          <w:spacing w:val="-13"/>
        </w:rPr>
        <w:t xml:space="preserve"> </w:t>
      </w:r>
      <w:r>
        <w:t>this</w:t>
      </w:r>
      <w:r>
        <w:rPr>
          <w:spacing w:val="-10"/>
        </w:rPr>
        <w:t xml:space="preserve"> </w:t>
      </w:r>
      <w:r>
        <w:t>work.</w:t>
      </w:r>
      <w:r>
        <w:rPr>
          <w:spacing w:val="-11"/>
        </w:rPr>
        <w:t xml:space="preserve"> </w:t>
      </w:r>
      <w:r>
        <w:t>I</w:t>
      </w:r>
      <w:r>
        <w:rPr>
          <w:spacing w:val="-11"/>
        </w:rPr>
        <w:t xml:space="preserve"> </w:t>
      </w:r>
      <w:r>
        <w:t>am</w:t>
      </w:r>
      <w:r>
        <w:rPr>
          <w:spacing w:val="-10"/>
        </w:rPr>
        <w:t xml:space="preserve"> </w:t>
      </w:r>
      <w:r>
        <w:t>also</w:t>
      </w:r>
      <w:r>
        <w:rPr>
          <w:spacing w:val="-11"/>
        </w:rPr>
        <w:t xml:space="preserve"> </w:t>
      </w:r>
      <w:r>
        <w:t>grateful</w:t>
      </w:r>
      <w:r>
        <w:rPr>
          <w:spacing w:val="-12"/>
        </w:rPr>
        <w:t xml:space="preserve"> </w:t>
      </w:r>
      <w:r>
        <w:t>to</w:t>
      </w:r>
      <w:r>
        <w:rPr>
          <w:spacing w:val="-11"/>
        </w:rPr>
        <w:t xml:space="preserve"> </w:t>
      </w:r>
      <w:r>
        <w:t>my</w:t>
      </w:r>
      <w:r>
        <w:rPr>
          <w:spacing w:val="-11"/>
        </w:rPr>
        <w:t xml:space="preserve"> </w:t>
      </w:r>
      <w:r>
        <w:t>dedicated</w:t>
      </w:r>
      <w:r>
        <w:rPr>
          <w:spacing w:val="-10"/>
        </w:rPr>
        <w:t xml:space="preserve"> </w:t>
      </w:r>
      <w:r>
        <w:t>team</w:t>
      </w:r>
      <w:r>
        <w:rPr>
          <w:spacing w:val="-10"/>
        </w:rPr>
        <w:t xml:space="preserve"> </w:t>
      </w:r>
      <w:r>
        <w:t>at</w:t>
      </w:r>
      <w:r>
        <w:rPr>
          <w:spacing w:val="-10"/>
        </w:rPr>
        <w:t xml:space="preserve"> </w:t>
      </w:r>
      <w:r>
        <w:t>Hewlett</w:t>
      </w:r>
      <w:r>
        <w:rPr>
          <w:spacing w:val="-53"/>
        </w:rPr>
        <w:t xml:space="preserve"> </w:t>
      </w:r>
      <w:r>
        <w:t>Packard</w:t>
      </w:r>
      <w:r>
        <w:rPr>
          <w:spacing w:val="-5"/>
        </w:rPr>
        <w:t xml:space="preserve"> </w:t>
      </w:r>
      <w:r>
        <w:t>Enterprise,</w:t>
      </w:r>
      <w:r>
        <w:rPr>
          <w:spacing w:val="-6"/>
        </w:rPr>
        <w:t xml:space="preserve"> </w:t>
      </w:r>
      <w:r>
        <w:t>whose</w:t>
      </w:r>
      <w:r>
        <w:rPr>
          <w:spacing w:val="-6"/>
        </w:rPr>
        <w:t xml:space="preserve"> </w:t>
      </w:r>
      <w:r>
        <w:t>collaborative</w:t>
      </w:r>
      <w:r>
        <w:rPr>
          <w:spacing w:val="-6"/>
        </w:rPr>
        <w:t xml:space="preserve"> </w:t>
      </w:r>
      <w:r>
        <w:t>spirit</w:t>
      </w:r>
      <w:r>
        <w:rPr>
          <w:spacing w:val="-5"/>
        </w:rPr>
        <w:t xml:space="preserve"> </w:t>
      </w:r>
      <w:r>
        <w:t>and</w:t>
      </w:r>
      <w:r>
        <w:rPr>
          <w:spacing w:val="-6"/>
        </w:rPr>
        <w:t xml:space="preserve"> </w:t>
      </w:r>
      <w:r>
        <w:t>assistance</w:t>
      </w:r>
      <w:r>
        <w:rPr>
          <w:spacing w:val="-6"/>
        </w:rPr>
        <w:t xml:space="preserve"> </w:t>
      </w:r>
      <w:r>
        <w:t>in</w:t>
      </w:r>
      <w:r>
        <w:rPr>
          <w:spacing w:val="-6"/>
        </w:rPr>
        <w:t xml:space="preserve"> </w:t>
      </w:r>
      <w:r>
        <w:t>sharing</w:t>
      </w:r>
      <w:r>
        <w:rPr>
          <w:spacing w:val="-7"/>
        </w:rPr>
        <w:t xml:space="preserve"> </w:t>
      </w:r>
      <w:r>
        <w:t>the</w:t>
      </w:r>
      <w:r>
        <w:rPr>
          <w:spacing w:val="-3"/>
        </w:rPr>
        <w:t xml:space="preserve"> </w:t>
      </w:r>
      <w:r>
        <w:t>workload</w:t>
      </w:r>
      <w:r>
        <w:rPr>
          <w:spacing w:val="-3"/>
        </w:rPr>
        <w:t xml:space="preserve"> </w:t>
      </w:r>
      <w:r>
        <w:t>have</w:t>
      </w:r>
      <w:r>
        <w:rPr>
          <w:spacing w:val="-3"/>
        </w:rPr>
        <w:t xml:space="preserve"> </w:t>
      </w:r>
      <w:r>
        <w:t>greatly</w:t>
      </w:r>
      <w:r>
        <w:rPr>
          <w:spacing w:val="-4"/>
        </w:rPr>
        <w:t xml:space="preserve"> </w:t>
      </w:r>
      <w:r>
        <w:t>enriched</w:t>
      </w:r>
      <w:r>
        <w:rPr>
          <w:spacing w:val="-53"/>
        </w:rPr>
        <w:t xml:space="preserve"> </w:t>
      </w:r>
      <w:r>
        <w:t>my</w:t>
      </w:r>
      <w:r>
        <w:rPr>
          <w:spacing w:val="-1"/>
        </w:rPr>
        <w:t xml:space="preserve"> </w:t>
      </w:r>
      <w:r>
        <w:t>academic</w:t>
      </w:r>
      <w:r>
        <w:rPr>
          <w:spacing w:val="-1"/>
        </w:rPr>
        <w:t xml:space="preserve"> </w:t>
      </w:r>
      <w:r>
        <w:t>pursuits. Their</w:t>
      </w:r>
      <w:r>
        <w:rPr>
          <w:spacing w:val="-1"/>
        </w:rPr>
        <w:t xml:space="preserve"> </w:t>
      </w:r>
      <w:r>
        <w:t>camaraderie and</w:t>
      </w:r>
      <w:r>
        <w:rPr>
          <w:spacing w:val="-4"/>
        </w:rPr>
        <w:t xml:space="preserve"> </w:t>
      </w:r>
      <w:r>
        <w:t>cooperation have</w:t>
      </w:r>
      <w:r>
        <w:rPr>
          <w:spacing w:val="-3"/>
        </w:rPr>
        <w:t xml:space="preserve"> </w:t>
      </w:r>
      <w:r>
        <w:t>enhanced</w:t>
      </w:r>
      <w:r>
        <w:rPr>
          <w:spacing w:val="-3"/>
        </w:rPr>
        <w:t xml:space="preserve"> </w:t>
      </w:r>
      <w:r>
        <w:t>my</w:t>
      </w:r>
      <w:r>
        <w:rPr>
          <w:spacing w:val="-4"/>
        </w:rPr>
        <w:t xml:space="preserve"> </w:t>
      </w:r>
      <w:r>
        <w:t>overall</w:t>
      </w:r>
      <w:r>
        <w:rPr>
          <w:spacing w:val="1"/>
        </w:rPr>
        <w:t xml:space="preserve"> </w:t>
      </w:r>
      <w:r>
        <w:t>experience.</w:t>
      </w:r>
    </w:p>
    <w:p w14:paraId="33FC4A68" w14:textId="77777777" w:rsidR="007D20C2" w:rsidRDefault="00D260D4">
      <w:pPr>
        <w:spacing w:before="201" w:line="360" w:lineRule="auto"/>
        <w:ind w:left="142" w:right="154"/>
        <w:jc w:val="both"/>
      </w:pPr>
      <w:r>
        <w:t>I am profoundly thankful to my brother, whose steadfast support has been a constant source of strength</w:t>
      </w:r>
      <w:r>
        <w:rPr>
          <w:spacing w:val="1"/>
        </w:rPr>
        <w:t xml:space="preserve"> </w:t>
      </w:r>
      <w:r>
        <w:t>throughout this journey. His encouragement and understanding have made this research endeavor not only</w:t>
      </w:r>
      <w:r>
        <w:rPr>
          <w:spacing w:val="-52"/>
        </w:rPr>
        <w:t xml:space="preserve"> </w:t>
      </w:r>
      <w:r>
        <w:t>possible</w:t>
      </w:r>
      <w:r>
        <w:rPr>
          <w:spacing w:val="-1"/>
        </w:rPr>
        <w:t xml:space="preserve"> </w:t>
      </w:r>
      <w:r>
        <w:t>but</w:t>
      </w:r>
      <w:r>
        <w:rPr>
          <w:spacing w:val="-1"/>
        </w:rPr>
        <w:t xml:space="preserve"> </w:t>
      </w:r>
      <w:r>
        <w:t>also immensely fulfilling.</w:t>
      </w:r>
    </w:p>
    <w:p w14:paraId="70BF476D" w14:textId="77777777" w:rsidR="007D20C2" w:rsidRDefault="00D260D4">
      <w:pPr>
        <w:spacing w:before="201" w:line="360" w:lineRule="auto"/>
        <w:ind w:left="142" w:right="152"/>
        <w:jc w:val="both"/>
      </w:pPr>
      <w:r>
        <w:t>Furthermore, I express my gratitude to all those who have contributed, no matter how small, to supporting</w:t>
      </w:r>
      <w:r>
        <w:rPr>
          <w:spacing w:val="1"/>
        </w:rPr>
        <w:t xml:space="preserve"> </w:t>
      </w:r>
      <w:r>
        <w:t>me</w:t>
      </w:r>
      <w:r>
        <w:rPr>
          <w:spacing w:val="-3"/>
        </w:rPr>
        <w:t xml:space="preserve"> </w:t>
      </w:r>
      <w:r>
        <w:t>during</w:t>
      </w:r>
      <w:r>
        <w:rPr>
          <w:spacing w:val="-6"/>
        </w:rPr>
        <w:t xml:space="preserve"> </w:t>
      </w:r>
      <w:r>
        <w:t>this</w:t>
      </w:r>
      <w:r>
        <w:rPr>
          <w:spacing w:val="-2"/>
        </w:rPr>
        <w:t xml:space="preserve"> </w:t>
      </w:r>
      <w:r>
        <w:t>endeavor.</w:t>
      </w:r>
      <w:r>
        <w:rPr>
          <w:spacing w:val="-4"/>
        </w:rPr>
        <w:t xml:space="preserve"> </w:t>
      </w:r>
      <w:r>
        <w:t>Your</w:t>
      </w:r>
      <w:r>
        <w:rPr>
          <w:spacing w:val="-3"/>
        </w:rPr>
        <w:t xml:space="preserve"> </w:t>
      </w:r>
      <w:r>
        <w:t>encouragement</w:t>
      </w:r>
      <w:r>
        <w:rPr>
          <w:spacing w:val="-2"/>
        </w:rPr>
        <w:t xml:space="preserve"> </w:t>
      </w:r>
      <w:r>
        <w:t>has</w:t>
      </w:r>
      <w:r>
        <w:rPr>
          <w:spacing w:val="-3"/>
        </w:rPr>
        <w:t xml:space="preserve"> </w:t>
      </w:r>
      <w:r>
        <w:t>been</w:t>
      </w:r>
      <w:r>
        <w:rPr>
          <w:spacing w:val="-3"/>
        </w:rPr>
        <w:t xml:space="preserve"> </w:t>
      </w:r>
      <w:r>
        <w:t>a</w:t>
      </w:r>
      <w:r>
        <w:rPr>
          <w:spacing w:val="-3"/>
        </w:rPr>
        <w:t xml:space="preserve"> </w:t>
      </w:r>
      <w:r>
        <w:t>driving</w:t>
      </w:r>
      <w:r>
        <w:rPr>
          <w:spacing w:val="-4"/>
        </w:rPr>
        <w:t xml:space="preserve"> </w:t>
      </w:r>
      <w:r>
        <w:t>force,</w:t>
      </w:r>
      <w:r>
        <w:rPr>
          <w:spacing w:val="-2"/>
        </w:rPr>
        <w:t xml:space="preserve"> </w:t>
      </w:r>
      <w:r>
        <w:t>and</w:t>
      </w:r>
      <w:r>
        <w:rPr>
          <w:spacing w:val="-3"/>
        </w:rPr>
        <w:t xml:space="preserve"> </w:t>
      </w:r>
      <w:r>
        <w:t>I</w:t>
      </w:r>
      <w:r>
        <w:rPr>
          <w:spacing w:val="-4"/>
        </w:rPr>
        <w:t xml:space="preserve"> </w:t>
      </w:r>
      <w:r>
        <w:t>am</w:t>
      </w:r>
      <w:r>
        <w:rPr>
          <w:spacing w:val="-5"/>
        </w:rPr>
        <w:t xml:space="preserve"> </w:t>
      </w:r>
      <w:r>
        <w:t>genuinely</w:t>
      </w:r>
      <w:r>
        <w:rPr>
          <w:spacing w:val="-6"/>
        </w:rPr>
        <w:t xml:space="preserve"> </w:t>
      </w:r>
      <w:r>
        <w:t>appreciative</w:t>
      </w:r>
      <w:r>
        <w:rPr>
          <w:spacing w:val="-2"/>
        </w:rPr>
        <w:t xml:space="preserve"> </w:t>
      </w:r>
      <w:r>
        <w:t>of</w:t>
      </w:r>
      <w:r>
        <w:rPr>
          <w:spacing w:val="-53"/>
        </w:rPr>
        <w:t xml:space="preserve"> </w:t>
      </w:r>
      <w:r>
        <w:t>the</w:t>
      </w:r>
      <w:r>
        <w:rPr>
          <w:spacing w:val="-1"/>
        </w:rPr>
        <w:t xml:space="preserve"> </w:t>
      </w:r>
      <w:r>
        <w:t>collective effort</w:t>
      </w:r>
      <w:r>
        <w:rPr>
          <w:spacing w:val="-3"/>
        </w:rPr>
        <w:t xml:space="preserve"> </w:t>
      </w:r>
      <w:r>
        <w:t>that</w:t>
      </w:r>
      <w:r>
        <w:rPr>
          <w:spacing w:val="1"/>
        </w:rPr>
        <w:t xml:space="preserve"> </w:t>
      </w:r>
      <w:r>
        <w:t>has</w:t>
      </w:r>
      <w:r>
        <w:rPr>
          <w:spacing w:val="-3"/>
        </w:rPr>
        <w:t xml:space="preserve"> </w:t>
      </w:r>
      <w:r>
        <w:t>contributed to the</w:t>
      </w:r>
      <w:r>
        <w:rPr>
          <w:spacing w:val="-2"/>
        </w:rPr>
        <w:t xml:space="preserve"> </w:t>
      </w:r>
      <w:r>
        <w:t>successful completion</w:t>
      </w:r>
      <w:r>
        <w:rPr>
          <w:spacing w:val="-3"/>
        </w:rPr>
        <w:t xml:space="preserve"> </w:t>
      </w:r>
      <w:r>
        <w:t>of</w:t>
      </w:r>
      <w:r>
        <w:rPr>
          <w:spacing w:val="-2"/>
        </w:rPr>
        <w:t xml:space="preserve"> </w:t>
      </w:r>
      <w:r>
        <w:t>this</w:t>
      </w:r>
      <w:r>
        <w:rPr>
          <w:spacing w:val="-1"/>
        </w:rPr>
        <w:t xml:space="preserve"> </w:t>
      </w:r>
      <w:r>
        <w:t>research.</w:t>
      </w:r>
    </w:p>
    <w:p w14:paraId="75242405" w14:textId="77777777" w:rsidR="007D20C2" w:rsidRDefault="007D20C2">
      <w:pPr>
        <w:spacing w:line="360" w:lineRule="auto"/>
        <w:jc w:val="both"/>
        <w:sectPr w:rsidR="007D20C2" w:rsidSect="001F0049">
          <w:footerReference w:type="default" r:id="rId11"/>
          <w:pgSz w:w="12240" w:h="15840"/>
          <w:pgMar w:top="1500" w:right="980" w:bottom="1780" w:left="1560" w:header="0" w:footer="1586" w:gutter="0"/>
          <w:pgNumType w:start="3"/>
          <w:cols w:space="720"/>
        </w:sectPr>
      </w:pPr>
    </w:p>
    <w:p w14:paraId="0686C4BD" w14:textId="77777777" w:rsidR="007D20C2" w:rsidRDefault="007D20C2">
      <w:pPr>
        <w:pStyle w:val="BodyText"/>
        <w:spacing w:before="10"/>
        <w:rPr>
          <w:sz w:val="20"/>
        </w:rPr>
      </w:pPr>
    </w:p>
    <w:p w14:paraId="7B362FF1" w14:textId="77777777" w:rsidR="007D20C2" w:rsidRDefault="00D260D4">
      <w:pPr>
        <w:pStyle w:val="Heading1"/>
        <w:spacing w:before="90"/>
        <w:ind w:left="307" w:right="314" w:firstLine="0"/>
        <w:jc w:val="center"/>
      </w:pPr>
      <w:bookmarkStart w:id="0" w:name="_TOC_250000"/>
      <w:bookmarkEnd w:id="0"/>
      <w:r>
        <w:t>ABSTRACT</w:t>
      </w:r>
    </w:p>
    <w:p w14:paraId="68DA33F9" w14:textId="77777777" w:rsidR="007D20C2" w:rsidRDefault="007D20C2">
      <w:pPr>
        <w:pStyle w:val="BodyText"/>
        <w:rPr>
          <w:b/>
          <w:sz w:val="26"/>
        </w:rPr>
      </w:pPr>
    </w:p>
    <w:p w14:paraId="1608C860" w14:textId="77777777" w:rsidR="007D20C2" w:rsidRDefault="007D20C2">
      <w:pPr>
        <w:pStyle w:val="BodyText"/>
        <w:spacing w:before="2"/>
        <w:rPr>
          <w:b/>
          <w:sz w:val="22"/>
        </w:rPr>
      </w:pPr>
    </w:p>
    <w:p w14:paraId="6ACB00E0" w14:textId="593C2C39" w:rsidR="004D2FBB" w:rsidRDefault="00D260D4" w:rsidP="004D2FBB">
      <w:pPr>
        <w:spacing w:line="360" w:lineRule="auto"/>
        <w:ind w:left="142" w:right="146"/>
        <w:jc w:val="both"/>
      </w:pPr>
      <w:r>
        <w:t>Intelligent parking systems are designed to reduce fuel consumption and enhance traffic management by</w:t>
      </w:r>
      <w:r>
        <w:rPr>
          <w:spacing w:val="1"/>
        </w:rPr>
        <w:t xml:space="preserve"> </w:t>
      </w:r>
      <w:r>
        <w:t>accurately monitoring vehicle entries, exits, and identifying unoccupied parking spots. Leveraging optical</w:t>
      </w:r>
      <w:r>
        <w:rPr>
          <w:spacing w:val="1"/>
        </w:rPr>
        <w:t xml:space="preserve"> </w:t>
      </w:r>
      <w:r>
        <w:t>streams from cameras eliminates the need for additional sensors in parking areas. We propose a novel</w:t>
      </w:r>
      <w:r>
        <w:rPr>
          <w:spacing w:val="1"/>
        </w:rPr>
        <w:t xml:space="preserve"> </w:t>
      </w:r>
      <w:r>
        <w:t>technique based on Faster R-CNN to identify and detect vehicles, specifically aimed at identifying spaces</w:t>
      </w:r>
      <w:r>
        <w:rPr>
          <w:spacing w:val="1"/>
        </w:rPr>
        <w:t xml:space="preserve"> </w:t>
      </w:r>
      <w:r>
        <w:t>for parking. Deep segmentation features are employed to precisely compute the number of automobile</w:t>
      </w:r>
      <w:r>
        <w:rPr>
          <w:spacing w:val="1"/>
        </w:rPr>
        <w:t xml:space="preserve"> </w:t>
      </w:r>
      <w:r>
        <w:t xml:space="preserve">entries and exits. </w:t>
      </w:r>
    </w:p>
    <w:p w14:paraId="70D57CE1" w14:textId="29B18063" w:rsidR="004D2FBB" w:rsidRDefault="004D2FBB" w:rsidP="004D2FBB">
      <w:pPr>
        <w:spacing w:line="360" w:lineRule="auto"/>
        <w:ind w:left="142" w:right="146"/>
        <w:jc w:val="both"/>
      </w:pPr>
      <w:r w:rsidRPr="004D2FBB">
        <w:t>To validate the effectiveness of our approach, we conducted extensive evaluations using the PKLOT dataset, a widely recognized benchmark dataset for parking lot analysis. Our findings demonstrate a notable 8% increase in precision compared to existing methods, underscoring the efficacy of our proposed technique in accurately identifying parking spaces.</w:t>
      </w:r>
    </w:p>
    <w:p w14:paraId="41F07844" w14:textId="16ED18D7" w:rsidR="004D2FBB" w:rsidRDefault="004D2FBB" w:rsidP="004D2FBB">
      <w:pPr>
        <w:spacing w:line="360" w:lineRule="auto"/>
        <w:ind w:left="142" w:right="146"/>
        <w:jc w:val="both"/>
      </w:pPr>
      <w:r w:rsidRPr="004D2FBB">
        <w:t>Looking ahead, this innovative approach holds immense promise in revolutionizing the landscape of intelligent parking infrastructure. By creating more efficient and resource-conscious parking systems, we envision a future where urban mobility is seamlessly integrated with sustainability goals, ultimately</w:t>
      </w:r>
      <w:r>
        <w:t xml:space="preserve"> leading to enhanced quality of life for all the stakeholders.</w:t>
      </w:r>
    </w:p>
    <w:p w14:paraId="7DF843DE" w14:textId="17FFBF43" w:rsidR="004D2FBB" w:rsidRDefault="004D2FBB" w:rsidP="004D2FBB">
      <w:pPr>
        <w:spacing w:line="360" w:lineRule="auto"/>
        <w:ind w:right="146"/>
        <w:jc w:val="both"/>
        <w:sectPr w:rsidR="004D2FBB" w:rsidSect="001F0049">
          <w:pgSz w:w="12240" w:h="15840"/>
          <w:pgMar w:top="1500" w:right="980" w:bottom="1800" w:left="1560" w:header="0" w:footer="1586" w:gutter="0"/>
          <w:cols w:space="720"/>
        </w:sectPr>
      </w:pPr>
    </w:p>
    <w:p w14:paraId="3850908A" w14:textId="77777777" w:rsidR="007D20C2" w:rsidRDefault="00D260D4">
      <w:pPr>
        <w:pStyle w:val="Heading1"/>
        <w:spacing w:before="78"/>
        <w:ind w:left="3082" w:firstLine="0"/>
      </w:pPr>
      <w:r>
        <w:lastRenderedPageBreak/>
        <w:t>TABLE</w:t>
      </w:r>
      <w:r>
        <w:rPr>
          <w:spacing w:val="-1"/>
        </w:rPr>
        <w:t xml:space="preserve"> </w:t>
      </w:r>
      <w:r>
        <w:t>OF</w:t>
      </w:r>
      <w:r>
        <w:rPr>
          <w:spacing w:val="-1"/>
        </w:rPr>
        <w:t xml:space="preserve"> </w:t>
      </w:r>
      <w:r>
        <w:t>CONTENTS</w:t>
      </w:r>
    </w:p>
    <w:p w14:paraId="05C5BF66" w14:textId="77777777" w:rsidR="007D20C2" w:rsidRDefault="00D260D4">
      <w:pPr>
        <w:pStyle w:val="BodyText"/>
        <w:tabs>
          <w:tab w:val="right" w:leader="dot" w:pos="8802"/>
        </w:tabs>
        <w:spacing w:before="852"/>
        <w:ind w:left="142"/>
      </w:pPr>
      <w:r>
        <w:t>DEDICATION</w:t>
      </w:r>
      <w:r>
        <w:tab/>
        <w:t>II</w:t>
      </w:r>
    </w:p>
    <w:p w14:paraId="0E4C678D" w14:textId="77777777" w:rsidR="007D20C2" w:rsidRDefault="00D260D4">
      <w:pPr>
        <w:pStyle w:val="BodyText"/>
        <w:tabs>
          <w:tab w:val="right" w:leader="dot" w:pos="8822"/>
        </w:tabs>
        <w:spacing w:before="338"/>
        <w:ind w:left="142"/>
      </w:pPr>
      <w:r>
        <w:t>ACKNOWLEDGEMENTS</w:t>
      </w:r>
      <w:r>
        <w:tab/>
        <w:t>III</w:t>
      </w:r>
    </w:p>
    <w:p w14:paraId="242D483E" w14:textId="77777777" w:rsidR="007D20C2" w:rsidRDefault="00D260D4">
      <w:pPr>
        <w:pStyle w:val="BodyText"/>
        <w:tabs>
          <w:tab w:val="right" w:leader="dot" w:pos="8848"/>
        </w:tabs>
        <w:spacing w:before="336"/>
        <w:ind w:left="142"/>
      </w:pPr>
      <w:r>
        <w:t>ABSTRACT</w:t>
      </w:r>
      <w:r>
        <w:tab/>
        <w:t>IV</w:t>
      </w:r>
    </w:p>
    <w:p w14:paraId="783938F4" w14:textId="77777777" w:rsidR="007D20C2" w:rsidRDefault="00D260D4">
      <w:pPr>
        <w:pStyle w:val="BodyText"/>
        <w:tabs>
          <w:tab w:val="right" w:leader="dot" w:pos="8877"/>
        </w:tabs>
        <w:spacing w:before="339"/>
        <w:ind w:left="142"/>
      </w:pPr>
      <w:r>
        <w:t>LIST</w:t>
      </w:r>
      <w:r>
        <w:rPr>
          <w:spacing w:val="-1"/>
        </w:rPr>
        <w:t xml:space="preserve"> </w:t>
      </w:r>
      <w:r>
        <w:t>OF</w:t>
      </w:r>
      <w:r>
        <w:rPr>
          <w:spacing w:val="-2"/>
        </w:rPr>
        <w:t xml:space="preserve"> </w:t>
      </w:r>
      <w:r>
        <w:t>TABLES</w:t>
      </w:r>
      <w:r>
        <w:tab/>
        <w:t>VIII</w:t>
      </w:r>
    </w:p>
    <w:p w14:paraId="464ADEF4" w14:textId="77777777" w:rsidR="007D20C2" w:rsidRDefault="00D260D4">
      <w:pPr>
        <w:pStyle w:val="BodyText"/>
        <w:tabs>
          <w:tab w:val="right" w:leader="dot" w:pos="8870"/>
        </w:tabs>
        <w:spacing w:before="339"/>
        <w:ind w:left="142"/>
      </w:pPr>
      <w:r>
        <w:t>LIST</w:t>
      </w:r>
      <w:r>
        <w:rPr>
          <w:spacing w:val="-1"/>
        </w:rPr>
        <w:t xml:space="preserve"> </w:t>
      </w:r>
      <w:r>
        <w:t>OF FIGURES</w:t>
      </w:r>
      <w:r>
        <w:tab/>
        <w:t>IX</w:t>
      </w:r>
    </w:p>
    <w:p w14:paraId="41580949" w14:textId="77777777" w:rsidR="007D20C2" w:rsidRDefault="00D260D4">
      <w:pPr>
        <w:pStyle w:val="BodyText"/>
        <w:tabs>
          <w:tab w:val="right" w:leader="dot" w:pos="8884"/>
        </w:tabs>
        <w:spacing w:before="338"/>
        <w:ind w:left="142"/>
      </w:pPr>
      <w:r>
        <w:t>LIST</w:t>
      </w:r>
      <w:r>
        <w:rPr>
          <w:spacing w:val="-1"/>
        </w:rPr>
        <w:t xml:space="preserve"> </w:t>
      </w:r>
      <w:r>
        <w:t>OF</w:t>
      </w:r>
      <w:r>
        <w:rPr>
          <w:spacing w:val="-2"/>
        </w:rPr>
        <w:t xml:space="preserve"> </w:t>
      </w:r>
      <w:r>
        <w:t>ABBREVIATIONS</w:t>
      </w:r>
      <w:r>
        <w:tab/>
        <w:t>X</w:t>
      </w:r>
    </w:p>
    <w:p w14:paraId="69691CC5" w14:textId="77777777" w:rsidR="007D20C2" w:rsidRDefault="00D260D4">
      <w:pPr>
        <w:pStyle w:val="BodyText"/>
        <w:tabs>
          <w:tab w:val="right" w:leader="dot" w:pos="8877"/>
        </w:tabs>
        <w:spacing w:before="338"/>
        <w:ind w:left="142"/>
      </w:pPr>
      <w:r>
        <w:t>CHAPTER</w:t>
      </w:r>
      <w:r>
        <w:rPr>
          <w:spacing w:val="-1"/>
        </w:rPr>
        <w:t xml:space="preserve"> </w:t>
      </w:r>
      <w:r>
        <w:t>1: INTRODUCTION</w:t>
      </w:r>
      <w:r>
        <w:tab/>
        <w:t>1</w:t>
      </w:r>
    </w:p>
    <w:p w14:paraId="008196F3" w14:textId="77777777" w:rsidR="007D20C2" w:rsidRDefault="00D260D4">
      <w:pPr>
        <w:pStyle w:val="ListParagraph"/>
        <w:numPr>
          <w:ilvl w:val="1"/>
          <w:numId w:val="26"/>
        </w:numPr>
        <w:tabs>
          <w:tab w:val="left" w:pos="861"/>
          <w:tab w:val="left" w:pos="862"/>
          <w:tab w:val="right" w:leader="dot" w:pos="8910"/>
        </w:tabs>
        <w:spacing w:before="339"/>
        <w:rPr>
          <w:sz w:val="24"/>
        </w:rPr>
      </w:pPr>
      <w:r>
        <w:rPr>
          <w:sz w:val="24"/>
        </w:rPr>
        <w:t>Background</w:t>
      </w:r>
      <w:r>
        <w:rPr>
          <w:spacing w:val="-1"/>
          <w:sz w:val="24"/>
        </w:rPr>
        <w:t xml:space="preserve"> </w:t>
      </w:r>
      <w:r>
        <w:rPr>
          <w:sz w:val="24"/>
        </w:rPr>
        <w:t>of</w:t>
      </w:r>
      <w:r>
        <w:rPr>
          <w:spacing w:val="-1"/>
          <w:sz w:val="24"/>
        </w:rPr>
        <w:t xml:space="preserve"> </w:t>
      </w:r>
      <w:r>
        <w:rPr>
          <w:sz w:val="24"/>
        </w:rPr>
        <w:t>the Study</w:t>
      </w:r>
      <w:r>
        <w:rPr>
          <w:sz w:val="24"/>
        </w:rPr>
        <w:tab/>
        <w:t>1</w:t>
      </w:r>
    </w:p>
    <w:p w14:paraId="0688928A" w14:textId="77777777" w:rsidR="007D20C2" w:rsidRDefault="00D260D4">
      <w:pPr>
        <w:pStyle w:val="ListParagraph"/>
        <w:numPr>
          <w:ilvl w:val="1"/>
          <w:numId w:val="26"/>
        </w:numPr>
        <w:tabs>
          <w:tab w:val="left" w:pos="861"/>
          <w:tab w:val="left" w:pos="862"/>
          <w:tab w:val="right" w:leader="dot" w:pos="8903"/>
        </w:tabs>
        <w:spacing w:before="336"/>
        <w:rPr>
          <w:sz w:val="24"/>
        </w:rPr>
      </w:pPr>
      <w:r>
        <w:rPr>
          <w:sz w:val="24"/>
        </w:rPr>
        <w:t>Problem</w:t>
      </w:r>
      <w:r>
        <w:rPr>
          <w:spacing w:val="-1"/>
          <w:sz w:val="24"/>
        </w:rPr>
        <w:t xml:space="preserve"> </w:t>
      </w:r>
      <w:r>
        <w:rPr>
          <w:sz w:val="24"/>
        </w:rPr>
        <w:t>Statement</w:t>
      </w:r>
      <w:r>
        <w:rPr>
          <w:sz w:val="24"/>
        </w:rPr>
        <w:tab/>
        <w:t>2</w:t>
      </w:r>
    </w:p>
    <w:p w14:paraId="406A7CB2" w14:textId="77777777" w:rsidR="007D20C2" w:rsidRDefault="00D260D4">
      <w:pPr>
        <w:pStyle w:val="ListParagraph"/>
        <w:numPr>
          <w:ilvl w:val="1"/>
          <w:numId w:val="26"/>
        </w:numPr>
        <w:tabs>
          <w:tab w:val="left" w:pos="861"/>
          <w:tab w:val="left" w:pos="862"/>
          <w:tab w:val="right" w:leader="dot" w:pos="8903"/>
        </w:tabs>
        <w:spacing w:before="339"/>
        <w:rPr>
          <w:sz w:val="24"/>
        </w:rPr>
      </w:pPr>
      <w:r>
        <w:rPr>
          <w:sz w:val="24"/>
        </w:rPr>
        <w:t>Aim</w:t>
      </w:r>
      <w:r>
        <w:rPr>
          <w:spacing w:val="-1"/>
          <w:sz w:val="24"/>
        </w:rPr>
        <w:t xml:space="preserve"> </w:t>
      </w:r>
      <w:r>
        <w:rPr>
          <w:sz w:val="24"/>
        </w:rPr>
        <w:t>and Objectives</w:t>
      </w:r>
      <w:r>
        <w:rPr>
          <w:sz w:val="24"/>
        </w:rPr>
        <w:tab/>
        <w:t>3</w:t>
      </w:r>
    </w:p>
    <w:p w14:paraId="503E7F5B" w14:textId="77777777" w:rsidR="007D20C2" w:rsidRDefault="00D260D4">
      <w:pPr>
        <w:pStyle w:val="ListParagraph"/>
        <w:numPr>
          <w:ilvl w:val="1"/>
          <w:numId w:val="26"/>
        </w:numPr>
        <w:tabs>
          <w:tab w:val="left" w:pos="861"/>
          <w:tab w:val="left" w:pos="862"/>
          <w:tab w:val="right" w:leader="dot" w:pos="8903"/>
        </w:tabs>
        <w:spacing w:before="338"/>
        <w:rPr>
          <w:sz w:val="24"/>
        </w:rPr>
      </w:pPr>
      <w:r>
        <w:rPr>
          <w:sz w:val="24"/>
        </w:rPr>
        <w:t>Research</w:t>
      </w:r>
      <w:r>
        <w:rPr>
          <w:spacing w:val="1"/>
          <w:sz w:val="24"/>
        </w:rPr>
        <w:t xml:space="preserve"> </w:t>
      </w:r>
      <w:r>
        <w:rPr>
          <w:sz w:val="24"/>
        </w:rPr>
        <w:t>Questions (IF ANY)</w:t>
      </w:r>
      <w:r>
        <w:rPr>
          <w:sz w:val="24"/>
        </w:rPr>
        <w:tab/>
        <w:t>3</w:t>
      </w:r>
    </w:p>
    <w:p w14:paraId="08A8939D" w14:textId="77777777" w:rsidR="007D20C2" w:rsidRDefault="00D260D4">
      <w:pPr>
        <w:pStyle w:val="ListParagraph"/>
        <w:numPr>
          <w:ilvl w:val="1"/>
          <w:numId w:val="26"/>
        </w:numPr>
        <w:tabs>
          <w:tab w:val="left" w:pos="861"/>
          <w:tab w:val="left" w:pos="862"/>
          <w:tab w:val="right" w:leader="dot" w:pos="8903"/>
        </w:tabs>
        <w:spacing w:before="339"/>
        <w:rPr>
          <w:sz w:val="24"/>
        </w:rPr>
      </w:pPr>
      <w:r>
        <w:rPr>
          <w:sz w:val="24"/>
        </w:rPr>
        <w:t>Scope</w:t>
      </w:r>
      <w:r>
        <w:rPr>
          <w:spacing w:val="-2"/>
          <w:sz w:val="24"/>
        </w:rPr>
        <w:t xml:space="preserve"> </w:t>
      </w:r>
      <w:r>
        <w:rPr>
          <w:sz w:val="24"/>
        </w:rPr>
        <w:t>of the</w:t>
      </w:r>
      <w:r>
        <w:rPr>
          <w:spacing w:val="-2"/>
          <w:sz w:val="24"/>
        </w:rPr>
        <w:t xml:space="preserve"> </w:t>
      </w:r>
      <w:r>
        <w:rPr>
          <w:sz w:val="24"/>
        </w:rPr>
        <w:t>Study</w:t>
      </w:r>
      <w:r>
        <w:rPr>
          <w:sz w:val="24"/>
        </w:rPr>
        <w:tab/>
        <w:t>4</w:t>
      </w:r>
    </w:p>
    <w:p w14:paraId="4633A170" w14:textId="77777777" w:rsidR="007D20C2" w:rsidRDefault="00D260D4">
      <w:pPr>
        <w:pStyle w:val="ListParagraph"/>
        <w:numPr>
          <w:ilvl w:val="1"/>
          <w:numId w:val="26"/>
        </w:numPr>
        <w:tabs>
          <w:tab w:val="left" w:pos="861"/>
          <w:tab w:val="left" w:pos="862"/>
          <w:tab w:val="right" w:leader="dot" w:pos="8903"/>
        </w:tabs>
        <w:spacing w:before="338"/>
        <w:rPr>
          <w:sz w:val="24"/>
        </w:rPr>
      </w:pPr>
      <w:r>
        <w:rPr>
          <w:sz w:val="24"/>
        </w:rPr>
        <w:t>Significance</w:t>
      </w:r>
      <w:r>
        <w:rPr>
          <w:spacing w:val="-2"/>
          <w:sz w:val="24"/>
        </w:rPr>
        <w:t xml:space="preserve"> </w:t>
      </w:r>
      <w:r>
        <w:rPr>
          <w:sz w:val="24"/>
        </w:rPr>
        <w:t>of the</w:t>
      </w:r>
      <w:r>
        <w:rPr>
          <w:spacing w:val="-2"/>
          <w:sz w:val="24"/>
        </w:rPr>
        <w:t xml:space="preserve"> </w:t>
      </w:r>
      <w:r>
        <w:rPr>
          <w:sz w:val="24"/>
        </w:rPr>
        <w:t>Study</w:t>
      </w:r>
      <w:r>
        <w:rPr>
          <w:sz w:val="24"/>
        </w:rPr>
        <w:tab/>
        <w:t>4</w:t>
      </w:r>
    </w:p>
    <w:p w14:paraId="45C51064" w14:textId="77777777" w:rsidR="007D20C2" w:rsidRDefault="00D260D4">
      <w:pPr>
        <w:pStyle w:val="BodyText"/>
        <w:tabs>
          <w:tab w:val="right" w:leader="dot" w:pos="8903"/>
        </w:tabs>
        <w:spacing w:before="336"/>
        <w:ind w:left="142"/>
      </w:pPr>
      <w:r>
        <w:t>CHAPTER</w:t>
      </w:r>
      <w:r>
        <w:rPr>
          <w:spacing w:val="-1"/>
        </w:rPr>
        <w:t xml:space="preserve"> </w:t>
      </w:r>
      <w:r>
        <w:t>2: LITERATURE REVIEW</w:t>
      </w:r>
      <w:r>
        <w:tab/>
        <w:t>5</w:t>
      </w:r>
    </w:p>
    <w:p w14:paraId="3412A9D7" w14:textId="77777777" w:rsidR="007D20C2" w:rsidRDefault="00D260D4">
      <w:pPr>
        <w:pStyle w:val="ListParagraph"/>
        <w:numPr>
          <w:ilvl w:val="1"/>
          <w:numId w:val="25"/>
        </w:numPr>
        <w:tabs>
          <w:tab w:val="left" w:pos="861"/>
          <w:tab w:val="left" w:pos="862"/>
          <w:tab w:val="right" w:leader="dot" w:pos="8903"/>
        </w:tabs>
        <w:spacing w:before="338"/>
        <w:rPr>
          <w:sz w:val="24"/>
        </w:rPr>
      </w:pPr>
      <w:r>
        <w:rPr>
          <w:sz w:val="24"/>
        </w:rPr>
        <w:t>Introduction</w:t>
      </w:r>
      <w:r>
        <w:rPr>
          <w:sz w:val="24"/>
        </w:rPr>
        <w:tab/>
        <w:t>5</w:t>
      </w:r>
    </w:p>
    <w:p w14:paraId="4B0A6AF5" w14:textId="77777777" w:rsidR="007D20C2" w:rsidRDefault="00D260D4">
      <w:pPr>
        <w:pStyle w:val="ListParagraph"/>
        <w:numPr>
          <w:ilvl w:val="1"/>
          <w:numId w:val="25"/>
        </w:numPr>
        <w:tabs>
          <w:tab w:val="left" w:pos="861"/>
          <w:tab w:val="left" w:pos="862"/>
          <w:tab w:val="right" w:leader="dot" w:pos="8896"/>
        </w:tabs>
        <w:spacing w:before="339"/>
        <w:rPr>
          <w:sz w:val="24"/>
        </w:rPr>
      </w:pPr>
      <w:r>
        <w:rPr>
          <w:sz w:val="24"/>
        </w:rPr>
        <w:t>Related</w:t>
      </w:r>
      <w:r>
        <w:rPr>
          <w:spacing w:val="-1"/>
          <w:sz w:val="24"/>
        </w:rPr>
        <w:t xml:space="preserve"> </w:t>
      </w:r>
      <w:r>
        <w:rPr>
          <w:sz w:val="24"/>
        </w:rPr>
        <w:t>Research</w:t>
      </w:r>
      <w:r>
        <w:rPr>
          <w:sz w:val="24"/>
        </w:rPr>
        <w:tab/>
        <w:t>7</w:t>
      </w:r>
    </w:p>
    <w:p w14:paraId="69B60847" w14:textId="77777777" w:rsidR="007D20C2" w:rsidRDefault="00D260D4">
      <w:pPr>
        <w:pStyle w:val="ListParagraph"/>
        <w:numPr>
          <w:ilvl w:val="1"/>
          <w:numId w:val="25"/>
        </w:numPr>
        <w:tabs>
          <w:tab w:val="left" w:pos="861"/>
          <w:tab w:val="left" w:pos="863"/>
          <w:tab w:val="right" w:leader="dot" w:pos="8903"/>
        </w:tabs>
        <w:spacing w:before="339"/>
        <w:ind w:hanging="721"/>
        <w:rPr>
          <w:sz w:val="24"/>
        </w:rPr>
      </w:pPr>
      <w:r>
        <w:rPr>
          <w:sz w:val="24"/>
        </w:rPr>
        <w:t>Advancements</w:t>
      </w:r>
      <w:r>
        <w:rPr>
          <w:spacing w:val="-1"/>
          <w:sz w:val="24"/>
        </w:rPr>
        <w:t xml:space="preserve"> </w:t>
      </w:r>
      <w:r>
        <w:rPr>
          <w:sz w:val="24"/>
        </w:rPr>
        <w:t>in Computer Vision</w:t>
      </w:r>
      <w:r>
        <w:rPr>
          <w:spacing w:val="-1"/>
          <w:sz w:val="24"/>
        </w:rPr>
        <w:t xml:space="preserve"> </w:t>
      </w:r>
      <w:r>
        <w:rPr>
          <w:sz w:val="24"/>
        </w:rPr>
        <w:t>and Image</w:t>
      </w:r>
      <w:r>
        <w:rPr>
          <w:spacing w:val="-1"/>
          <w:sz w:val="24"/>
        </w:rPr>
        <w:t xml:space="preserve"> </w:t>
      </w:r>
      <w:r>
        <w:rPr>
          <w:sz w:val="24"/>
        </w:rPr>
        <w:t>Recognition</w:t>
      </w:r>
      <w:r>
        <w:rPr>
          <w:sz w:val="24"/>
        </w:rPr>
        <w:tab/>
        <w:t>10</w:t>
      </w:r>
    </w:p>
    <w:p w14:paraId="07686C61" w14:textId="77777777" w:rsidR="007D20C2" w:rsidRDefault="00D260D4">
      <w:pPr>
        <w:pStyle w:val="ListParagraph"/>
        <w:numPr>
          <w:ilvl w:val="2"/>
          <w:numId w:val="25"/>
        </w:numPr>
        <w:tabs>
          <w:tab w:val="left" w:pos="862"/>
          <w:tab w:val="right" w:leader="dot" w:pos="8915"/>
        </w:tabs>
        <w:spacing w:before="338"/>
        <w:rPr>
          <w:sz w:val="24"/>
        </w:rPr>
      </w:pPr>
      <w:r>
        <w:rPr>
          <w:sz w:val="24"/>
        </w:rPr>
        <w:t>Convolutional</w:t>
      </w:r>
      <w:r>
        <w:rPr>
          <w:spacing w:val="-1"/>
          <w:sz w:val="24"/>
        </w:rPr>
        <w:t xml:space="preserve"> </w:t>
      </w:r>
      <w:r>
        <w:rPr>
          <w:sz w:val="24"/>
        </w:rPr>
        <w:t>Neural Network</w:t>
      </w:r>
      <w:r>
        <w:rPr>
          <w:spacing w:val="-1"/>
          <w:sz w:val="24"/>
        </w:rPr>
        <w:t xml:space="preserve"> </w:t>
      </w:r>
      <w:r>
        <w:rPr>
          <w:sz w:val="24"/>
        </w:rPr>
        <w:t>Techniques</w:t>
      </w:r>
      <w:r>
        <w:rPr>
          <w:sz w:val="24"/>
        </w:rPr>
        <w:tab/>
        <w:t>15</w:t>
      </w:r>
    </w:p>
    <w:p w14:paraId="4C127DE2" w14:textId="77777777" w:rsidR="007D20C2" w:rsidRDefault="00D260D4">
      <w:pPr>
        <w:pStyle w:val="ListParagraph"/>
        <w:numPr>
          <w:ilvl w:val="2"/>
          <w:numId w:val="25"/>
        </w:numPr>
        <w:tabs>
          <w:tab w:val="left" w:pos="862"/>
          <w:tab w:val="right" w:leader="dot" w:pos="8956"/>
        </w:tabs>
        <w:spacing w:before="339"/>
        <w:rPr>
          <w:sz w:val="24"/>
        </w:rPr>
      </w:pPr>
      <w:r>
        <w:rPr>
          <w:sz w:val="24"/>
        </w:rPr>
        <w:t>Region</w:t>
      </w:r>
      <w:r>
        <w:rPr>
          <w:spacing w:val="-1"/>
          <w:sz w:val="24"/>
        </w:rPr>
        <w:t xml:space="preserve"> </w:t>
      </w:r>
      <w:r>
        <w:rPr>
          <w:sz w:val="24"/>
        </w:rPr>
        <w:t>Based CNN</w:t>
      </w:r>
      <w:r>
        <w:rPr>
          <w:spacing w:val="-1"/>
          <w:sz w:val="24"/>
        </w:rPr>
        <w:t xml:space="preserve"> </w:t>
      </w:r>
      <w:r>
        <w:rPr>
          <w:sz w:val="24"/>
        </w:rPr>
        <w:t>(R-CNN)</w:t>
      </w:r>
      <w:r>
        <w:rPr>
          <w:sz w:val="24"/>
        </w:rPr>
        <w:tab/>
        <w:t>16</w:t>
      </w:r>
    </w:p>
    <w:p w14:paraId="7C742D3A" w14:textId="77777777" w:rsidR="007D20C2" w:rsidRDefault="007D20C2">
      <w:pPr>
        <w:rPr>
          <w:sz w:val="24"/>
        </w:rPr>
        <w:sectPr w:rsidR="007D20C2" w:rsidSect="001F0049">
          <w:pgSz w:w="12240" w:h="15840"/>
          <w:pgMar w:top="1340" w:right="980" w:bottom="1800" w:left="1560" w:header="0" w:footer="1586" w:gutter="0"/>
          <w:cols w:space="720"/>
        </w:sectPr>
      </w:pPr>
    </w:p>
    <w:p w14:paraId="0FF7FA04" w14:textId="77777777" w:rsidR="007D20C2" w:rsidRDefault="00D260D4">
      <w:pPr>
        <w:pStyle w:val="ListParagraph"/>
        <w:numPr>
          <w:ilvl w:val="2"/>
          <w:numId w:val="25"/>
        </w:numPr>
        <w:tabs>
          <w:tab w:val="left" w:pos="862"/>
          <w:tab w:val="right" w:leader="dot" w:pos="9163"/>
        </w:tabs>
        <w:spacing w:before="78"/>
        <w:rPr>
          <w:sz w:val="24"/>
        </w:rPr>
      </w:pPr>
      <w:r>
        <w:rPr>
          <w:sz w:val="24"/>
        </w:rPr>
        <w:lastRenderedPageBreak/>
        <w:t>Faster</w:t>
      </w:r>
      <w:r>
        <w:rPr>
          <w:spacing w:val="-2"/>
          <w:sz w:val="24"/>
        </w:rPr>
        <w:t xml:space="preserve"> </w:t>
      </w:r>
      <w:r>
        <w:rPr>
          <w:sz w:val="24"/>
        </w:rPr>
        <w:t>R-CN</w:t>
      </w:r>
      <w:r>
        <w:rPr>
          <w:sz w:val="24"/>
        </w:rPr>
        <w:tab/>
        <w:t>17</w:t>
      </w:r>
    </w:p>
    <w:p w14:paraId="373F2D51" w14:textId="77777777" w:rsidR="007D20C2" w:rsidRDefault="00D260D4">
      <w:pPr>
        <w:pStyle w:val="ListParagraph"/>
        <w:numPr>
          <w:ilvl w:val="2"/>
          <w:numId w:val="25"/>
        </w:numPr>
        <w:tabs>
          <w:tab w:val="left" w:pos="862"/>
          <w:tab w:val="right" w:leader="dot" w:pos="9143"/>
        </w:tabs>
        <w:spacing w:before="338"/>
        <w:rPr>
          <w:sz w:val="24"/>
        </w:rPr>
      </w:pPr>
      <w:r>
        <w:rPr>
          <w:sz w:val="24"/>
        </w:rPr>
        <w:t>Mask</w:t>
      </w:r>
      <w:r>
        <w:rPr>
          <w:spacing w:val="-1"/>
          <w:sz w:val="24"/>
        </w:rPr>
        <w:t xml:space="preserve"> </w:t>
      </w:r>
      <w:r>
        <w:rPr>
          <w:sz w:val="24"/>
        </w:rPr>
        <w:t>RCNN</w:t>
      </w:r>
      <w:r>
        <w:rPr>
          <w:sz w:val="24"/>
        </w:rPr>
        <w:tab/>
        <w:t>18</w:t>
      </w:r>
    </w:p>
    <w:p w14:paraId="0DBA494E" w14:textId="77777777" w:rsidR="007D20C2" w:rsidRDefault="00D260D4">
      <w:pPr>
        <w:pStyle w:val="ListParagraph"/>
        <w:numPr>
          <w:ilvl w:val="2"/>
          <w:numId w:val="25"/>
        </w:numPr>
        <w:tabs>
          <w:tab w:val="left" w:pos="862"/>
          <w:tab w:val="right" w:leader="dot" w:pos="9151"/>
        </w:tabs>
        <w:spacing w:before="336"/>
        <w:rPr>
          <w:sz w:val="24"/>
        </w:rPr>
      </w:pPr>
      <w:r>
        <w:rPr>
          <w:sz w:val="24"/>
        </w:rPr>
        <w:t>YOLO</w:t>
      </w:r>
      <w:r>
        <w:rPr>
          <w:sz w:val="24"/>
        </w:rPr>
        <w:tab/>
        <w:t>18</w:t>
      </w:r>
    </w:p>
    <w:p w14:paraId="3E9AF6C0" w14:textId="77777777" w:rsidR="007D20C2" w:rsidRDefault="00D260D4">
      <w:pPr>
        <w:pStyle w:val="ListParagraph"/>
        <w:numPr>
          <w:ilvl w:val="2"/>
          <w:numId w:val="25"/>
        </w:numPr>
        <w:tabs>
          <w:tab w:val="left" w:pos="862"/>
          <w:tab w:val="right" w:leader="dot" w:pos="9169"/>
        </w:tabs>
        <w:spacing w:before="339"/>
        <w:rPr>
          <w:sz w:val="24"/>
        </w:rPr>
      </w:pPr>
      <w:r>
        <w:rPr>
          <w:sz w:val="24"/>
        </w:rPr>
        <w:t>Neural</w:t>
      </w:r>
      <w:r>
        <w:rPr>
          <w:spacing w:val="-1"/>
          <w:sz w:val="24"/>
        </w:rPr>
        <w:t xml:space="preserve"> </w:t>
      </w:r>
      <w:r>
        <w:rPr>
          <w:sz w:val="24"/>
        </w:rPr>
        <w:t>Networks</w:t>
      </w:r>
      <w:r>
        <w:rPr>
          <w:sz w:val="24"/>
        </w:rPr>
        <w:tab/>
        <w:t>20</w:t>
      </w:r>
    </w:p>
    <w:p w14:paraId="59F8ED2E" w14:textId="77777777" w:rsidR="007D20C2" w:rsidRDefault="00D260D4">
      <w:pPr>
        <w:pStyle w:val="ListParagraph"/>
        <w:numPr>
          <w:ilvl w:val="1"/>
          <w:numId w:val="25"/>
        </w:numPr>
        <w:tabs>
          <w:tab w:val="left" w:pos="861"/>
          <w:tab w:val="left" w:pos="863"/>
          <w:tab w:val="right" w:leader="dot" w:pos="9162"/>
        </w:tabs>
        <w:spacing w:before="338"/>
        <w:ind w:hanging="721"/>
        <w:rPr>
          <w:sz w:val="24"/>
        </w:rPr>
      </w:pPr>
      <w:r>
        <w:rPr>
          <w:sz w:val="24"/>
        </w:rPr>
        <w:t>Research</w:t>
      </w:r>
      <w:r>
        <w:rPr>
          <w:spacing w:val="-1"/>
          <w:sz w:val="24"/>
        </w:rPr>
        <w:t xml:space="preserve"> </w:t>
      </w:r>
      <w:r>
        <w:rPr>
          <w:sz w:val="24"/>
        </w:rPr>
        <w:t>Gap</w:t>
      </w:r>
      <w:r>
        <w:rPr>
          <w:sz w:val="24"/>
        </w:rPr>
        <w:tab/>
        <w:t>20</w:t>
      </w:r>
    </w:p>
    <w:p w14:paraId="3DAFD7DA" w14:textId="77777777" w:rsidR="007D20C2" w:rsidRDefault="00D260D4">
      <w:pPr>
        <w:pStyle w:val="ListParagraph"/>
        <w:numPr>
          <w:ilvl w:val="1"/>
          <w:numId w:val="25"/>
        </w:numPr>
        <w:tabs>
          <w:tab w:val="left" w:pos="861"/>
          <w:tab w:val="left" w:pos="862"/>
          <w:tab w:val="right" w:leader="dot" w:pos="9184"/>
        </w:tabs>
        <w:spacing w:before="338"/>
        <w:rPr>
          <w:sz w:val="24"/>
        </w:rPr>
      </w:pPr>
      <w:r>
        <w:rPr>
          <w:sz w:val="24"/>
        </w:rPr>
        <w:t>Process</w:t>
      </w:r>
      <w:r>
        <w:rPr>
          <w:spacing w:val="-1"/>
          <w:sz w:val="24"/>
        </w:rPr>
        <w:t xml:space="preserve"> </w:t>
      </w:r>
      <w:r>
        <w:rPr>
          <w:sz w:val="24"/>
        </w:rPr>
        <w:t>Model</w:t>
      </w:r>
      <w:r>
        <w:rPr>
          <w:sz w:val="24"/>
        </w:rPr>
        <w:tab/>
        <w:t>21</w:t>
      </w:r>
    </w:p>
    <w:p w14:paraId="1DF88D61" w14:textId="77777777" w:rsidR="007D20C2" w:rsidRDefault="00D260D4">
      <w:pPr>
        <w:pStyle w:val="ListParagraph"/>
        <w:numPr>
          <w:ilvl w:val="1"/>
          <w:numId w:val="25"/>
        </w:numPr>
        <w:tabs>
          <w:tab w:val="left" w:pos="861"/>
          <w:tab w:val="left" w:pos="862"/>
          <w:tab w:val="right" w:leader="dot" w:pos="9177"/>
        </w:tabs>
        <w:spacing w:before="339"/>
        <w:rPr>
          <w:sz w:val="24"/>
        </w:rPr>
      </w:pPr>
      <w:r>
        <w:rPr>
          <w:sz w:val="24"/>
        </w:rPr>
        <w:t>Summary…</w:t>
      </w:r>
      <w:r>
        <w:rPr>
          <w:sz w:val="24"/>
        </w:rPr>
        <w:tab/>
        <w:t>22</w:t>
      </w:r>
    </w:p>
    <w:p w14:paraId="63548B24" w14:textId="77777777" w:rsidR="007D20C2" w:rsidRDefault="00D260D4">
      <w:pPr>
        <w:pStyle w:val="BodyText"/>
        <w:tabs>
          <w:tab w:val="right" w:leader="dot" w:pos="9165"/>
        </w:tabs>
        <w:spacing w:before="339"/>
        <w:ind w:left="142"/>
      </w:pPr>
      <w:r>
        <w:t>CHAPTER</w:t>
      </w:r>
      <w:r>
        <w:rPr>
          <w:spacing w:val="-1"/>
        </w:rPr>
        <w:t xml:space="preserve"> </w:t>
      </w:r>
      <w:r>
        <w:t>3: RESEARCH METHODOLOGY</w:t>
      </w:r>
      <w:r>
        <w:tab/>
        <w:t>23</w:t>
      </w:r>
    </w:p>
    <w:p w14:paraId="3D6ADA2A" w14:textId="77777777" w:rsidR="007D20C2" w:rsidRDefault="00D260D4">
      <w:pPr>
        <w:pStyle w:val="ListParagraph"/>
        <w:numPr>
          <w:ilvl w:val="1"/>
          <w:numId w:val="24"/>
        </w:numPr>
        <w:tabs>
          <w:tab w:val="left" w:pos="861"/>
          <w:tab w:val="left" w:pos="862"/>
          <w:tab w:val="right" w:leader="dot" w:pos="9189"/>
        </w:tabs>
        <w:spacing w:before="336"/>
        <w:rPr>
          <w:sz w:val="24"/>
        </w:rPr>
      </w:pPr>
      <w:r>
        <w:rPr>
          <w:sz w:val="24"/>
        </w:rPr>
        <w:t>Introduction…</w:t>
      </w:r>
      <w:r>
        <w:rPr>
          <w:sz w:val="24"/>
        </w:rPr>
        <w:tab/>
        <w:t>23</w:t>
      </w:r>
    </w:p>
    <w:p w14:paraId="47406149" w14:textId="77777777" w:rsidR="007D20C2" w:rsidRDefault="00D260D4">
      <w:pPr>
        <w:pStyle w:val="ListParagraph"/>
        <w:numPr>
          <w:ilvl w:val="1"/>
          <w:numId w:val="24"/>
        </w:numPr>
        <w:tabs>
          <w:tab w:val="left" w:pos="861"/>
          <w:tab w:val="left" w:pos="862"/>
          <w:tab w:val="right" w:leader="dot" w:pos="9203"/>
        </w:tabs>
        <w:spacing w:before="338"/>
        <w:rPr>
          <w:sz w:val="24"/>
        </w:rPr>
      </w:pPr>
      <w:r>
        <w:rPr>
          <w:sz w:val="24"/>
        </w:rPr>
        <w:t>Research</w:t>
      </w:r>
      <w:r>
        <w:rPr>
          <w:spacing w:val="1"/>
          <w:sz w:val="24"/>
        </w:rPr>
        <w:t xml:space="preserve"> </w:t>
      </w:r>
      <w:r>
        <w:rPr>
          <w:sz w:val="24"/>
        </w:rPr>
        <w:t>Design</w:t>
      </w:r>
      <w:r>
        <w:rPr>
          <w:sz w:val="24"/>
        </w:rPr>
        <w:tab/>
        <w:t>23</w:t>
      </w:r>
    </w:p>
    <w:p w14:paraId="0BE11A2B" w14:textId="77777777" w:rsidR="007D20C2" w:rsidRDefault="00D260D4">
      <w:pPr>
        <w:pStyle w:val="ListParagraph"/>
        <w:numPr>
          <w:ilvl w:val="1"/>
          <w:numId w:val="24"/>
        </w:numPr>
        <w:tabs>
          <w:tab w:val="left" w:pos="861"/>
          <w:tab w:val="left" w:pos="862"/>
          <w:tab w:val="right" w:leader="dot" w:pos="9189"/>
        </w:tabs>
        <w:spacing w:before="339"/>
        <w:rPr>
          <w:sz w:val="24"/>
        </w:rPr>
      </w:pPr>
      <w:r>
        <w:rPr>
          <w:sz w:val="24"/>
        </w:rPr>
        <w:t>Business</w:t>
      </w:r>
      <w:r>
        <w:rPr>
          <w:spacing w:val="-1"/>
          <w:sz w:val="24"/>
        </w:rPr>
        <w:t xml:space="preserve"> </w:t>
      </w:r>
      <w:r>
        <w:rPr>
          <w:sz w:val="24"/>
        </w:rPr>
        <w:t>Understanding</w:t>
      </w:r>
      <w:r>
        <w:rPr>
          <w:sz w:val="24"/>
        </w:rPr>
        <w:tab/>
        <w:t>24</w:t>
      </w:r>
    </w:p>
    <w:p w14:paraId="55B5A5A2" w14:textId="77777777" w:rsidR="007D20C2" w:rsidRDefault="00D260D4">
      <w:pPr>
        <w:pStyle w:val="ListParagraph"/>
        <w:numPr>
          <w:ilvl w:val="1"/>
          <w:numId w:val="24"/>
        </w:numPr>
        <w:tabs>
          <w:tab w:val="left" w:pos="861"/>
          <w:tab w:val="left" w:pos="862"/>
          <w:tab w:val="right" w:leader="dot" w:pos="9211"/>
        </w:tabs>
        <w:spacing w:before="338"/>
        <w:rPr>
          <w:sz w:val="24"/>
        </w:rPr>
      </w:pPr>
      <w:r>
        <w:rPr>
          <w:sz w:val="24"/>
        </w:rPr>
        <w:t>Data</w:t>
      </w:r>
      <w:r>
        <w:rPr>
          <w:spacing w:val="-1"/>
          <w:sz w:val="24"/>
        </w:rPr>
        <w:t xml:space="preserve"> </w:t>
      </w:r>
      <w:r>
        <w:rPr>
          <w:sz w:val="24"/>
        </w:rPr>
        <w:t>Understanding</w:t>
      </w:r>
      <w:r>
        <w:rPr>
          <w:sz w:val="24"/>
        </w:rPr>
        <w:tab/>
        <w:t>24</w:t>
      </w:r>
    </w:p>
    <w:p w14:paraId="34A012AA" w14:textId="77777777" w:rsidR="007D20C2" w:rsidRDefault="00D260D4">
      <w:pPr>
        <w:pStyle w:val="ListParagraph"/>
        <w:numPr>
          <w:ilvl w:val="1"/>
          <w:numId w:val="24"/>
        </w:numPr>
        <w:tabs>
          <w:tab w:val="left" w:pos="861"/>
          <w:tab w:val="left" w:pos="862"/>
          <w:tab w:val="right" w:leader="dot" w:pos="9230"/>
        </w:tabs>
        <w:spacing w:before="339"/>
        <w:rPr>
          <w:sz w:val="24"/>
        </w:rPr>
      </w:pPr>
      <w:r>
        <w:rPr>
          <w:sz w:val="24"/>
        </w:rPr>
        <w:t>Data</w:t>
      </w:r>
      <w:r>
        <w:rPr>
          <w:spacing w:val="-1"/>
          <w:sz w:val="24"/>
        </w:rPr>
        <w:t xml:space="preserve"> </w:t>
      </w:r>
      <w:r>
        <w:rPr>
          <w:sz w:val="24"/>
        </w:rPr>
        <w:t>Collection  and Preparation</w:t>
      </w:r>
      <w:r>
        <w:rPr>
          <w:sz w:val="24"/>
        </w:rPr>
        <w:tab/>
        <w:t>25</w:t>
      </w:r>
    </w:p>
    <w:p w14:paraId="7BF8E34A" w14:textId="77777777" w:rsidR="007D20C2" w:rsidRDefault="00D260D4">
      <w:pPr>
        <w:pStyle w:val="ListParagraph"/>
        <w:numPr>
          <w:ilvl w:val="1"/>
          <w:numId w:val="24"/>
        </w:numPr>
        <w:tabs>
          <w:tab w:val="left" w:pos="861"/>
          <w:tab w:val="left" w:pos="862"/>
          <w:tab w:val="right" w:leader="dot" w:pos="9244"/>
        </w:tabs>
        <w:spacing w:before="336"/>
        <w:rPr>
          <w:sz w:val="24"/>
        </w:rPr>
      </w:pPr>
      <w:r>
        <w:rPr>
          <w:sz w:val="24"/>
        </w:rPr>
        <w:t>Modelling</w:t>
      </w:r>
      <w:r>
        <w:rPr>
          <w:sz w:val="24"/>
        </w:rPr>
        <w:tab/>
        <w:t>25</w:t>
      </w:r>
    </w:p>
    <w:p w14:paraId="16347E6E" w14:textId="77777777" w:rsidR="007D20C2" w:rsidRDefault="00D260D4">
      <w:pPr>
        <w:pStyle w:val="ListParagraph"/>
        <w:numPr>
          <w:ilvl w:val="1"/>
          <w:numId w:val="24"/>
        </w:numPr>
        <w:tabs>
          <w:tab w:val="left" w:pos="861"/>
          <w:tab w:val="left" w:pos="862"/>
          <w:tab w:val="right" w:leader="dot" w:pos="9223"/>
        </w:tabs>
        <w:spacing w:before="338"/>
        <w:rPr>
          <w:sz w:val="24"/>
        </w:rPr>
      </w:pPr>
      <w:r>
        <w:rPr>
          <w:sz w:val="24"/>
        </w:rPr>
        <w:t>Evaluation</w:t>
      </w:r>
      <w:r>
        <w:rPr>
          <w:sz w:val="24"/>
        </w:rPr>
        <w:tab/>
        <w:t>25</w:t>
      </w:r>
    </w:p>
    <w:p w14:paraId="76E2EED7" w14:textId="77777777" w:rsidR="007D20C2" w:rsidRDefault="00D260D4">
      <w:pPr>
        <w:pStyle w:val="ListParagraph"/>
        <w:numPr>
          <w:ilvl w:val="1"/>
          <w:numId w:val="24"/>
        </w:numPr>
        <w:tabs>
          <w:tab w:val="left" w:pos="861"/>
          <w:tab w:val="left" w:pos="862"/>
          <w:tab w:val="right" w:leader="dot" w:pos="9249"/>
        </w:tabs>
        <w:spacing w:before="339"/>
        <w:rPr>
          <w:sz w:val="24"/>
        </w:rPr>
      </w:pPr>
      <w:r>
        <w:rPr>
          <w:sz w:val="24"/>
        </w:rPr>
        <w:t>Deployment…</w:t>
      </w:r>
      <w:r>
        <w:rPr>
          <w:sz w:val="24"/>
        </w:rPr>
        <w:tab/>
        <w:t>26</w:t>
      </w:r>
    </w:p>
    <w:p w14:paraId="7AF1A6BD" w14:textId="77777777" w:rsidR="007D20C2" w:rsidRDefault="00D260D4">
      <w:pPr>
        <w:pStyle w:val="BodyText"/>
        <w:tabs>
          <w:tab w:val="right" w:leader="dot" w:pos="9275"/>
        </w:tabs>
        <w:spacing w:before="338"/>
        <w:ind w:left="142"/>
      </w:pPr>
      <w:r>
        <w:t>CHAPTER</w:t>
      </w:r>
      <w:r>
        <w:rPr>
          <w:spacing w:val="-1"/>
        </w:rPr>
        <w:t xml:space="preserve"> </w:t>
      </w:r>
      <w:r>
        <w:t>4: ANALYSIS</w:t>
      </w:r>
      <w:r>
        <w:rPr>
          <w:spacing w:val="-1"/>
        </w:rPr>
        <w:t xml:space="preserve"> </w:t>
      </w:r>
      <w:r>
        <w:t>, DESIGN</w:t>
      </w:r>
      <w:r>
        <w:rPr>
          <w:spacing w:val="1"/>
        </w:rPr>
        <w:t xml:space="preserve"> </w:t>
      </w:r>
      <w:r>
        <w:t>AND IMPLEMENTATION</w:t>
      </w:r>
      <w:r>
        <w:tab/>
        <w:t>27</w:t>
      </w:r>
    </w:p>
    <w:p w14:paraId="23968B96" w14:textId="77777777" w:rsidR="007D20C2" w:rsidRDefault="00D260D4">
      <w:pPr>
        <w:pStyle w:val="ListParagraph"/>
        <w:numPr>
          <w:ilvl w:val="1"/>
          <w:numId w:val="23"/>
        </w:numPr>
        <w:tabs>
          <w:tab w:val="left" w:pos="861"/>
          <w:tab w:val="left" w:pos="862"/>
          <w:tab w:val="right" w:leader="dot" w:pos="9309"/>
        </w:tabs>
        <w:spacing w:before="339"/>
        <w:rPr>
          <w:sz w:val="24"/>
        </w:rPr>
      </w:pPr>
      <w:r>
        <w:rPr>
          <w:sz w:val="24"/>
        </w:rPr>
        <w:t>Introduction…</w:t>
      </w:r>
      <w:r>
        <w:rPr>
          <w:sz w:val="24"/>
        </w:rPr>
        <w:tab/>
        <w:t>27</w:t>
      </w:r>
    </w:p>
    <w:p w14:paraId="6175B4C2" w14:textId="77777777" w:rsidR="007D20C2" w:rsidRDefault="00D260D4">
      <w:pPr>
        <w:pStyle w:val="ListParagraph"/>
        <w:numPr>
          <w:ilvl w:val="1"/>
          <w:numId w:val="23"/>
        </w:numPr>
        <w:tabs>
          <w:tab w:val="left" w:pos="861"/>
          <w:tab w:val="left" w:pos="862"/>
          <w:tab w:val="right" w:leader="dot" w:pos="9343"/>
        </w:tabs>
        <w:spacing w:before="339"/>
        <w:rPr>
          <w:sz w:val="24"/>
        </w:rPr>
      </w:pPr>
      <w:r>
        <w:rPr>
          <w:sz w:val="24"/>
        </w:rPr>
        <w:t>Attribute</w:t>
      </w:r>
      <w:r>
        <w:rPr>
          <w:spacing w:val="-2"/>
          <w:sz w:val="24"/>
        </w:rPr>
        <w:t xml:space="preserve"> </w:t>
      </w:r>
      <w:r>
        <w:rPr>
          <w:sz w:val="24"/>
        </w:rPr>
        <w:t>Selection…</w:t>
      </w:r>
      <w:r>
        <w:rPr>
          <w:sz w:val="24"/>
        </w:rPr>
        <w:tab/>
        <w:t>27</w:t>
      </w:r>
    </w:p>
    <w:p w14:paraId="7BA46A50" w14:textId="77777777" w:rsidR="007D20C2" w:rsidRDefault="00D260D4">
      <w:pPr>
        <w:pStyle w:val="ListParagraph"/>
        <w:numPr>
          <w:ilvl w:val="1"/>
          <w:numId w:val="23"/>
        </w:numPr>
        <w:tabs>
          <w:tab w:val="left" w:pos="861"/>
          <w:tab w:val="left" w:pos="862"/>
          <w:tab w:val="right" w:leader="dot" w:pos="9316"/>
        </w:tabs>
        <w:spacing w:before="336"/>
        <w:rPr>
          <w:sz w:val="24"/>
        </w:rPr>
      </w:pPr>
      <w:r>
        <w:rPr>
          <w:sz w:val="24"/>
        </w:rPr>
        <w:t>Analysis</w:t>
      </w:r>
      <w:r>
        <w:rPr>
          <w:spacing w:val="-1"/>
          <w:sz w:val="24"/>
        </w:rPr>
        <w:t xml:space="preserve"> </w:t>
      </w:r>
      <w:r>
        <w:rPr>
          <w:sz w:val="24"/>
        </w:rPr>
        <w:t>of Testing Data</w:t>
      </w:r>
      <w:r>
        <w:rPr>
          <w:sz w:val="24"/>
        </w:rPr>
        <w:tab/>
        <w:t>29</w:t>
      </w:r>
    </w:p>
    <w:p w14:paraId="6D8F7838" w14:textId="77777777" w:rsidR="007D20C2" w:rsidRDefault="00D260D4">
      <w:pPr>
        <w:pStyle w:val="ListParagraph"/>
        <w:numPr>
          <w:ilvl w:val="1"/>
          <w:numId w:val="23"/>
        </w:numPr>
        <w:tabs>
          <w:tab w:val="left" w:pos="861"/>
          <w:tab w:val="left" w:pos="862"/>
          <w:tab w:val="right" w:leader="dot" w:pos="9357"/>
        </w:tabs>
        <w:spacing w:before="338"/>
        <w:rPr>
          <w:sz w:val="24"/>
        </w:rPr>
      </w:pPr>
      <w:r>
        <w:rPr>
          <w:sz w:val="24"/>
        </w:rPr>
        <w:t>Modeling…</w:t>
      </w:r>
      <w:r>
        <w:rPr>
          <w:sz w:val="24"/>
        </w:rPr>
        <w:tab/>
        <w:t>29</w:t>
      </w:r>
    </w:p>
    <w:p w14:paraId="3403F19C" w14:textId="77777777" w:rsidR="007D20C2" w:rsidRDefault="007D20C2">
      <w:pPr>
        <w:rPr>
          <w:sz w:val="24"/>
        </w:rPr>
        <w:sectPr w:rsidR="007D20C2" w:rsidSect="001F0049">
          <w:pgSz w:w="12240" w:h="15840"/>
          <w:pgMar w:top="1340" w:right="980" w:bottom="1780" w:left="1560" w:header="0" w:footer="1586" w:gutter="0"/>
          <w:cols w:space="720"/>
        </w:sectPr>
      </w:pPr>
    </w:p>
    <w:p w14:paraId="1658AB7E" w14:textId="77777777" w:rsidR="007D20C2" w:rsidRDefault="00D260D4">
      <w:pPr>
        <w:pStyle w:val="ListParagraph"/>
        <w:numPr>
          <w:ilvl w:val="1"/>
          <w:numId w:val="23"/>
        </w:numPr>
        <w:tabs>
          <w:tab w:val="left" w:pos="861"/>
          <w:tab w:val="left" w:pos="862"/>
          <w:tab w:val="right" w:leader="dot" w:pos="9343"/>
        </w:tabs>
        <w:spacing w:before="78"/>
        <w:rPr>
          <w:sz w:val="24"/>
        </w:rPr>
      </w:pPr>
      <w:r>
        <w:rPr>
          <w:sz w:val="24"/>
        </w:rPr>
        <w:lastRenderedPageBreak/>
        <w:t>Implementation</w:t>
      </w:r>
      <w:r>
        <w:rPr>
          <w:sz w:val="24"/>
        </w:rPr>
        <w:tab/>
        <w:t>34</w:t>
      </w:r>
    </w:p>
    <w:p w14:paraId="62B7AEA1" w14:textId="77777777" w:rsidR="007D20C2" w:rsidRDefault="00D260D4">
      <w:pPr>
        <w:pStyle w:val="ListParagraph"/>
        <w:numPr>
          <w:ilvl w:val="1"/>
          <w:numId w:val="23"/>
        </w:numPr>
        <w:tabs>
          <w:tab w:val="left" w:pos="861"/>
          <w:tab w:val="left" w:pos="862"/>
          <w:tab w:val="right" w:leader="dot" w:pos="9376"/>
        </w:tabs>
        <w:spacing w:before="338"/>
        <w:rPr>
          <w:sz w:val="24"/>
        </w:rPr>
      </w:pPr>
      <w:r>
        <w:rPr>
          <w:sz w:val="24"/>
        </w:rPr>
        <w:t>Prototype</w:t>
      </w:r>
      <w:r>
        <w:rPr>
          <w:spacing w:val="-2"/>
          <w:sz w:val="24"/>
        </w:rPr>
        <w:t xml:space="preserve"> </w:t>
      </w:r>
      <w:r>
        <w:rPr>
          <w:sz w:val="24"/>
        </w:rPr>
        <w:t>Evaluation</w:t>
      </w:r>
      <w:r>
        <w:rPr>
          <w:sz w:val="24"/>
        </w:rPr>
        <w:tab/>
        <w:t>34</w:t>
      </w:r>
    </w:p>
    <w:p w14:paraId="3BB3369F" w14:textId="77777777" w:rsidR="007D20C2" w:rsidRDefault="00D260D4">
      <w:pPr>
        <w:pStyle w:val="ListParagraph"/>
        <w:numPr>
          <w:ilvl w:val="1"/>
          <w:numId w:val="23"/>
        </w:numPr>
        <w:tabs>
          <w:tab w:val="left" w:pos="861"/>
          <w:tab w:val="left" w:pos="862"/>
          <w:tab w:val="right" w:leader="dot" w:pos="9417"/>
        </w:tabs>
        <w:spacing w:before="336"/>
        <w:rPr>
          <w:sz w:val="24"/>
        </w:rPr>
      </w:pPr>
      <w:r>
        <w:rPr>
          <w:sz w:val="24"/>
        </w:rPr>
        <w:t>Summary</w:t>
      </w:r>
      <w:r>
        <w:rPr>
          <w:sz w:val="24"/>
        </w:rPr>
        <w:tab/>
        <w:t>35</w:t>
      </w:r>
    </w:p>
    <w:p w14:paraId="65434D52" w14:textId="77777777" w:rsidR="007D20C2" w:rsidRDefault="00D260D4">
      <w:pPr>
        <w:pStyle w:val="BodyText"/>
        <w:tabs>
          <w:tab w:val="right" w:leader="dot" w:pos="9439"/>
        </w:tabs>
        <w:spacing w:before="339"/>
        <w:ind w:left="142"/>
      </w:pPr>
      <w:r>
        <w:t>CHAPTER</w:t>
      </w:r>
      <w:r>
        <w:rPr>
          <w:spacing w:val="-1"/>
        </w:rPr>
        <w:t xml:space="preserve"> </w:t>
      </w:r>
      <w:r>
        <w:t>5: RESULTS</w:t>
      </w:r>
      <w:r>
        <w:rPr>
          <w:spacing w:val="-2"/>
        </w:rPr>
        <w:t xml:space="preserve"> </w:t>
      </w:r>
      <w:r>
        <w:t>AND DISCUSSION</w:t>
      </w:r>
      <w:r>
        <w:tab/>
        <w:t>35</w:t>
      </w:r>
    </w:p>
    <w:p w14:paraId="61FA41A4" w14:textId="77777777" w:rsidR="007D20C2" w:rsidRDefault="00D260D4">
      <w:pPr>
        <w:pStyle w:val="ListParagraph"/>
        <w:numPr>
          <w:ilvl w:val="1"/>
          <w:numId w:val="22"/>
        </w:numPr>
        <w:tabs>
          <w:tab w:val="left" w:pos="861"/>
          <w:tab w:val="left" w:pos="862"/>
          <w:tab w:val="right" w:leader="dot" w:pos="9489"/>
        </w:tabs>
        <w:spacing w:before="338"/>
        <w:rPr>
          <w:sz w:val="24"/>
        </w:rPr>
      </w:pPr>
      <w:r>
        <w:rPr>
          <w:sz w:val="24"/>
        </w:rPr>
        <w:t>Introduction</w:t>
      </w:r>
      <w:r>
        <w:rPr>
          <w:sz w:val="24"/>
        </w:rPr>
        <w:tab/>
        <w:t>36</w:t>
      </w:r>
    </w:p>
    <w:p w14:paraId="58B51E46" w14:textId="77777777" w:rsidR="007D20C2" w:rsidRDefault="00D260D4">
      <w:pPr>
        <w:pStyle w:val="ListParagraph"/>
        <w:numPr>
          <w:ilvl w:val="1"/>
          <w:numId w:val="22"/>
        </w:numPr>
        <w:tabs>
          <w:tab w:val="left" w:pos="861"/>
          <w:tab w:val="left" w:pos="862"/>
          <w:tab w:val="left" w:leader="dot" w:pos="9263"/>
        </w:tabs>
        <w:spacing w:before="338"/>
        <w:rPr>
          <w:sz w:val="24"/>
        </w:rPr>
      </w:pPr>
      <w:r>
        <w:rPr>
          <w:sz w:val="24"/>
        </w:rPr>
        <w:t>Model</w:t>
      </w:r>
      <w:r>
        <w:rPr>
          <w:spacing w:val="-1"/>
          <w:sz w:val="24"/>
        </w:rPr>
        <w:t xml:space="preserve"> </w:t>
      </w:r>
      <w:r>
        <w:rPr>
          <w:sz w:val="24"/>
        </w:rPr>
        <w:t>Output</w:t>
      </w:r>
      <w:r>
        <w:rPr>
          <w:sz w:val="24"/>
        </w:rPr>
        <w:tab/>
        <w:t>35</w:t>
      </w:r>
    </w:p>
    <w:p w14:paraId="37573A46" w14:textId="77777777" w:rsidR="007D20C2" w:rsidRDefault="00D260D4">
      <w:pPr>
        <w:pStyle w:val="ListParagraph"/>
        <w:numPr>
          <w:ilvl w:val="2"/>
          <w:numId w:val="22"/>
        </w:numPr>
        <w:tabs>
          <w:tab w:val="left" w:pos="802"/>
          <w:tab w:val="right" w:leader="dot" w:pos="9520"/>
        </w:tabs>
        <w:spacing w:before="339"/>
        <w:rPr>
          <w:sz w:val="24"/>
        </w:rPr>
      </w:pPr>
      <w:r>
        <w:rPr>
          <w:sz w:val="24"/>
        </w:rPr>
        <w:t>Object</w:t>
      </w:r>
      <w:r>
        <w:rPr>
          <w:spacing w:val="-1"/>
          <w:sz w:val="24"/>
        </w:rPr>
        <w:t xml:space="preserve"> </w:t>
      </w:r>
      <w:r>
        <w:rPr>
          <w:sz w:val="24"/>
        </w:rPr>
        <w:t>Detection and Classification Using YOLO</w:t>
      </w:r>
      <w:r>
        <w:rPr>
          <w:spacing w:val="-1"/>
          <w:sz w:val="24"/>
        </w:rPr>
        <w:t xml:space="preserve"> </w:t>
      </w:r>
      <w:r>
        <w:rPr>
          <w:sz w:val="24"/>
        </w:rPr>
        <w:t>Algorithm</w:t>
      </w:r>
      <w:r>
        <w:rPr>
          <w:sz w:val="24"/>
        </w:rPr>
        <w:tab/>
        <w:t>36</w:t>
      </w:r>
    </w:p>
    <w:p w14:paraId="286356EA" w14:textId="77777777" w:rsidR="007D20C2" w:rsidRDefault="00D260D4">
      <w:pPr>
        <w:pStyle w:val="ListParagraph"/>
        <w:numPr>
          <w:ilvl w:val="2"/>
          <w:numId w:val="22"/>
        </w:numPr>
        <w:tabs>
          <w:tab w:val="left" w:pos="862"/>
          <w:tab w:val="right" w:leader="dot" w:pos="9548"/>
        </w:tabs>
        <w:spacing w:before="339"/>
        <w:ind w:left="862"/>
        <w:rPr>
          <w:sz w:val="24"/>
        </w:rPr>
      </w:pPr>
      <w:r>
        <w:rPr>
          <w:sz w:val="24"/>
        </w:rPr>
        <w:t>Mask</w:t>
      </w:r>
      <w:r>
        <w:rPr>
          <w:spacing w:val="-1"/>
          <w:sz w:val="24"/>
        </w:rPr>
        <w:t xml:space="preserve"> </w:t>
      </w:r>
      <w:r>
        <w:rPr>
          <w:sz w:val="24"/>
        </w:rPr>
        <w:t>R-</w:t>
      </w:r>
      <w:r>
        <w:rPr>
          <w:spacing w:val="-1"/>
          <w:sz w:val="24"/>
        </w:rPr>
        <w:t xml:space="preserve"> </w:t>
      </w:r>
      <w:r>
        <w:rPr>
          <w:sz w:val="24"/>
        </w:rPr>
        <w:t>CNN</w:t>
      </w:r>
      <w:r>
        <w:rPr>
          <w:spacing w:val="-1"/>
          <w:sz w:val="24"/>
        </w:rPr>
        <w:t xml:space="preserve"> </w:t>
      </w:r>
      <w:r>
        <w:rPr>
          <w:sz w:val="24"/>
        </w:rPr>
        <w:t>in identifying</w:t>
      </w:r>
      <w:r>
        <w:rPr>
          <w:spacing w:val="59"/>
          <w:sz w:val="24"/>
        </w:rPr>
        <w:t xml:space="preserve"> </w:t>
      </w:r>
      <w:r>
        <w:rPr>
          <w:sz w:val="24"/>
        </w:rPr>
        <w:t>and categorizing objects</w:t>
      </w:r>
      <w:r>
        <w:rPr>
          <w:sz w:val="24"/>
        </w:rPr>
        <w:tab/>
        <w:t>37</w:t>
      </w:r>
    </w:p>
    <w:p w14:paraId="060A0D6D" w14:textId="77777777" w:rsidR="007D20C2" w:rsidRDefault="00D260D4">
      <w:pPr>
        <w:pStyle w:val="ListParagraph"/>
        <w:numPr>
          <w:ilvl w:val="1"/>
          <w:numId w:val="22"/>
        </w:numPr>
        <w:tabs>
          <w:tab w:val="left" w:pos="861"/>
          <w:tab w:val="left" w:pos="862"/>
          <w:tab w:val="right" w:leader="dot" w:pos="9511"/>
        </w:tabs>
        <w:spacing w:before="552"/>
        <w:rPr>
          <w:sz w:val="24"/>
        </w:rPr>
      </w:pPr>
      <w:r>
        <w:rPr>
          <w:sz w:val="24"/>
        </w:rPr>
        <w:t>Discussions</w:t>
      </w:r>
      <w:r>
        <w:rPr>
          <w:sz w:val="24"/>
        </w:rPr>
        <w:tab/>
        <w:t>39</w:t>
      </w:r>
    </w:p>
    <w:p w14:paraId="4AB1CDD6" w14:textId="77777777" w:rsidR="007D20C2" w:rsidRDefault="00D260D4">
      <w:pPr>
        <w:pStyle w:val="ListParagraph"/>
        <w:numPr>
          <w:ilvl w:val="1"/>
          <w:numId w:val="22"/>
        </w:numPr>
        <w:tabs>
          <w:tab w:val="left" w:pos="861"/>
          <w:tab w:val="left" w:pos="862"/>
          <w:tab w:val="right" w:leader="dot" w:pos="9537"/>
        </w:tabs>
        <w:spacing w:before="336"/>
        <w:rPr>
          <w:sz w:val="24"/>
        </w:rPr>
      </w:pPr>
      <w:r>
        <w:rPr>
          <w:sz w:val="24"/>
        </w:rPr>
        <w:t>Summary</w:t>
      </w:r>
      <w:r>
        <w:rPr>
          <w:sz w:val="24"/>
        </w:rPr>
        <w:tab/>
        <w:t>42</w:t>
      </w:r>
    </w:p>
    <w:p w14:paraId="22327046" w14:textId="77777777" w:rsidR="007D20C2" w:rsidRDefault="00D260D4">
      <w:pPr>
        <w:pStyle w:val="BodyText"/>
        <w:tabs>
          <w:tab w:val="right" w:leader="dot" w:pos="9544"/>
        </w:tabs>
        <w:spacing w:before="338"/>
        <w:ind w:left="142"/>
      </w:pPr>
      <w:r>
        <w:t>CHAPTER</w:t>
      </w:r>
      <w:r>
        <w:rPr>
          <w:spacing w:val="-1"/>
        </w:rPr>
        <w:t xml:space="preserve"> </w:t>
      </w:r>
      <w:r>
        <w:t>6: CONCLUSIONS AND RECOMMENDATIONS</w:t>
      </w:r>
      <w:r>
        <w:tab/>
        <w:t>43</w:t>
      </w:r>
    </w:p>
    <w:p w14:paraId="0409E5A1" w14:textId="75046E4A" w:rsidR="007D20C2" w:rsidRDefault="00D260D4">
      <w:pPr>
        <w:pStyle w:val="ListParagraph"/>
        <w:numPr>
          <w:ilvl w:val="1"/>
          <w:numId w:val="21"/>
        </w:numPr>
        <w:tabs>
          <w:tab w:val="left" w:pos="861"/>
          <w:tab w:val="left" w:pos="862"/>
          <w:tab w:val="right" w:leader="dot" w:pos="9491"/>
        </w:tabs>
        <w:spacing w:before="339"/>
        <w:rPr>
          <w:sz w:val="24"/>
        </w:rPr>
      </w:pPr>
      <w:r>
        <w:rPr>
          <w:sz w:val="24"/>
        </w:rPr>
        <w:t>Conclusions</w:t>
      </w:r>
      <w:r>
        <w:rPr>
          <w:sz w:val="24"/>
        </w:rPr>
        <w:tab/>
      </w:r>
      <w:r w:rsidR="00190ACF">
        <w:rPr>
          <w:sz w:val="24"/>
        </w:rPr>
        <w:t>.</w:t>
      </w:r>
      <w:r>
        <w:rPr>
          <w:sz w:val="24"/>
        </w:rPr>
        <w:t>44</w:t>
      </w:r>
    </w:p>
    <w:p w14:paraId="0ABB0DCF" w14:textId="77777777" w:rsidR="007D20C2" w:rsidRDefault="00D260D4">
      <w:pPr>
        <w:pStyle w:val="ListParagraph"/>
        <w:numPr>
          <w:ilvl w:val="1"/>
          <w:numId w:val="21"/>
        </w:numPr>
        <w:tabs>
          <w:tab w:val="left" w:pos="861"/>
          <w:tab w:val="left" w:pos="862"/>
          <w:tab w:val="right" w:leader="dot" w:pos="9503"/>
        </w:tabs>
        <w:spacing w:before="339"/>
        <w:rPr>
          <w:sz w:val="24"/>
        </w:rPr>
      </w:pPr>
      <w:r>
        <w:rPr>
          <w:sz w:val="24"/>
        </w:rPr>
        <w:t>Contributions</w:t>
      </w:r>
      <w:r>
        <w:rPr>
          <w:sz w:val="24"/>
        </w:rPr>
        <w:tab/>
        <w:t>44</w:t>
      </w:r>
    </w:p>
    <w:p w14:paraId="450D7A24" w14:textId="77777777" w:rsidR="007D20C2" w:rsidRDefault="00D260D4">
      <w:pPr>
        <w:pStyle w:val="ListParagraph"/>
        <w:numPr>
          <w:ilvl w:val="1"/>
          <w:numId w:val="21"/>
        </w:numPr>
        <w:tabs>
          <w:tab w:val="left" w:pos="861"/>
          <w:tab w:val="left" w:pos="862"/>
          <w:tab w:val="right" w:leader="dot" w:pos="9537"/>
        </w:tabs>
        <w:spacing w:before="338"/>
        <w:rPr>
          <w:sz w:val="24"/>
        </w:rPr>
      </w:pPr>
      <w:r>
        <w:rPr>
          <w:sz w:val="24"/>
        </w:rPr>
        <w:t>Future</w:t>
      </w:r>
      <w:r>
        <w:rPr>
          <w:spacing w:val="-2"/>
          <w:sz w:val="24"/>
        </w:rPr>
        <w:t xml:space="preserve"> </w:t>
      </w:r>
      <w:r>
        <w:rPr>
          <w:sz w:val="24"/>
        </w:rPr>
        <w:t>Work</w:t>
      </w:r>
      <w:r>
        <w:rPr>
          <w:sz w:val="24"/>
        </w:rPr>
        <w:tab/>
        <w:t>44</w:t>
      </w:r>
    </w:p>
    <w:p w14:paraId="31139CE8" w14:textId="77777777" w:rsidR="007D20C2" w:rsidRDefault="00D260D4">
      <w:pPr>
        <w:pStyle w:val="BodyText"/>
        <w:tabs>
          <w:tab w:val="right" w:leader="dot" w:pos="9511"/>
        </w:tabs>
        <w:spacing w:before="336"/>
        <w:ind w:left="142"/>
      </w:pPr>
      <w:r>
        <w:t>REFERENCES</w:t>
      </w:r>
      <w:r>
        <w:tab/>
        <w:t>45</w:t>
      </w:r>
    </w:p>
    <w:p w14:paraId="5877445A" w14:textId="236CC42C" w:rsidR="007D20C2" w:rsidRDefault="00D260D4">
      <w:pPr>
        <w:pStyle w:val="BodyText"/>
        <w:spacing w:before="338"/>
        <w:ind w:left="142"/>
      </w:pPr>
      <w:r>
        <w:t>APPENDIX</w:t>
      </w:r>
      <w:r>
        <w:rPr>
          <w:spacing w:val="-2"/>
        </w:rPr>
        <w:t xml:space="preserve"> </w:t>
      </w:r>
      <w:r>
        <w:t>A:</w:t>
      </w:r>
      <w:r>
        <w:rPr>
          <w:spacing w:val="-2"/>
        </w:rPr>
        <w:t xml:space="preserve"> </w:t>
      </w:r>
      <w:r>
        <w:t>RESEARCH</w:t>
      </w:r>
      <w:r>
        <w:rPr>
          <w:spacing w:val="-1"/>
        </w:rPr>
        <w:t xml:space="preserve"> </w:t>
      </w:r>
      <w:r>
        <w:t>P</w:t>
      </w:r>
      <w:r w:rsidR="00B33AFC">
        <w:t>LAN</w:t>
      </w:r>
      <w:r>
        <w:t>……………………………………………………</w:t>
      </w:r>
      <w:r w:rsidR="00B33AFC">
        <w:t>……..</w:t>
      </w:r>
      <w:r>
        <w:t>…</w:t>
      </w:r>
      <w:r w:rsidR="00190ACF">
        <w:t>53</w:t>
      </w:r>
    </w:p>
    <w:p w14:paraId="728602E4" w14:textId="39FCC401" w:rsidR="007D20C2" w:rsidRDefault="00B33AFC" w:rsidP="00190ACF">
      <w:pPr>
        <w:pStyle w:val="BodyText"/>
        <w:tabs>
          <w:tab w:val="left" w:pos="9360"/>
          <w:tab w:val="left" w:pos="9540"/>
        </w:tabs>
        <w:spacing w:before="339"/>
        <w:ind w:left="142"/>
      </w:pPr>
      <w:r>
        <w:t>APPENDIX</w:t>
      </w:r>
      <w:r>
        <w:rPr>
          <w:spacing w:val="-2"/>
        </w:rPr>
        <w:t xml:space="preserve"> </w:t>
      </w:r>
      <w:r>
        <w:t>B:</w:t>
      </w:r>
      <w:r>
        <w:rPr>
          <w:spacing w:val="-2"/>
        </w:rPr>
        <w:t xml:space="preserve"> </w:t>
      </w:r>
      <w:r>
        <w:t>RESEARCH</w:t>
      </w:r>
      <w:r>
        <w:rPr>
          <w:spacing w:val="-1"/>
        </w:rPr>
        <w:t xml:space="preserve"> </w:t>
      </w:r>
      <w:r>
        <w:t xml:space="preserve">PROPOSAL </w:t>
      </w:r>
      <w:r w:rsidR="00D260D4">
        <w:t>…………………………………………</w:t>
      </w:r>
      <w:r>
        <w:t>………</w:t>
      </w:r>
      <w:r w:rsidR="00190ACF">
        <w:t>..</w:t>
      </w:r>
      <w:r>
        <w:t>….</w:t>
      </w:r>
      <w:r w:rsidR="00190ACF">
        <w:t>54</w:t>
      </w:r>
    </w:p>
    <w:p w14:paraId="1A29C8A3" w14:textId="36495A3B" w:rsidR="007D20C2" w:rsidRDefault="007D20C2">
      <w:pPr>
        <w:pStyle w:val="BodyText"/>
        <w:spacing w:before="339"/>
        <w:ind w:left="142"/>
      </w:pPr>
    </w:p>
    <w:p w14:paraId="5002C698" w14:textId="77777777" w:rsidR="007D20C2" w:rsidRDefault="00D260D4">
      <w:pPr>
        <w:pStyle w:val="BodyText"/>
        <w:spacing w:before="751"/>
        <w:ind w:left="861"/>
      </w:pPr>
      <w:r>
        <w:t>.</w:t>
      </w:r>
    </w:p>
    <w:p w14:paraId="15898399" w14:textId="77777777" w:rsidR="007D20C2" w:rsidRDefault="007D20C2">
      <w:pPr>
        <w:sectPr w:rsidR="007D20C2" w:rsidSect="001F0049">
          <w:pgSz w:w="12240" w:h="15840"/>
          <w:pgMar w:top="1340" w:right="980" w:bottom="1800" w:left="1560" w:header="0" w:footer="1586" w:gutter="0"/>
          <w:cols w:space="720"/>
        </w:sectPr>
      </w:pPr>
    </w:p>
    <w:p w14:paraId="578A37E8" w14:textId="77777777" w:rsidR="007D20C2" w:rsidRDefault="007D20C2">
      <w:pPr>
        <w:pStyle w:val="BodyText"/>
        <w:rPr>
          <w:sz w:val="20"/>
        </w:rPr>
      </w:pPr>
    </w:p>
    <w:p w14:paraId="6C8FA961" w14:textId="77777777" w:rsidR="007D20C2" w:rsidRDefault="007D20C2">
      <w:pPr>
        <w:pStyle w:val="BodyText"/>
        <w:spacing w:before="1"/>
        <w:rPr>
          <w:sz w:val="17"/>
        </w:rPr>
      </w:pPr>
    </w:p>
    <w:p w14:paraId="5E61CFDE" w14:textId="77777777" w:rsidR="007D20C2" w:rsidRDefault="00D260D4">
      <w:pPr>
        <w:pStyle w:val="BodyText"/>
        <w:ind w:left="1063"/>
        <w:rPr>
          <w:sz w:val="20"/>
        </w:rPr>
      </w:pPr>
      <w:r>
        <w:rPr>
          <w:noProof/>
          <w:sz w:val="20"/>
        </w:rPr>
        <w:drawing>
          <wp:inline distT="0" distB="0" distL="0" distR="0" wp14:anchorId="1AF1B319" wp14:editId="7E0F3A81">
            <wp:extent cx="4913334" cy="1181100"/>
            <wp:effectExtent l="0" t="0" r="1905"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2" cstate="print"/>
                    <a:stretch>
                      <a:fillRect/>
                    </a:stretch>
                  </pic:blipFill>
                  <pic:spPr>
                    <a:xfrm>
                      <a:off x="0" y="0"/>
                      <a:ext cx="4919401" cy="1182559"/>
                    </a:xfrm>
                    <a:prstGeom prst="rect">
                      <a:avLst/>
                    </a:prstGeom>
                  </pic:spPr>
                </pic:pic>
              </a:graphicData>
            </a:graphic>
          </wp:inline>
        </w:drawing>
      </w:r>
    </w:p>
    <w:p w14:paraId="69706B8F" w14:textId="77777777" w:rsidR="007D20C2" w:rsidRDefault="007D20C2">
      <w:pPr>
        <w:rPr>
          <w:sz w:val="20"/>
        </w:rPr>
        <w:sectPr w:rsidR="007D20C2" w:rsidSect="001F0049">
          <w:footerReference w:type="default" r:id="rId13"/>
          <w:pgSz w:w="12240" w:h="15840"/>
          <w:pgMar w:top="1500" w:right="980" w:bottom="1720" w:left="1560" w:header="0" w:footer="1535" w:gutter="0"/>
          <w:cols w:space="720"/>
        </w:sectPr>
      </w:pPr>
    </w:p>
    <w:p w14:paraId="18DB4D14" w14:textId="77777777" w:rsidR="007D20C2" w:rsidRDefault="00D260D4">
      <w:pPr>
        <w:pStyle w:val="BodyText"/>
        <w:ind w:left="349"/>
        <w:rPr>
          <w:sz w:val="20"/>
        </w:rPr>
      </w:pPr>
      <w:r>
        <w:rPr>
          <w:noProof/>
          <w:sz w:val="20"/>
        </w:rPr>
        <w:lastRenderedPageBreak/>
        <w:drawing>
          <wp:inline distT="0" distB="0" distL="0" distR="0" wp14:anchorId="0B7200E5" wp14:editId="2F99056B">
            <wp:extent cx="5745786" cy="7465218"/>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4" cstate="print"/>
                    <a:stretch>
                      <a:fillRect/>
                    </a:stretch>
                  </pic:blipFill>
                  <pic:spPr>
                    <a:xfrm>
                      <a:off x="0" y="0"/>
                      <a:ext cx="5745786" cy="7465218"/>
                    </a:xfrm>
                    <a:prstGeom prst="rect">
                      <a:avLst/>
                    </a:prstGeom>
                  </pic:spPr>
                </pic:pic>
              </a:graphicData>
            </a:graphic>
          </wp:inline>
        </w:drawing>
      </w:r>
    </w:p>
    <w:p w14:paraId="3028C2F8" w14:textId="77777777" w:rsidR="007D20C2" w:rsidRDefault="007D20C2">
      <w:pPr>
        <w:rPr>
          <w:sz w:val="20"/>
        </w:rPr>
        <w:sectPr w:rsidR="007D20C2" w:rsidSect="001F0049">
          <w:footerReference w:type="default" r:id="rId15"/>
          <w:pgSz w:w="12240" w:h="15840"/>
          <w:pgMar w:top="1500" w:right="980" w:bottom="1720" w:left="1560" w:header="0" w:footer="1535" w:gutter="0"/>
          <w:pgNumType w:start="10"/>
          <w:cols w:space="720"/>
        </w:sectPr>
      </w:pPr>
    </w:p>
    <w:p w14:paraId="26CC819B" w14:textId="77777777" w:rsidR="007D20C2" w:rsidRDefault="007D20C2">
      <w:pPr>
        <w:pStyle w:val="BodyText"/>
        <w:rPr>
          <w:sz w:val="20"/>
        </w:rPr>
      </w:pPr>
    </w:p>
    <w:p w14:paraId="0E94E52A" w14:textId="77777777" w:rsidR="007D20C2" w:rsidRDefault="007D20C2">
      <w:pPr>
        <w:pStyle w:val="BodyText"/>
        <w:spacing w:before="1"/>
        <w:rPr>
          <w:sz w:val="23"/>
        </w:rPr>
      </w:pPr>
    </w:p>
    <w:p w14:paraId="0128252C" w14:textId="77777777" w:rsidR="007D20C2" w:rsidRDefault="00D260D4">
      <w:pPr>
        <w:spacing w:before="35"/>
        <w:ind w:left="307" w:right="312"/>
        <w:jc w:val="center"/>
        <w:rPr>
          <w:rFonts w:ascii="Calibri Light"/>
          <w:sz w:val="32"/>
        </w:rPr>
      </w:pPr>
      <w:r>
        <w:rPr>
          <w:rFonts w:ascii="Calibri Light"/>
          <w:color w:val="2D5294"/>
          <w:sz w:val="32"/>
        </w:rPr>
        <w:t>LIST</w:t>
      </w:r>
      <w:r>
        <w:rPr>
          <w:rFonts w:ascii="Calibri Light"/>
          <w:color w:val="2D5294"/>
          <w:spacing w:val="-16"/>
          <w:sz w:val="32"/>
        </w:rPr>
        <w:t xml:space="preserve"> </w:t>
      </w:r>
      <w:r>
        <w:rPr>
          <w:rFonts w:ascii="Calibri Light"/>
          <w:color w:val="2D5294"/>
          <w:sz w:val="32"/>
        </w:rPr>
        <w:t>OF</w:t>
      </w:r>
      <w:r>
        <w:rPr>
          <w:rFonts w:ascii="Calibri Light"/>
          <w:color w:val="2D5294"/>
          <w:spacing w:val="-10"/>
          <w:sz w:val="32"/>
        </w:rPr>
        <w:t xml:space="preserve"> </w:t>
      </w:r>
      <w:r>
        <w:rPr>
          <w:rFonts w:ascii="Calibri Light"/>
          <w:color w:val="2D5294"/>
          <w:sz w:val="32"/>
        </w:rPr>
        <w:t>ABBREVIATIONS</w:t>
      </w:r>
    </w:p>
    <w:p w14:paraId="7C26C333" w14:textId="77777777" w:rsidR="007D20C2" w:rsidRDefault="007D20C2">
      <w:pPr>
        <w:pStyle w:val="BodyText"/>
        <w:rPr>
          <w:rFonts w:ascii="Calibri Light"/>
          <w:sz w:val="20"/>
        </w:rPr>
      </w:pPr>
    </w:p>
    <w:p w14:paraId="761B80E6" w14:textId="77777777" w:rsidR="007D20C2" w:rsidRDefault="007D20C2">
      <w:pPr>
        <w:pStyle w:val="BodyText"/>
        <w:rPr>
          <w:rFonts w:ascii="Calibri Light"/>
          <w:sz w:val="20"/>
        </w:rPr>
      </w:pPr>
    </w:p>
    <w:p w14:paraId="182CE939" w14:textId="77777777" w:rsidR="007D20C2" w:rsidRDefault="007D20C2">
      <w:pPr>
        <w:pStyle w:val="BodyText"/>
        <w:rPr>
          <w:rFonts w:ascii="Calibri Light"/>
          <w:sz w:val="20"/>
        </w:rPr>
      </w:pPr>
    </w:p>
    <w:p w14:paraId="0DFBF851" w14:textId="77777777" w:rsidR="007D20C2" w:rsidRDefault="007D20C2">
      <w:pPr>
        <w:pStyle w:val="BodyText"/>
        <w:spacing w:before="2"/>
        <w:rPr>
          <w:rFonts w:ascii="Calibri Light"/>
          <w:sz w:val="13"/>
        </w:rPr>
      </w:pPr>
    </w:p>
    <w:tbl>
      <w:tblPr>
        <w:tblW w:w="0" w:type="auto"/>
        <w:tblInd w:w="266" w:type="dxa"/>
        <w:tblLayout w:type="fixed"/>
        <w:tblCellMar>
          <w:left w:w="0" w:type="dxa"/>
          <w:right w:w="0" w:type="dxa"/>
        </w:tblCellMar>
        <w:tblLook w:val="01E0" w:firstRow="1" w:lastRow="1" w:firstColumn="1" w:lastColumn="1" w:noHBand="0" w:noVBand="0"/>
      </w:tblPr>
      <w:tblGrid>
        <w:gridCol w:w="2942"/>
        <w:gridCol w:w="6089"/>
      </w:tblGrid>
      <w:tr w:rsidR="007D20C2" w14:paraId="7B62BCB2" w14:textId="77777777">
        <w:trPr>
          <w:trHeight w:val="310"/>
        </w:trPr>
        <w:tc>
          <w:tcPr>
            <w:tcW w:w="2942" w:type="dxa"/>
          </w:tcPr>
          <w:p w14:paraId="1671EF47" w14:textId="77777777" w:rsidR="007D20C2" w:rsidRDefault="00D260D4">
            <w:pPr>
              <w:pStyle w:val="TableParagraph"/>
              <w:spacing w:before="0" w:line="244" w:lineRule="exact"/>
              <w:ind w:left="200"/>
            </w:pPr>
            <w:r>
              <w:t>YOLO</w:t>
            </w:r>
          </w:p>
        </w:tc>
        <w:tc>
          <w:tcPr>
            <w:tcW w:w="6089" w:type="dxa"/>
          </w:tcPr>
          <w:p w14:paraId="2BF544F2" w14:textId="77777777" w:rsidR="007D20C2" w:rsidRDefault="00D260D4">
            <w:pPr>
              <w:pStyle w:val="TableParagraph"/>
              <w:spacing w:before="0" w:line="244" w:lineRule="exact"/>
            </w:pPr>
            <w:r>
              <w:t>You Only Look</w:t>
            </w:r>
            <w:r>
              <w:rPr>
                <w:spacing w:val="-5"/>
              </w:rPr>
              <w:t xml:space="preserve"> </w:t>
            </w:r>
            <w:r>
              <w:t>Once</w:t>
            </w:r>
          </w:p>
        </w:tc>
      </w:tr>
      <w:tr w:rsidR="007D20C2" w14:paraId="424BF343" w14:textId="77777777">
        <w:trPr>
          <w:trHeight w:val="378"/>
        </w:trPr>
        <w:tc>
          <w:tcPr>
            <w:tcW w:w="2942" w:type="dxa"/>
          </w:tcPr>
          <w:p w14:paraId="15EDEF21" w14:textId="77777777" w:rsidR="007D20C2" w:rsidRDefault="00D260D4">
            <w:pPr>
              <w:pStyle w:val="TableParagraph"/>
              <w:spacing w:before="57"/>
              <w:ind w:left="200"/>
            </w:pPr>
            <w:r>
              <w:t>SVM</w:t>
            </w:r>
          </w:p>
        </w:tc>
        <w:tc>
          <w:tcPr>
            <w:tcW w:w="6089" w:type="dxa"/>
          </w:tcPr>
          <w:p w14:paraId="63FB7F35" w14:textId="77777777" w:rsidR="007D20C2" w:rsidRDefault="00D260D4">
            <w:pPr>
              <w:pStyle w:val="TableParagraph"/>
              <w:spacing w:before="57"/>
            </w:pPr>
            <w:r>
              <w:t>Support</w:t>
            </w:r>
            <w:r>
              <w:rPr>
                <w:spacing w:val="-1"/>
              </w:rPr>
              <w:t xml:space="preserve"> </w:t>
            </w:r>
            <w:r>
              <w:t>Vector</w:t>
            </w:r>
            <w:r>
              <w:rPr>
                <w:spacing w:val="-2"/>
              </w:rPr>
              <w:t xml:space="preserve"> </w:t>
            </w:r>
            <w:r>
              <w:t>Machines</w:t>
            </w:r>
          </w:p>
        </w:tc>
      </w:tr>
      <w:tr w:rsidR="007D20C2" w14:paraId="35054036" w14:textId="77777777">
        <w:trPr>
          <w:trHeight w:val="379"/>
        </w:trPr>
        <w:tc>
          <w:tcPr>
            <w:tcW w:w="2942" w:type="dxa"/>
          </w:tcPr>
          <w:p w14:paraId="76C03777" w14:textId="77777777" w:rsidR="007D20C2" w:rsidRDefault="00D260D4">
            <w:pPr>
              <w:pStyle w:val="TableParagraph"/>
              <w:ind w:left="200"/>
            </w:pPr>
            <w:r>
              <w:t>CNNs</w:t>
            </w:r>
          </w:p>
        </w:tc>
        <w:tc>
          <w:tcPr>
            <w:tcW w:w="6089" w:type="dxa"/>
          </w:tcPr>
          <w:p w14:paraId="471CC02C" w14:textId="77777777" w:rsidR="007D20C2" w:rsidRDefault="00D260D4">
            <w:pPr>
              <w:pStyle w:val="TableParagraph"/>
            </w:pPr>
            <w:r>
              <w:t>Convolutional</w:t>
            </w:r>
            <w:r>
              <w:rPr>
                <w:spacing w:val="-6"/>
              </w:rPr>
              <w:t xml:space="preserve"> </w:t>
            </w:r>
            <w:r>
              <w:t>Neural</w:t>
            </w:r>
            <w:r>
              <w:rPr>
                <w:spacing w:val="-3"/>
              </w:rPr>
              <w:t xml:space="preserve"> </w:t>
            </w:r>
            <w:r>
              <w:t>Networks</w:t>
            </w:r>
          </w:p>
        </w:tc>
      </w:tr>
      <w:tr w:rsidR="007D20C2" w14:paraId="5C5933A7" w14:textId="77777777">
        <w:trPr>
          <w:trHeight w:val="379"/>
        </w:trPr>
        <w:tc>
          <w:tcPr>
            <w:tcW w:w="2942" w:type="dxa"/>
          </w:tcPr>
          <w:p w14:paraId="257D247F" w14:textId="77777777" w:rsidR="007D20C2" w:rsidRDefault="00D260D4">
            <w:pPr>
              <w:pStyle w:val="TableParagraph"/>
              <w:ind w:left="200"/>
            </w:pPr>
            <w:r>
              <w:t>RCNN</w:t>
            </w:r>
          </w:p>
        </w:tc>
        <w:tc>
          <w:tcPr>
            <w:tcW w:w="6089" w:type="dxa"/>
          </w:tcPr>
          <w:p w14:paraId="4CEDDD8C" w14:textId="77777777" w:rsidR="007D20C2" w:rsidRDefault="00D260D4">
            <w:pPr>
              <w:pStyle w:val="TableParagraph"/>
            </w:pPr>
            <w:r>
              <w:t>Region</w:t>
            </w:r>
            <w:r>
              <w:rPr>
                <w:spacing w:val="-7"/>
              </w:rPr>
              <w:t xml:space="preserve"> </w:t>
            </w:r>
            <w:r>
              <w:t>Based</w:t>
            </w:r>
            <w:r>
              <w:rPr>
                <w:spacing w:val="-4"/>
              </w:rPr>
              <w:t xml:space="preserve"> </w:t>
            </w:r>
            <w:r>
              <w:t>Convolutional Neural</w:t>
            </w:r>
            <w:r>
              <w:rPr>
                <w:spacing w:val="-3"/>
              </w:rPr>
              <w:t xml:space="preserve"> </w:t>
            </w:r>
            <w:r>
              <w:t>Networks</w:t>
            </w:r>
          </w:p>
        </w:tc>
      </w:tr>
      <w:tr w:rsidR="007D20C2" w14:paraId="4DFF11F3" w14:textId="77777777">
        <w:trPr>
          <w:trHeight w:val="758"/>
        </w:trPr>
        <w:tc>
          <w:tcPr>
            <w:tcW w:w="2942" w:type="dxa"/>
          </w:tcPr>
          <w:p w14:paraId="651F67CE" w14:textId="77777777" w:rsidR="007D20C2" w:rsidRDefault="00D260D4">
            <w:pPr>
              <w:pStyle w:val="TableParagraph"/>
              <w:spacing w:before="59"/>
              <w:ind w:left="200"/>
            </w:pPr>
            <w:r>
              <w:t>F-RCNN</w:t>
            </w:r>
          </w:p>
        </w:tc>
        <w:tc>
          <w:tcPr>
            <w:tcW w:w="6089" w:type="dxa"/>
          </w:tcPr>
          <w:p w14:paraId="00DE3763" w14:textId="77777777" w:rsidR="007D20C2" w:rsidRDefault="00D260D4">
            <w:pPr>
              <w:pStyle w:val="TableParagraph"/>
              <w:spacing w:before="59"/>
            </w:pPr>
            <w:r>
              <w:t>Fast</w:t>
            </w:r>
            <w:r>
              <w:rPr>
                <w:spacing w:val="-2"/>
              </w:rPr>
              <w:t xml:space="preserve"> </w:t>
            </w:r>
            <w:r>
              <w:t>-</w:t>
            </w:r>
            <w:r>
              <w:rPr>
                <w:spacing w:val="-8"/>
              </w:rPr>
              <w:t xml:space="preserve"> </w:t>
            </w:r>
            <w:r>
              <w:t>Region</w:t>
            </w:r>
            <w:r>
              <w:rPr>
                <w:spacing w:val="-2"/>
              </w:rPr>
              <w:t xml:space="preserve"> </w:t>
            </w:r>
            <w:r>
              <w:t>Based</w:t>
            </w:r>
            <w:r>
              <w:rPr>
                <w:spacing w:val="-3"/>
              </w:rPr>
              <w:t xml:space="preserve"> </w:t>
            </w:r>
            <w:r>
              <w:t>Convolutional</w:t>
            </w:r>
            <w:r>
              <w:rPr>
                <w:spacing w:val="1"/>
              </w:rPr>
              <w:t xml:space="preserve"> </w:t>
            </w:r>
            <w:r>
              <w:t>Neural</w:t>
            </w:r>
          </w:p>
          <w:p w14:paraId="67FF7381" w14:textId="77777777" w:rsidR="007D20C2" w:rsidRDefault="00D260D4">
            <w:pPr>
              <w:pStyle w:val="TableParagraph"/>
              <w:spacing w:before="126"/>
            </w:pPr>
            <w:r>
              <w:t>Networks</w:t>
            </w:r>
          </w:p>
        </w:tc>
      </w:tr>
      <w:tr w:rsidR="007D20C2" w14:paraId="0E4F6BCA" w14:textId="77777777">
        <w:trPr>
          <w:trHeight w:val="760"/>
        </w:trPr>
        <w:tc>
          <w:tcPr>
            <w:tcW w:w="2942" w:type="dxa"/>
          </w:tcPr>
          <w:p w14:paraId="4D6086C5" w14:textId="77777777" w:rsidR="007D20C2" w:rsidRDefault="00D260D4">
            <w:pPr>
              <w:pStyle w:val="TableParagraph"/>
              <w:ind w:left="200"/>
            </w:pPr>
            <w:r>
              <w:t>RMRCNN</w:t>
            </w:r>
          </w:p>
        </w:tc>
        <w:tc>
          <w:tcPr>
            <w:tcW w:w="6089" w:type="dxa"/>
          </w:tcPr>
          <w:p w14:paraId="0B1F1833" w14:textId="77777777" w:rsidR="007D20C2" w:rsidRDefault="00D260D4">
            <w:pPr>
              <w:pStyle w:val="TableParagraph"/>
            </w:pPr>
            <w:r>
              <w:t>Refined</w:t>
            </w:r>
            <w:r>
              <w:rPr>
                <w:spacing w:val="-4"/>
              </w:rPr>
              <w:t xml:space="preserve"> </w:t>
            </w:r>
            <w:r>
              <w:t>Mask</w:t>
            </w:r>
            <w:r>
              <w:rPr>
                <w:spacing w:val="-3"/>
              </w:rPr>
              <w:t xml:space="preserve"> </w:t>
            </w:r>
            <w:r>
              <w:t>Region</w:t>
            </w:r>
            <w:r>
              <w:rPr>
                <w:spacing w:val="-5"/>
              </w:rPr>
              <w:t xml:space="preserve"> </w:t>
            </w:r>
            <w:r>
              <w:t>Based</w:t>
            </w:r>
            <w:r>
              <w:rPr>
                <w:spacing w:val="-2"/>
              </w:rPr>
              <w:t xml:space="preserve"> </w:t>
            </w:r>
            <w:r>
              <w:t>Convolutional</w:t>
            </w:r>
          </w:p>
          <w:p w14:paraId="42F00DD5" w14:textId="77777777" w:rsidR="007D20C2" w:rsidRDefault="00D260D4">
            <w:pPr>
              <w:pStyle w:val="TableParagraph"/>
              <w:spacing w:before="129"/>
            </w:pPr>
            <w:r>
              <w:t>Neural</w:t>
            </w:r>
            <w:r>
              <w:rPr>
                <w:spacing w:val="-2"/>
              </w:rPr>
              <w:t xml:space="preserve"> </w:t>
            </w:r>
            <w:r>
              <w:t>Networks</w:t>
            </w:r>
          </w:p>
        </w:tc>
      </w:tr>
      <w:tr w:rsidR="007D20C2" w14:paraId="352960D0" w14:textId="77777777">
        <w:trPr>
          <w:trHeight w:val="379"/>
        </w:trPr>
        <w:tc>
          <w:tcPr>
            <w:tcW w:w="2942" w:type="dxa"/>
          </w:tcPr>
          <w:p w14:paraId="17E6DBD5" w14:textId="77777777" w:rsidR="007D20C2" w:rsidRDefault="00D260D4">
            <w:pPr>
              <w:pStyle w:val="TableParagraph"/>
              <w:ind w:left="200"/>
            </w:pPr>
            <w:r>
              <w:t>OCR</w:t>
            </w:r>
          </w:p>
        </w:tc>
        <w:tc>
          <w:tcPr>
            <w:tcW w:w="6089" w:type="dxa"/>
          </w:tcPr>
          <w:p w14:paraId="0E8C3DBE" w14:textId="77777777" w:rsidR="007D20C2" w:rsidRDefault="00D260D4">
            <w:pPr>
              <w:pStyle w:val="TableParagraph"/>
            </w:pPr>
            <w:r>
              <w:t>Optical</w:t>
            </w:r>
            <w:r>
              <w:rPr>
                <w:spacing w:val="-2"/>
              </w:rPr>
              <w:t xml:space="preserve"> </w:t>
            </w:r>
            <w:r>
              <w:t>Character</w:t>
            </w:r>
            <w:r>
              <w:rPr>
                <w:spacing w:val="-1"/>
              </w:rPr>
              <w:t xml:space="preserve"> </w:t>
            </w:r>
            <w:r>
              <w:t>Recognition</w:t>
            </w:r>
          </w:p>
        </w:tc>
      </w:tr>
      <w:tr w:rsidR="007D20C2" w14:paraId="154B35B9" w14:textId="77777777">
        <w:trPr>
          <w:trHeight w:val="379"/>
        </w:trPr>
        <w:tc>
          <w:tcPr>
            <w:tcW w:w="2942" w:type="dxa"/>
          </w:tcPr>
          <w:p w14:paraId="0F73EDA6" w14:textId="77777777" w:rsidR="007D20C2" w:rsidRDefault="00D260D4">
            <w:pPr>
              <w:pStyle w:val="TableParagraph"/>
              <w:ind w:left="200"/>
            </w:pPr>
            <w:r>
              <w:t>CV</w:t>
            </w:r>
          </w:p>
        </w:tc>
        <w:tc>
          <w:tcPr>
            <w:tcW w:w="6089" w:type="dxa"/>
          </w:tcPr>
          <w:p w14:paraId="6D70A3DD" w14:textId="77777777" w:rsidR="007D20C2" w:rsidRDefault="00D260D4">
            <w:pPr>
              <w:pStyle w:val="TableParagraph"/>
            </w:pPr>
            <w:r>
              <w:t>Computer</w:t>
            </w:r>
            <w:r>
              <w:rPr>
                <w:spacing w:val="-2"/>
              </w:rPr>
              <w:t xml:space="preserve"> </w:t>
            </w:r>
            <w:r>
              <w:t>Vision</w:t>
            </w:r>
          </w:p>
        </w:tc>
      </w:tr>
      <w:tr w:rsidR="007D20C2" w14:paraId="655822F5" w14:textId="77777777">
        <w:trPr>
          <w:trHeight w:val="378"/>
        </w:trPr>
        <w:tc>
          <w:tcPr>
            <w:tcW w:w="2942" w:type="dxa"/>
          </w:tcPr>
          <w:p w14:paraId="0158A4FF" w14:textId="77777777" w:rsidR="007D20C2" w:rsidRDefault="00D260D4">
            <w:pPr>
              <w:pStyle w:val="TableParagraph"/>
              <w:ind w:left="200"/>
            </w:pPr>
            <w:r>
              <w:t>ML</w:t>
            </w:r>
          </w:p>
        </w:tc>
        <w:tc>
          <w:tcPr>
            <w:tcW w:w="6089" w:type="dxa"/>
          </w:tcPr>
          <w:p w14:paraId="40BE7340" w14:textId="77777777" w:rsidR="007D20C2" w:rsidRDefault="00D260D4">
            <w:pPr>
              <w:pStyle w:val="TableParagraph"/>
            </w:pPr>
            <w:r>
              <w:t>Machine</w:t>
            </w:r>
            <w:r>
              <w:rPr>
                <w:spacing w:val="-1"/>
              </w:rPr>
              <w:t xml:space="preserve"> </w:t>
            </w:r>
            <w:r>
              <w:t>Learning</w:t>
            </w:r>
          </w:p>
        </w:tc>
      </w:tr>
      <w:tr w:rsidR="007D20C2" w14:paraId="51B23C24" w14:textId="77777777">
        <w:trPr>
          <w:trHeight w:val="567"/>
        </w:trPr>
        <w:tc>
          <w:tcPr>
            <w:tcW w:w="2942" w:type="dxa"/>
          </w:tcPr>
          <w:p w14:paraId="01420BF7" w14:textId="77777777" w:rsidR="007D20C2" w:rsidRDefault="00D260D4">
            <w:pPr>
              <w:pStyle w:val="TableParagraph"/>
              <w:spacing w:before="57"/>
              <w:ind w:left="200"/>
            </w:pPr>
            <w:r>
              <w:t>AI</w:t>
            </w:r>
          </w:p>
        </w:tc>
        <w:tc>
          <w:tcPr>
            <w:tcW w:w="6089" w:type="dxa"/>
          </w:tcPr>
          <w:p w14:paraId="5DD1B8FA" w14:textId="77777777" w:rsidR="007D20C2" w:rsidRDefault="00D260D4">
            <w:pPr>
              <w:pStyle w:val="TableParagraph"/>
              <w:spacing w:before="57"/>
            </w:pPr>
            <w:r>
              <w:t>Artificial</w:t>
            </w:r>
            <w:r>
              <w:rPr>
                <w:spacing w:val="-3"/>
              </w:rPr>
              <w:t xml:space="preserve"> </w:t>
            </w:r>
            <w:r>
              <w:t>Intelligence</w:t>
            </w:r>
          </w:p>
        </w:tc>
      </w:tr>
      <w:tr w:rsidR="007D20C2" w14:paraId="76BA2AA1" w14:textId="77777777">
        <w:trPr>
          <w:trHeight w:val="948"/>
        </w:trPr>
        <w:tc>
          <w:tcPr>
            <w:tcW w:w="2942" w:type="dxa"/>
          </w:tcPr>
          <w:p w14:paraId="3DBA16E8" w14:textId="77777777" w:rsidR="007D20C2" w:rsidRDefault="007D20C2">
            <w:pPr>
              <w:pStyle w:val="TableParagraph"/>
              <w:spacing w:before="4"/>
              <w:ind w:left="0"/>
              <w:rPr>
                <w:rFonts w:ascii="Calibri Light"/>
                <w:sz w:val="20"/>
              </w:rPr>
            </w:pPr>
          </w:p>
          <w:p w14:paraId="270D965A" w14:textId="77777777" w:rsidR="007D20C2" w:rsidRDefault="00D260D4">
            <w:pPr>
              <w:pStyle w:val="TableParagraph"/>
              <w:spacing w:before="0"/>
              <w:ind w:left="200"/>
            </w:pPr>
            <w:r>
              <w:t>MRCNN</w:t>
            </w:r>
          </w:p>
        </w:tc>
        <w:tc>
          <w:tcPr>
            <w:tcW w:w="6089" w:type="dxa"/>
          </w:tcPr>
          <w:p w14:paraId="4F4DCCE4" w14:textId="77777777" w:rsidR="007D20C2" w:rsidRDefault="00D260D4">
            <w:pPr>
              <w:pStyle w:val="TableParagraph"/>
              <w:spacing w:before="121" w:line="380" w:lineRule="atLeast"/>
              <w:ind w:right="1196"/>
            </w:pPr>
            <w:r>
              <w:t>Mask Region Based Convolutional</w:t>
            </w:r>
            <w:r>
              <w:rPr>
                <w:spacing w:val="-52"/>
              </w:rPr>
              <w:t xml:space="preserve"> </w:t>
            </w:r>
            <w:r>
              <w:t>Neural Networks</w:t>
            </w:r>
          </w:p>
        </w:tc>
      </w:tr>
      <w:tr w:rsidR="007D20C2" w14:paraId="38EF01C8" w14:textId="77777777">
        <w:trPr>
          <w:trHeight w:val="380"/>
        </w:trPr>
        <w:tc>
          <w:tcPr>
            <w:tcW w:w="2942" w:type="dxa"/>
          </w:tcPr>
          <w:p w14:paraId="5F026097" w14:textId="77777777" w:rsidR="007D20C2" w:rsidRDefault="00D260D4">
            <w:pPr>
              <w:pStyle w:val="TableParagraph"/>
              <w:ind w:left="200"/>
            </w:pPr>
            <w:r>
              <w:t>PKLOT</w:t>
            </w:r>
          </w:p>
        </w:tc>
        <w:tc>
          <w:tcPr>
            <w:tcW w:w="6089" w:type="dxa"/>
          </w:tcPr>
          <w:p w14:paraId="794075AA" w14:textId="77777777" w:rsidR="007D20C2" w:rsidRDefault="00D260D4">
            <w:pPr>
              <w:pStyle w:val="TableParagraph"/>
            </w:pPr>
            <w:r>
              <w:t>Parking</w:t>
            </w:r>
            <w:r>
              <w:rPr>
                <w:spacing w:val="-1"/>
              </w:rPr>
              <w:t xml:space="preserve"> </w:t>
            </w:r>
            <w:r>
              <w:t>Lot</w:t>
            </w:r>
          </w:p>
        </w:tc>
      </w:tr>
      <w:tr w:rsidR="007D20C2" w14:paraId="1057A8A4" w14:textId="77777777">
        <w:trPr>
          <w:trHeight w:val="313"/>
        </w:trPr>
        <w:tc>
          <w:tcPr>
            <w:tcW w:w="2942" w:type="dxa"/>
          </w:tcPr>
          <w:p w14:paraId="4424156C" w14:textId="77777777" w:rsidR="007D20C2" w:rsidRDefault="00D260D4">
            <w:pPr>
              <w:pStyle w:val="TableParagraph"/>
              <w:spacing w:before="60" w:line="233" w:lineRule="exact"/>
              <w:ind w:left="200"/>
            </w:pPr>
            <w:r>
              <w:t>GUI</w:t>
            </w:r>
          </w:p>
        </w:tc>
        <w:tc>
          <w:tcPr>
            <w:tcW w:w="6089" w:type="dxa"/>
          </w:tcPr>
          <w:p w14:paraId="375699D1" w14:textId="77777777" w:rsidR="007D20C2" w:rsidRDefault="00D260D4">
            <w:pPr>
              <w:pStyle w:val="TableParagraph"/>
              <w:spacing w:before="60" w:line="233" w:lineRule="exact"/>
            </w:pPr>
            <w:r>
              <w:t>Graphical</w:t>
            </w:r>
            <w:r>
              <w:rPr>
                <w:spacing w:val="-2"/>
              </w:rPr>
              <w:t xml:space="preserve"> </w:t>
            </w:r>
            <w:r>
              <w:t>User</w:t>
            </w:r>
            <w:r>
              <w:rPr>
                <w:spacing w:val="-3"/>
              </w:rPr>
              <w:t xml:space="preserve"> </w:t>
            </w:r>
            <w:r>
              <w:t>Interface</w:t>
            </w:r>
          </w:p>
        </w:tc>
      </w:tr>
    </w:tbl>
    <w:p w14:paraId="0DED5A85" w14:textId="77777777" w:rsidR="007D20C2" w:rsidRDefault="007D20C2">
      <w:pPr>
        <w:spacing w:line="233" w:lineRule="exact"/>
        <w:sectPr w:rsidR="007D20C2" w:rsidSect="001F0049">
          <w:pgSz w:w="12240" w:h="15840"/>
          <w:pgMar w:top="1500" w:right="980" w:bottom="1720" w:left="1560" w:header="0" w:footer="1535" w:gutter="0"/>
          <w:cols w:space="720"/>
        </w:sectPr>
      </w:pPr>
    </w:p>
    <w:p w14:paraId="65B669F8" w14:textId="77777777" w:rsidR="007D20C2" w:rsidRDefault="007D20C2">
      <w:pPr>
        <w:pStyle w:val="BodyText"/>
        <w:spacing w:before="9"/>
        <w:rPr>
          <w:rFonts w:ascii="Calibri Light"/>
          <w:sz w:val="19"/>
        </w:rPr>
      </w:pPr>
    </w:p>
    <w:p w14:paraId="220C3E24" w14:textId="77777777" w:rsidR="007D20C2" w:rsidRDefault="007D20C2">
      <w:pPr>
        <w:rPr>
          <w:rFonts w:ascii="Calibri Light"/>
          <w:sz w:val="19"/>
        </w:rPr>
        <w:sectPr w:rsidR="007D20C2" w:rsidSect="001F0049">
          <w:footerReference w:type="default" r:id="rId16"/>
          <w:pgSz w:w="12240" w:h="15840"/>
          <w:pgMar w:top="1500" w:right="980" w:bottom="1720" w:left="1560" w:header="0" w:footer="1535" w:gutter="0"/>
          <w:pgNumType w:start="1"/>
          <w:cols w:space="720"/>
        </w:sectPr>
      </w:pPr>
    </w:p>
    <w:p w14:paraId="4AB8A5E6" w14:textId="77777777" w:rsidR="007D20C2" w:rsidRDefault="007D20C2">
      <w:pPr>
        <w:pStyle w:val="BodyText"/>
        <w:rPr>
          <w:rFonts w:ascii="Calibri Light"/>
          <w:sz w:val="26"/>
        </w:rPr>
      </w:pPr>
    </w:p>
    <w:p w14:paraId="28C13296" w14:textId="77777777" w:rsidR="007D20C2" w:rsidRDefault="007D20C2">
      <w:pPr>
        <w:pStyle w:val="BodyText"/>
        <w:rPr>
          <w:rFonts w:ascii="Calibri Light"/>
          <w:sz w:val="26"/>
        </w:rPr>
      </w:pPr>
    </w:p>
    <w:p w14:paraId="16BE69A7" w14:textId="77777777" w:rsidR="007D20C2" w:rsidRDefault="007D20C2">
      <w:pPr>
        <w:pStyle w:val="BodyText"/>
        <w:spacing w:before="2"/>
        <w:rPr>
          <w:rFonts w:ascii="Calibri Light"/>
          <w:sz w:val="23"/>
        </w:rPr>
      </w:pPr>
    </w:p>
    <w:p w14:paraId="21E7F83F" w14:textId="77777777" w:rsidR="007D20C2" w:rsidRDefault="00D260D4" w:rsidP="00875548">
      <w:pPr>
        <w:pStyle w:val="Heading1"/>
        <w:numPr>
          <w:ilvl w:val="1"/>
          <w:numId w:val="20"/>
        </w:numPr>
        <w:tabs>
          <w:tab w:val="left" w:pos="502"/>
        </w:tabs>
      </w:pPr>
      <w:r>
        <w:t>Background</w:t>
      </w:r>
    </w:p>
    <w:p w14:paraId="5B2B54CA" w14:textId="77777777" w:rsidR="007D20C2" w:rsidRDefault="00D260D4" w:rsidP="009B20A8">
      <w:pPr>
        <w:spacing w:before="90" w:line="360" w:lineRule="auto"/>
        <w:ind w:left="142" w:right="3875" w:firstLine="283"/>
        <w:rPr>
          <w:b/>
          <w:sz w:val="24"/>
        </w:rPr>
      </w:pPr>
      <w:r>
        <w:br w:type="column"/>
      </w:r>
      <w:r>
        <w:rPr>
          <w:b/>
          <w:sz w:val="24"/>
        </w:rPr>
        <w:t>CHAPTER 1</w:t>
      </w:r>
      <w:r>
        <w:rPr>
          <w:b/>
          <w:spacing w:val="1"/>
          <w:sz w:val="24"/>
        </w:rPr>
        <w:t xml:space="preserve"> </w:t>
      </w:r>
      <w:r>
        <w:rPr>
          <w:b/>
          <w:sz w:val="24"/>
        </w:rPr>
        <w:t>INTRODUCTION</w:t>
      </w:r>
    </w:p>
    <w:p w14:paraId="2860A34C" w14:textId="77777777" w:rsidR="007D20C2" w:rsidRDefault="007D20C2" w:rsidP="009B20A8">
      <w:pPr>
        <w:spacing w:line="360" w:lineRule="auto"/>
        <w:rPr>
          <w:sz w:val="24"/>
        </w:rPr>
        <w:sectPr w:rsidR="007D20C2" w:rsidSect="001F0049">
          <w:type w:val="continuous"/>
          <w:pgSz w:w="12240" w:h="15840"/>
          <w:pgMar w:top="1500" w:right="980" w:bottom="280" w:left="1560" w:header="720" w:footer="720" w:gutter="0"/>
          <w:cols w:num="2" w:space="720" w:equalWidth="0">
            <w:col w:w="1810" w:space="1932"/>
            <w:col w:w="5958"/>
          </w:cols>
        </w:sectPr>
      </w:pPr>
    </w:p>
    <w:p w14:paraId="1E657340" w14:textId="66F8FC10" w:rsidR="007D20C2" w:rsidRDefault="00DC2D1A" w:rsidP="009B20A8">
      <w:pPr>
        <w:pStyle w:val="BodyText"/>
        <w:spacing w:before="140" w:line="360" w:lineRule="auto"/>
        <w:ind w:left="144" w:right="144" w:firstLine="720"/>
        <w:jc w:val="both"/>
      </w:pPr>
      <w:r>
        <w:t xml:space="preserve">In the recent years, </w:t>
      </w:r>
      <w:r w:rsidR="00D260D4">
        <w:t>Time</w:t>
      </w:r>
      <w:r w:rsidR="00D260D4">
        <w:rPr>
          <w:spacing w:val="-9"/>
        </w:rPr>
        <w:t xml:space="preserve"> </w:t>
      </w:r>
      <w:r w:rsidR="00D260D4">
        <w:t>and</w:t>
      </w:r>
      <w:r w:rsidR="00D260D4">
        <w:rPr>
          <w:spacing w:val="-9"/>
        </w:rPr>
        <w:t xml:space="preserve"> </w:t>
      </w:r>
      <w:r w:rsidR="00B37D7B">
        <w:t>F</w:t>
      </w:r>
      <w:r w:rsidR="00D260D4">
        <w:t>inances</w:t>
      </w:r>
      <w:r w:rsidR="00D260D4">
        <w:rPr>
          <w:spacing w:val="-8"/>
        </w:rPr>
        <w:t xml:space="preserve"> </w:t>
      </w:r>
      <w:r>
        <w:t>are crucial to everyone’s</w:t>
      </w:r>
      <w:r>
        <w:rPr>
          <w:spacing w:val="-9"/>
        </w:rPr>
        <w:t xml:space="preserve"> </w:t>
      </w:r>
      <w:r w:rsidR="00D260D4">
        <w:t>daily</w:t>
      </w:r>
      <w:r w:rsidR="00D260D4">
        <w:rPr>
          <w:spacing w:val="-8"/>
        </w:rPr>
        <w:t xml:space="preserve"> </w:t>
      </w:r>
      <w:r w:rsidR="00D260D4">
        <w:t>life,</w:t>
      </w:r>
      <w:r w:rsidR="00D260D4">
        <w:rPr>
          <w:spacing w:val="-58"/>
        </w:rPr>
        <w:t xml:space="preserve"> </w:t>
      </w:r>
      <w:r>
        <w:rPr>
          <w:spacing w:val="-58"/>
        </w:rPr>
        <w:t xml:space="preserve">   </w:t>
      </w:r>
      <w:r w:rsidR="00D260D4">
        <w:t>irrespective</w:t>
      </w:r>
      <w:r w:rsidR="00D260D4">
        <w:rPr>
          <w:spacing w:val="1"/>
        </w:rPr>
        <w:t xml:space="preserve"> </w:t>
      </w:r>
      <w:r w:rsidR="00D260D4">
        <w:t>of</w:t>
      </w:r>
      <w:r w:rsidR="00D260D4">
        <w:rPr>
          <w:spacing w:val="1"/>
        </w:rPr>
        <w:t xml:space="preserve"> </w:t>
      </w:r>
      <w:r w:rsidR="00D260D4">
        <w:t>their</w:t>
      </w:r>
      <w:r w:rsidR="00D260D4">
        <w:rPr>
          <w:spacing w:val="1"/>
        </w:rPr>
        <w:t xml:space="preserve"> </w:t>
      </w:r>
      <w:r w:rsidR="00D260D4">
        <w:t>professional</w:t>
      </w:r>
      <w:r w:rsidR="00D260D4">
        <w:rPr>
          <w:spacing w:val="1"/>
        </w:rPr>
        <w:t xml:space="preserve"> </w:t>
      </w:r>
      <w:r w:rsidR="00D260D4">
        <w:t>domain.</w:t>
      </w:r>
      <w:r w:rsidR="00D260D4">
        <w:rPr>
          <w:spacing w:val="1"/>
        </w:rPr>
        <w:t xml:space="preserve"> </w:t>
      </w:r>
      <w:r w:rsidR="00D260D4">
        <w:t>Technological</w:t>
      </w:r>
      <w:r w:rsidR="00D260D4">
        <w:rPr>
          <w:spacing w:val="1"/>
        </w:rPr>
        <w:t xml:space="preserve"> </w:t>
      </w:r>
      <w:r w:rsidR="00D260D4">
        <w:t>innovation</w:t>
      </w:r>
      <w:r w:rsidR="00D260D4">
        <w:rPr>
          <w:spacing w:val="1"/>
        </w:rPr>
        <w:t xml:space="preserve"> </w:t>
      </w:r>
      <w:r w:rsidR="00D260D4">
        <w:t>offers</w:t>
      </w:r>
      <w:r w:rsidR="00D260D4">
        <w:rPr>
          <w:spacing w:val="1"/>
        </w:rPr>
        <w:t xml:space="preserve"> </w:t>
      </w:r>
      <w:r w:rsidR="00D260D4">
        <w:t>the</w:t>
      </w:r>
      <w:r w:rsidR="00D260D4">
        <w:rPr>
          <w:spacing w:val="1"/>
        </w:rPr>
        <w:t xml:space="preserve"> </w:t>
      </w:r>
      <w:r w:rsidR="00D260D4">
        <w:t>potential</w:t>
      </w:r>
      <w:r w:rsidR="00D260D4">
        <w:rPr>
          <w:spacing w:val="1"/>
        </w:rPr>
        <w:t xml:space="preserve"> </w:t>
      </w:r>
      <w:r w:rsidR="00D260D4">
        <w:t>to</w:t>
      </w:r>
      <w:r w:rsidR="00D260D4">
        <w:rPr>
          <w:spacing w:val="1"/>
        </w:rPr>
        <w:t xml:space="preserve"> </w:t>
      </w:r>
      <w:r w:rsidR="00D260D4">
        <w:t>effectively</w:t>
      </w:r>
      <w:r w:rsidR="00D260D4">
        <w:rPr>
          <w:spacing w:val="-8"/>
        </w:rPr>
        <w:t xml:space="preserve"> </w:t>
      </w:r>
      <w:r w:rsidR="00D260D4">
        <w:t>manage</w:t>
      </w:r>
      <w:r w:rsidR="00D260D4">
        <w:rPr>
          <w:spacing w:val="-9"/>
        </w:rPr>
        <w:t xml:space="preserve"> </w:t>
      </w:r>
      <w:r w:rsidR="00D260D4">
        <w:t>both</w:t>
      </w:r>
      <w:r w:rsidR="00D260D4">
        <w:rPr>
          <w:spacing w:val="-7"/>
        </w:rPr>
        <w:t xml:space="preserve"> </w:t>
      </w:r>
      <w:r w:rsidR="00D260D4">
        <w:t>these</w:t>
      </w:r>
      <w:r w:rsidR="00D260D4">
        <w:rPr>
          <w:spacing w:val="-8"/>
        </w:rPr>
        <w:t xml:space="preserve"> </w:t>
      </w:r>
      <w:r w:rsidR="00D260D4">
        <w:t>crucial</w:t>
      </w:r>
      <w:r w:rsidR="00D260D4">
        <w:rPr>
          <w:spacing w:val="-9"/>
        </w:rPr>
        <w:t xml:space="preserve"> </w:t>
      </w:r>
      <w:r w:rsidR="00D260D4">
        <w:t>variables.</w:t>
      </w:r>
      <w:r w:rsidR="00D260D4">
        <w:rPr>
          <w:spacing w:val="-6"/>
        </w:rPr>
        <w:t xml:space="preserve"> </w:t>
      </w:r>
      <w:r w:rsidRPr="00DC2D1A">
        <w:rPr>
          <w:spacing w:val="-6"/>
        </w:rPr>
        <w:t>The world's population is growing, leading to more people living in cities instead of rural areas</w:t>
      </w:r>
      <w:r w:rsidR="007F6CBA">
        <w:rPr>
          <w:spacing w:val="-6"/>
        </w:rPr>
        <w:t xml:space="preserve"> that causes more traffic</w:t>
      </w:r>
      <w:r w:rsidRPr="00DC2D1A">
        <w:rPr>
          <w:spacing w:val="-6"/>
        </w:rPr>
        <w:t xml:space="preserve">. </w:t>
      </w:r>
      <w:r w:rsidR="007F6CBA" w:rsidRPr="00AF391A">
        <w:rPr>
          <w:b/>
          <w:bCs/>
          <w:spacing w:val="-6"/>
        </w:rPr>
        <w:t xml:space="preserve">Traffic jams are a big problem now because there are more and more vehicles on the roads every day , but not enough parking spaces for all of them </w:t>
      </w:r>
      <w:r w:rsidR="007F6CBA" w:rsidRPr="00AF391A">
        <w:rPr>
          <w:b/>
          <w:bCs/>
        </w:rPr>
        <w:t>(Amato, G., Carrara, F., Falchi, F., Gennaro, C. and Vairo, C., 2016).</w:t>
      </w:r>
      <w:r w:rsidR="007F6CBA" w:rsidRPr="00DD1CC0">
        <w:t xml:space="preserve"> </w:t>
      </w:r>
      <w:r w:rsidR="007F6CBA" w:rsidRPr="007F6CBA">
        <w:t xml:space="preserve">According to research conducted by Our World in Data, urban areas presently house half of the global population. </w:t>
      </w:r>
      <w:r w:rsidR="00CA7CA7" w:rsidRPr="00CA7CA7">
        <w:rPr>
          <w:spacing w:val="-6"/>
        </w:rPr>
        <w:t>Smart cities, which use technology to make things like restaurants, stores, entertainment, and sports better, are still new and are not growing as fast as cities themselves.</w:t>
      </w:r>
    </w:p>
    <w:p w14:paraId="35033385" w14:textId="5C3D98F7" w:rsidR="007D20C2" w:rsidRDefault="00D260D4" w:rsidP="00575283">
      <w:pPr>
        <w:pStyle w:val="BodyText"/>
        <w:spacing w:before="140" w:line="360" w:lineRule="auto"/>
        <w:ind w:left="144" w:right="144"/>
        <w:jc w:val="both"/>
      </w:pPr>
      <w:r>
        <w:t>In major cities, there is a shared preference among residents for a centralized hub that caters to all</w:t>
      </w:r>
      <w:r>
        <w:rPr>
          <w:spacing w:val="-57"/>
        </w:rPr>
        <w:t xml:space="preserve"> </w:t>
      </w:r>
      <w:r>
        <w:t>necessary extracurricular activities. Strategic placement of businesses in key locations within</w:t>
      </w:r>
      <w:r>
        <w:rPr>
          <w:spacing w:val="1"/>
        </w:rPr>
        <w:t xml:space="preserve"> </w:t>
      </w:r>
      <w:r>
        <w:t>shopping centers becomes essential, capturing customers' attention and potentially boosting sales.</w:t>
      </w:r>
      <w:r>
        <w:rPr>
          <w:spacing w:val="-57"/>
        </w:rPr>
        <w:t xml:space="preserve"> </w:t>
      </w:r>
      <w:r>
        <w:rPr>
          <w:spacing w:val="-1"/>
        </w:rPr>
        <w:t>Presently,</w:t>
      </w:r>
      <w:r>
        <w:rPr>
          <w:spacing w:val="-13"/>
        </w:rPr>
        <w:t xml:space="preserve"> </w:t>
      </w:r>
      <w:r>
        <w:t>shopping</w:t>
      </w:r>
      <w:r>
        <w:rPr>
          <w:spacing w:val="-12"/>
        </w:rPr>
        <w:t xml:space="preserve"> </w:t>
      </w:r>
      <w:r>
        <w:t>centers</w:t>
      </w:r>
      <w:r>
        <w:rPr>
          <w:spacing w:val="-13"/>
        </w:rPr>
        <w:t xml:space="preserve"> </w:t>
      </w:r>
      <w:r>
        <w:t>offer</w:t>
      </w:r>
      <w:r>
        <w:rPr>
          <w:spacing w:val="-13"/>
        </w:rPr>
        <w:t xml:space="preserve"> </w:t>
      </w:r>
      <w:r>
        <w:t>a</w:t>
      </w:r>
      <w:r>
        <w:rPr>
          <w:spacing w:val="-13"/>
        </w:rPr>
        <w:t xml:space="preserve"> </w:t>
      </w:r>
      <w:r>
        <w:t>range</w:t>
      </w:r>
      <w:r>
        <w:rPr>
          <w:spacing w:val="-14"/>
        </w:rPr>
        <w:t xml:space="preserve"> </w:t>
      </w:r>
      <w:r>
        <w:t>of</w:t>
      </w:r>
      <w:r>
        <w:rPr>
          <w:spacing w:val="-13"/>
        </w:rPr>
        <w:t xml:space="preserve"> </w:t>
      </w:r>
      <w:r>
        <w:t>services,</w:t>
      </w:r>
      <w:r>
        <w:rPr>
          <w:spacing w:val="-13"/>
        </w:rPr>
        <w:t xml:space="preserve"> </w:t>
      </w:r>
      <w:r>
        <w:t>including</w:t>
      </w:r>
      <w:r>
        <w:rPr>
          <w:spacing w:val="-12"/>
        </w:rPr>
        <w:t xml:space="preserve"> </w:t>
      </w:r>
      <w:r>
        <w:t>banks,</w:t>
      </w:r>
      <w:r>
        <w:rPr>
          <w:spacing w:val="-12"/>
        </w:rPr>
        <w:t xml:space="preserve"> </w:t>
      </w:r>
      <w:r>
        <w:t>food</w:t>
      </w:r>
      <w:r>
        <w:rPr>
          <w:spacing w:val="-14"/>
        </w:rPr>
        <w:t xml:space="preserve"> </w:t>
      </w:r>
      <w:r>
        <w:t>courts,</w:t>
      </w:r>
      <w:r>
        <w:rPr>
          <w:spacing w:val="-12"/>
        </w:rPr>
        <w:t xml:space="preserve"> </w:t>
      </w:r>
      <w:r>
        <w:t>leisure</w:t>
      </w:r>
      <w:r>
        <w:rPr>
          <w:spacing w:val="-15"/>
        </w:rPr>
        <w:t xml:space="preserve"> </w:t>
      </w:r>
      <w:r>
        <w:t>facilities,</w:t>
      </w:r>
      <w:r>
        <w:rPr>
          <w:spacing w:val="-57"/>
        </w:rPr>
        <w:t xml:space="preserve"> </w:t>
      </w:r>
      <w:r>
        <w:t>movie theaters, and playgrounds, consolidating various services in one central area to address the</w:t>
      </w:r>
      <w:r>
        <w:rPr>
          <w:spacing w:val="1"/>
        </w:rPr>
        <w:t xml:space="preserve"> </w:t>
      </w:r>
      <w:r>
        <w:t>diverse</w:t>
      </w:r>
      <w:r>
        <w:rPr>
          <w:spacing w:val="-2"/>
        </w:rPr>
        <w:t xml:space="preserve"> </w:t>
      </w:r>
      <w:r>
        <w:t>needs of visitors.</w:t>
      </w:r>
      <w:r w:rsidR="0083464E" w:rsidRPr="0083464E">
        <w:t xml:space="preserve">  .</w:t>
      </w:r>
    </w:p>
    <w:p w14:paraId="5EF43BD7" w14:textId="718758F2" w:rsidR="00575283" w:rsidRPr="00112B68" w:rsidRDefault="00D260D4" w:rsidP="00112B68">
      <w:pPr>
        <w:pStyle w:val="BodyText"/>
        <w:spacing w:before="140" w:line="360" w:lineRule="auto"/>
        <w:ind w:left="144" w:right="144"/>
        <w:jc w:val="both"/>
        <w:rPr>
          <w:spacing w:val="1"/>
        </w:rPr>
      </w:pPr>
      <w:r w:rsidRPr="00AF391A">
        <w:rPr>
          <w:b/>
          <w:bCs/>
        </w:rPr>
        <w:t>The availability of sufficient parking space is a critical consideration, especially for gatherings</w:t>
      </w:r>
      <w:r w:rsidRPr="00AF391A">
        <w:rPr>
          <w:b/>
          <w:bCs/>
          <w:spacing w:val="1"/>
        </w:rPr>
        <w:t xml:space="preserve"> </w:t>
      </w:r>
      <w:r w:rsidRPr="00AF391A">
        <w:rPr>
          <w:b/>
          <w:bCs/>
        </w:rPr>
        <w:t>involving</w:t>
      </w:r>
      <w:r w:rsidRPr="00AF391A">
        <w:rPr>
          <w:b/>
          <w:bCs/>
          <w:spacing w:val="-7"/>
        </w:rPr>
        <w:t xml:space="preserve"> </w:t>
      </w:r>
      <w:r w:rsidRPr="00AF391A">
        <w:rPr>
          <w:b/>
          <w:bCs/>
        </w:rPr>
        <w:t>people</w:t>
      </w:r>
      <w:r w:rsidRPr="00AF391A">
        <w:rPr>
          <w:b/>
          <w:bCs/>
          <w:spacing w:val="-7"/>
        </w:rPr>
        <w:t xml:space="preserve"> </w:t>
      </w:r>
      <w:r w:rsidRPr="00AF391A">
        <w:rPr>
          <w:b/>
          <w:bCs/>
        </w:rPr>
        <w:t>from</w:t>
      </w:r>
      <w:r w:rsidRPr="00AF391A">
        <w:rPr>
          <w:b/>
          <w:bCs/>
          <w:spacing w:val="-6"/>
        </w:rPr>
        <w:t xml:space="preserve"> </w:t>
      </w:r>
      <w:r w:rsidRPr="00AF391A">
        <w:rPr>
          <w:b/>
          <w:bCs/>
        </w:rPr>
        <w:t>diverse</w:t>
      </w:r>
      <w:r w:rsidRPr="00AF391A">
        <w:rPr>
          <w:b/>
          <w:bCs/>
          <w:spacing w:val="-8"/>
        </w:rPr>
        <w:t xml:space="preserve"> </w:t>
      </w:r>
      <w:r w:rsidRPr="00AF391A">
        <w:rPr>
          <w:b/>
          <w:bCs/>
        </w:rPr>
        <w:t>geographical</w:t>
      </w:r>
      <w:r w:rsidRPr="00AF391A">
        <w:rPr>
          <w:b/>
          <w:bCs/>
          <w:spacing w:val="-7"/>
        </w:rPr>
        <w:t xml:space="preserve"> </w:t>
      </w:r>
      <w:r w:rsidRPr="00AF391A">
        <w:rPr>
          <w:b/>
          <w:bCs/>
        </w:rPr>
        <w:t>backgrounds.</w:t>
      </w:r>
      <w:r w:rsidRPr="00AF391A">
        <w:rPr>
          <w:b/>
          <w:bCs/>
          <w:spacing w:val="-6"/>
        </w:rPr>
        <w:t xml:space="preserve"> </w:t>
      </w:r>
      <w:r w:rsidR="003C4B62" w:rsidRPr="00AF391A">
        <w:rPr>
          <w:b/>
          <w:bCs/>
          <w:spacing w:val="-6"/>
        </w:rPr>
        <w:t>30 percent of traffic jams mostly caused by the drivers to detect the space for parking</w:t>
      </w:r>
      <w:r w:rsidR="003C4B62" w:rsidRPr="00AF391A">
        <w:rPr>
          <w:b/>
          <w:bCs/>
        </w:rPr>
        <w:t xml:space="preserve"> </w:t>
      </w:r>
      <w:bookmarkStart w:id="1" w:name="_Hlk170160360"/>
      <w:r w:rsidR="003C4B62" w:rsidRPr="00AF391A">
        <w:rPr>
          <w:b/>
          <w:bCs/>
          <w:spacing w:val="-6"/>
        </w:rPr>
        <w:t xml:space="preserve">(H. Bura, N. Lin, N. Kumar, S. </w:t>
      </w:r>
      <w:bookmarkEnd w:id="1"/>
      <w:r w:rsidR="003C4B62" w:rsidRPr="00AF391A">
        <w:rPr>
          <w:b/>
          <w:bCs/>
          <w:spacing w:val="-6"/>
        </w:rPr>
        <w:t>Malekar, S. Nagaraj, and K. Liu., 2018).</w:t>
      </w:r>
      <w:r w:rsidR="003C3EA2" w:rsidRPr="00AF391A">
        <w:rPr>
          <w:b/>
          <w:bCs/>
          <w:spacing w:val="-6"/>
        </w:rPr>
        <w:t xml:space="preserve"> </w:t>
      </w:r>
      <w:r w:rsidR="003C4B62">
        <w:rPr>
          <w:spacing w:val="-6"/>
        </w:rPr>
        <w:t xml:space="preserve"> </w:t>
      </w:r>
      <w:r w:rsidR="003C3EA2" w:rsidRPr="00AF391A">
        <w:rPr>
          <w:b/>
          <w:bCs/>
          <w:spacing w:val="-6"/>
        </w:rPr>
        <w:t xml:space="preserve">Smart parking could save considerable amount of fuel if it is implemented properly and used according to the planning of cities and urban areas which are densely populated (P. R. de Almeida, L. S. Oliveira, A. S. Britto, E. J. Silva, and A. L. </w:t>
      </w:r>
      <w:proofErr w:type="spellStart"/>
      <w:r w:rsidR="003C3EA2" w:rsidRPr="00AF391A">
        <w:rPr>
          <w:b/>
          <w:bCs/>
          <w:spacing w:val="-6"/>
        </w:rPr>
        <w:t>Koerich</w:t>
      </w:r>
      <w:proofErr w:type="spellEnd"/>
      <w:r w:rsidR="003C3EA2" w:rsidRPr="00AF391A">
        <w:rPr>
          <w:b/>
          <w:bCs/>
          <w:spacing w:val="-6"/>
        </w:rPr>
        <w:t>., 2015)</w:t>
      </w:r>
      <w:r w:rsidR="003C3EA2">
        <w:rPr>
          <w:spacing w:val="-6"/>
        </w:rPr>
        <w:t>.</w:t>
      </w:r>
      <w:r w:rsidR="00575283">
        <w:rPr>
          <w:spacing w:val="-6"/>
        </w:rPr>
        <w:t xml:space="preserve">  </w:t>
      </w:r>
      <w:r>
        <w:t>Adequate</w:t>
      </w:r>
      <w:r>
        <w:rPr>
          <w:spacing w:val="-7"/>
        </w:rPr>
        <w:t xml:space="preserve"> </w:t>
      </w:r>
      <w:r>
        <w:t>parking</w:t>
      </w:r>
      <w:r>
        <w:rPr>
          <w:spacing w:val="-7"/>
        </w:rPr>
        <w:t xml:space="preserve"> </w:t>
      </w:r>
      <w:r>
        <w:t>is</w:t>
      </w:r>
      <w:r>
        <w:rPr>
          <w:spacing w:val="-7"/>
        </w:rPr>
        <w:t xml:space="preserve"> </w:t>
      </w:r>
      <w:r>
        <w:t>crucial</w:t>
      </w:r>
      <w:r>
        <w:rPr>
          <w:spacing w:val="-6"/>
        </w:rPr>
        <w:t xml:space="preserve"> </w:t>
      </w:r>
      <w:r>
        <w:t>for</w:t>
      </w:r>
      <w:r>
        <w:rPr>
          <w:spacing w:val="-8"/>
        </w:rPr>
        <w:t xml:space="preserve"> </w:t>
      </w:r>
      <w:r>
        <w:t>personal</w:t>
      </w:r>
      <w:r w:rsidR="001D7D4E">
        <w:t xml:space="preserve"> </w:t>
      </w:r>
      <w:r>
        <w:rPr>
          <w:spacing w:val="-58"/>
        </w:rPr>
        <w:t xml:space="preserve"> </w:t>
      </w:r>
      <w:r>
        <w:t>vehicles, and shopping centers often provide parking spaces.</w:t>
      </w:r>
      <w:r w:rsidR="00575283">
        <w:t xml:space="preserve">  </w:t>
      </w:r>
      <w:r>
        <w:t>The swift, secure, and reliable</w:t>
      </w:r>
      <w:r>
        <w:rPr>
          <w:spacing w:val="1"/>
        </w:rPr>
        <w:t xml:space="preserve"> </w:t>
      </w:r>
      <w:r>
        <w:t>availability</w:t>
      </w:r>
      <w:r>
        <w:rPr>
          <w:spacing w:val="1"/>
        </w:rPr>
        <w:t xml:space="preserve"> </w:t>
      </w:r>
      <w:r>
        <w:t>of</w:t>
      </w:r>
      <w:r>
        <w:rPr>
          <w:spacing w:val="1"/>
        </w:rPr>
        <w:t xml:space="preserve"> </w:t>
      </w:r>
      <w:r>
        <w:t>parking</w:t>
      </w:r>
      <w:r>
        <w:rPr>
          <w:spacing w:val="1"/>
        </w:rPr>
        <w:t xml:space="preserve"> </w:t>
      </w:r>
      <w:r>
        <w:t>spaces</w:t>
      </w:r>
      <w:r>
        <w:rPr>
          <w:spacing w:val="1"/>
        </w:rPr>
        <w:t xml:space="preserve"> </w:t>
      </w:r>
      <w:r>
        <w:t>is</w:t>
      </w:r>
      <w:r>
        <w:rPr>
          <w:spacing w:val="1"/>
        </w:rPr>
        <w:t xml:space="preserve"> </w:t>
      </w:r>
      <w:r>
        <w:t>directly</w:t>
      </w:r>
      <w:r>
        <w:rPr>
          <w:spacing w:val="1"/>
        </w:rPr>
        <w:t xml:space="preserve"> </w:t>
      </w:r>
      <w:r>
        <w:t>correlated</w:t>
      </w:r>
      <w:r>
        <w:rPr>
          <w:spacing w:val="1"/>
        </w:rPr>
        <w:t xml:space="preserve"> </w:t>
      </w:r>
      <w:r>
        <w:t>with</w:t>
      </w:r>
      <w:r>
        <w:rPr>
          <w:spacing w:val="1"/>
        </w:rPr>
        <w:t xml:space="preserve"> </w:t>
      </w:r>
      <w:r>
        <w:t>increased</w:t>
      </w:r>
      <w:r>
        <w:rPr>
          <w:spacing w:val="1"/>
        </w:rPr>
        <w:t xml:space="preserve"> </w:t>
      </w:r>
      <w:r>
        <w:t>customer</w:t>
      </w:r>
      <w:r>
        <w:rPr>
          <w:spacing w:val="1"/>
        </w:rPr>
        <w:t xml:space="preserve"> </w:t>
      </w:r>
      <w:r>
        <w:t>frequency</w:t>
      </w:r>
      <w:r>
        <w:rPr>
          <w:spacing w:val="1"/>
        </w:rPr>
        <w:t xml:space="preserve"> </w:t>
      </w:r>
      <w:r>
        <w:t>and</w:t>
      </w:r>
      <w:r>
        <w:rPr>
          <w:spacing w:val="1"/>
        </w:rPr>
        <w:t xml:space="preserve"> </w:t>
      </w:r>
      <w:r>
        <w:t>spending,</w:t>
      </w:r>
      <w:r>
        <w:rPr>
          <w:spacing w:val="1"/>
        </w:rPr>
        <w:t xml:space="preserve"> </w:t>
      </w:r>
      <w:r>
        <w:t>making</w:t>
      </w:r>
      <w:r>
        <w:rPr>
          <w:spacing w:val="1"/>
        </w:rPr>
        <w:t xml:space="preserve"> </w:t>
      </w:r>
      <w:r>
        <w:t>it</w:t>
      </w:r>
      <w:r>
        <w:rPr>
          <w:spacing w:val="1"/>
        </w:rPr>
        <w:t xml:space="preserve"> </w:t>
      </w:r>
      <w:r>
        <w:t>more</w:t>
      </w:r>
      <w:r>
        <w:rPr>
          <w:spacing w:val="1"/>
        </w:rPr>
        <w:t xml:space="preserve"> </w:t>
      </w:r>
      <w:r>
        <w:t>convenient</w:t>
      </w:r>
      <w:r>
        <w:rPr>
          <w:spacing w:val="1"/>
        </w:rPr>
        <w:t xml:space="preserve"> </w:t>
      </w:r>
      <w:r>
        <w:t>for</w:t>
      </w:r>
      <w:r>
        <w:rPr>
          <w:spacing w:val="1"/>
        </w:rPr>
        <w:t xml:space="preserve"> </w:t>
      </w:r>
      <w:r>
        <w:t>drivers</w:t>
      </w:r>
      <w:r>
        <w:rPr>
          <w:spacing w:val="1"/>
        </w:rPr>
        <w:t xml:space="preserve"> </w:t>
      </w:r>
      <w:r>
        <w:t>to</w:t>
      </w:r>
      <w:r>
        <w:rPr>
          <w:spacing w:val="1"/>
        </w:rPr>
        <w:t xml:space="preserve"> </w:t>
      </w:r>
      <w:r>
        <w:t>locate</w:t>
      </w:r>
      <w:r>
        <w:rPr>
          <w:spacing w:val="1"/>
        </w:rPr>
        <w:t xml:space="preserve"> </w:t>
      </w:r>
      <w:r>
        <w:t>available</w:t>
      </w:r>
      <w:r>
        <w:rPr>
          <w:spacing w:val="1"/>
        </w:rPr>
        <w:t xml:space="preserve"> </w:t>
      </w:r>
      <w:r>
        <w:t>parking</w:t>
      </w:r>
      <w:r>
        <w:rPr>
          <w:spacing w:val="1"/>
        </w:rPr>
        <w:t xml:space="preserve"> </w:t>
      </w:r>
      <w:r>
        <w:t>spaces.</w:t>
      </w:r>
      <w:r w:rsidR="00F6320C">
        <w:t xml:space="preserve"> </w:t>
      </w:r>
      <w:r>
        <w:rPr>
          <w:spacing w:val="1"/>
        </w:rPr>
        <w:t xml:space="preserve"> </w:t>
      </w:r>
      <w:r w:rsidR="00575283">
        <w:rPr>
          <w:spacing w:val="1"/>
        </w:rPr>
        <w:t xml:space="preserve">  </w:t>
      </w:r>
    </w:p>
    <w:p w14:paraId="56DC43EA" w14:textId="37CD6DA6" w:rsidR="007D20C2" w:rsidRDefault="00D260D4" w:rsidP="00575283">
      <w:pPr>
        <w:pStyle w:val="BodyText"/>
        <w:spacing w:before="140" w:line="360" w:lineRule="auto"/>
        <w:ind w:left="144" w:right="144"/>
        <w:jc w:val="both"/>
      </w:pPr>
      <w:r>
        <w:lastRenderedPageBreak/>
        <w:t>The</w:t>
      </w:r>
      <w:r>
        <w:rPr>
          <w:spacing w:val="1"/>
        </w:rPr>
        <w:t xml:space="preserve"> </w:t>
      </w:r>
      <w:r>
        <w:t>management of vehicles and parking is facilitated by the size of the parking lot, allowing workers</w:t>
      </w:r>
      <w:r w:rsidR="00DD1CC0">
        <w:t xml:space="preserve"> </w:t>
      </w:r>
      <w:r>
        <w:rPr>
          <w:spacing w:val="-57"/>
        </w:rPr>
        <w:t xml:space="preserve"> </w:t>
      </w:r>
      <w:r>
        <w:t>to</w:t>
      </w:r>
      <w:r>
        <w:rPr>
          <w:spacing w:val="-1"/>
        </w:rPr>
        <w:t xml:space="preserve"> </w:t>
      </w:r>
      <w:r>
        <w:t>easily identify unoccupied spots.</w:t>
      </w:r>
      <w:r w:rsidR="009D4164" w:rsidRPr="009D4164">
        <w:t xml:space="preserve"> </w:t>
      </w:r>
    </w:p>
    <w:p w14:paraId="16B6F192" w14:textId="77777777" w:rsidR="00C37A45" w:rsidRDefault="00D260D4" w:rsidP="00C37A45">
      <w:pPr>
        <w:spacing w:before="140" w:line="360" w:lineRule="auto"/>
        <w:ind w:left="144" w:right="144"/>
        <w:jc w:val="both"/>
        <w:rPr>
          <w:sz w:val="24"/>
          <w:szCs w:val="24"/>
        </w:rPr>
      </w:pPr>
      <w:r w:rsidRPr="00555D70">
        <w:rPr>
          <w:sz w:val="24"/>
          <w:szCs w:val="24"/>
        </w:rPr>
        <w:t>The implementation of parking vacant detection techniques serves various purposes, including autonomous automobile parking, traffic alleviation through quicker identification of available parking spaces, and optimization of customer parking space allocation. Contemporary algorithms utilize typical machine learning techniques to segregate parking lots, with sensors being a prevalent</w:t>
      </w:r>
      <w:r w:rsidR="00C37A45">
        <w:rPr>
          <w:sz w:val="24"/>
          <w:szCs w:val="24"/>
        </w:rPr>
        <w:t xml:space="preserve"> </w:t>
      </w:r>
      <w:r w:rsidR="00555D70" w:rsidRPr="00555D70">
        <w:rPr>
          <w:sz w:val="24"/>
          <w:szCs w:val="24"/>
        </w:rPr>
        <w:t>method in literature to locate open parking spaces. Some studies employ Support Vector Machines (SVM   and background removal methods to categorize patches as either empty or occupied.</w:t>
      </w:r>
      <w:r w:rsidR="00C37A45">
        <w:rPr>
          <w:sz w:val="24"/>
          <w:szCs w:val="24"/>
        </w:rPr>
        <w:t xml:space="preserve"> </w:t>
      </w:r>
    </w:p>
    <w:p w14:paraId="1CFC694F" w14:textId="0E2AB037" w:rsidR="007D20C2" w:rsidRDefault="00555D70" w:rsidP="00C37A45">
      <w:pPr>
        <w:spacing w:before="140" w:line="360" w:lineRule="auto"/>
        <w:ind w:left="144" w:right="144"/>
        <w:jc w:val="both"/>
        <w:rPr>
          <w:sz w:val="24"/>
          <w:szCs w:val="24"/>
        </w:rPr>
      </w:pPr>
      <w:r w:rsidRPr="00555D70">
        <w:rPr>
          <w:sz w:val="24"/>
          <w:szCs w:val="24"/>
        </w:rPr>
        <w:t>The recent trend involves an increased reliance on deep convolution neural networks, capitalizing on deep learning breakthroughs in recent years. Proposing a straightforward resolution, the use of object detection techniques within deep learning holds promise for the development of practical and intelligent bay infrastructure</w:t>
      </w:r>
      <w:r>
        <w:rPr>
          <w:sz w:val="24"/>
          <w:szCs w:val="24"/>
        </w:rPr>
        <w:t>.</w:t>
      </w:r>
    </w:p>
    <w:p w14:paraId="09B4B596" w14:textId="77777777" w:rsidR="00575283" w:rsidRDefault="00575283" w:rsidP="00575283">
      <w:pPr>
        <w:spacing w:before="140" w:line="360" w:lineRule="auto"/>
        <w:ind w:left="144" w:right="144"/>
        <w:jc w:val="both"/>
        <w:rPr>
          <w:sz w:val="24"/>
          <w:szCs w:val="24"/>
        </w:rPr>
      </w:pPr>
    </w:p>
    <w:p w14:paraId="692CB50B" w14:textId="21A9FD4C" w:rsidR="00555D70" w:rsidRPr="00555D70" w:rsidRDefault="00575283" w:rsidP="00875548">
      <w:pPr>
        <w:spacing w:line="360" w:lineRule="auto"/>
        <w:rPr>
          <w:sz w:val="24"/>
          <w:szCs w:val="24"/>
        </w:rPr>
      </w:pPr>
      <w:r w:rsidRPr="00575283">
        <w:rPr>
          <w:b/>
          <w:bCs/>
          <w:sz w:val="24"/>
          <w:szCs w:val="24"/>
        </w:rPr>
        <w:t>1.2</w:t>
      </w:r>
      <w:r>
        <w:rPr>
          <w:sz w:val="24"/>
          <w:szCs w:val="24"/>
        </w:rPr>
        <w:t xml:space="preserve">  </w:t>
      </w:r>
      <w:r w:rsidR="00555D70" w:rsidRPr="00575283">
        <w:rPr>
          <w:b/>
          <w:bCs/>
          <w:sz w:val="24"/>
          <w:szCs w:val="24"/>
        </w:rPr>
        <w:t>Problem Statement or Related Work</w:t>
      </w:r>
    </w:p>
    <w:p w14:paraId="732A5896" w14:textId="7C0D2A64" w:rsidR="00555D70" w:rsidRPr="00555D70" w:rsidRDefault="00555D70" w:rsidP="00112B68">
      <w:pPr>
        <w:spacing w:before="140" w:line="360" w:lineRule="auto"/>
        <w:ind w:left="144" w:right="144" w:firstLine="720"/>
        <w:jc w:val="both"/>
        <w:rPr>
          <w:sz w:val="24"/>
          <w:szCs w:val="24"/>
        </w:rPr>
      </w:pPr>
      <w:r w:rsidRPr="00555D70">
        <w:rPr>
          <w:sz w:val="24"/>
          <w:szCs w:val="24"/>
        </w:rPr>
        <w:t>In the last ten years, there has been a substantial increase in private car ownership on a</w:t>
      </w:r>
      <w:r w:rsidR="00575283">
        <w:rPr>
          <w:sz w:val="24"/>
          <w:szCs w:val="24"/>
        </w:rPr>
        <w:t xml:space="preserve"> </w:t>
      </w:r>
      <w:r w:rsidRPr="00555D70">
        <w:rPr>
          <w:sz w:val="24"/>
          <w:szCs w:val="24"/>
        </w:rPr>
        <w:t xml:space="preserve">global scale. In spite of progress in technology, cities worldwide are struggling with insufficient infrastructure and parking availability, leading to heavy traffic, congested roads, pollution, and accidents. The scarcity of parking spaces is often overlooked, overshadowed by other urban challenges. Limited parking contributes to the ongoing issues of traffic congestion and environmental concerns. </w:t>
      </w:r>
    </w:p>
    <w:p w14:paraId="68D52FAE" w14:textId="11554668" w:rsidR="00555D70" w:rsidRPr="00555D70" w:rsidRDefault="00555D70" w:rsidP="00112B68">
      <w:pPr>
        <w:spacing w:before="140" w:line="360" w:lineRule="auto"/>
        <w:ind w:left="144" w:right="144"/>
        <w:jc w:val="both"/>
        <w:rPr>
          <w:sz w:val="24"/>
          <w:szCs w:val="24"/>
        </w:rPr>
        <w:sectPr w:rsidR="00555D70" w:rsidRPr="00555D70" w:rsidSect="001F0049">
          <w:type w:val="continuous"/>
          <w:pgSz w:w="12240" w:h="15840"/>
          <w:pgMar w:top="1500" w:right="980" w:bottom="280" w:left="1560" w:header="720" w:footer="720" w:gutter="0"/>
          <w:cols w:space="720"/>
        </w:sectPr>
      </w:pPr>
      <w:r w:rsidRPr="00555D70">
        <w:rPr>
          <w:sz w:val="24"/>
          <w:szCs w:val="24"/>
        </w:rPr>
        <w:t>In Pune city alone, about 230,000 vehicles are added each year. It's the first city where there are more vehicles than people, and there are only around 5,000 registered parking spots available. This shows there's a big demand for parking spaces there. The model finds all the available parking spots in a certain area and checks in real-time if they are empty or if there's a vehicle parked there. It then tells people where they can find empty spots. This helps reduce traffic jams and pollution caused by cars driving around looking for parking. Using better management and smart parking systems can really help solve this problem. One study found that 86% of people struggle to find parking in multilevel parking lots. (Chia-Ying Lin, Yi-Lung Lu, Meng-Hsun Tsai, Hui-Ling Chang, 2018</w:t>
      </w:r>
      <w:r w:rsidR="00112B68">
        <w:rPr>
          <w:sz w:val="24"/>
          <w:szCs w:val="24"/>
        </w:rPr>
        <w:t>.</w:t>
      </w:r>
    </w:p>
    <w:p w14:paraId="07DBA6E9" w14:textId="68ECA595" w:rsidR="007D20C2" w:rsidRDefault="00D260D4" w:rsidP="00112B68">
      <w:pPr>
        <w:pStyle w:val="BodyText"/>
        <w:spacing w:before="140" w:line="360" w:lineRule="auto"/>
        <w:ind w:left="144" w:right="144"/>
        <w:jc w:val="both"/>
      </w:pPr>
      <w:r>
        <w:lastRenderedPageBreak/>
        <w:t>The</w:t>
      </w:r>
      <w:r>
        <w:rPr>
          <w:spacing w:val="-4"/>
        </w:rPr>
        <w:t xml:space="preserve"> </w:t>
      </w:r>
      <w:r>
        <w:t>rise</w:t>
      </w:r>
      <w:r>
        <w:rPr>
          <w:spacing w:val="-2"/>
        </w:rPr>
        <w:t xml:space="preserve"> </w:t>
      </w:r>
      <w:r>
        <w:t>in</w:t>
      </w:r>
      <w:r>
        <w:rPr>
          <w:spacing w:val="-2"/>
        </w:rPr>
        <w:t xml:space="preserve"> </w:t>
      </w:r>
      <w:r>
        <w:t>businesses</w:t>
      </w:r>
      <w:r>
        <w:rPr>
          <w:spacing w:val="-1"/>
        </w:rPr>
        <w:t xml:space="preserve"> </w:t>
      </w:r>
      <w:r>
        <w:t>offering</w:t>
      </w:r>
      <w:r>
        <w:rPr>
          <w:spacing w:val="-2"/>
        </w:rPr>
        <w:t xml:space="preserve"> </w:t>
      </w:r>
      <w:r>
        <w:t>transportation</w:t>
      </w:r>
      <w:r>
        <w:rPr>
          <w:spacing w:val="-1"/>
        </w:rPr>
        <w:t xml:space="preserve"> </w:t>
      </w:r>
      <w:r>
        <w:t>services</w:t>
      </w:r>
      <w:r>
        <w:rPr>
          <w:spacing w:val="-2"/>
        </w:rPr>
        <w:t xml:space="preserve"> </w:t>
      </w:r>
      <w:r>
        <w:t>at</w:t>
      </w:r>
      <w:r>
        <w:rPr>
          <w:spacing w:val="-1"/>
        </w:rPr>
        <w:t xml:space="preserve"> </w:t>
      </w:r>
      <w:r>
        <w:t>flexible</w:t>
      </w:r>
      <w:r>
        <w:rPr>
          <w:spacing w:val="-3"/>
        </w:rPr>
        <w:t xml:space="preserve"> </w:t>
      </w:r>
      <w:r>
        <w:t>times</w:t>
      </w:r>
      <w:r>
        <w:rPr>
          <w:spacing w:val="-1"/>
        </w:rPr>
        <w:t xml:space="preserve"> </w:t>
      </w:r>
      <w:r>
        <w:t>has</w:t>
      </w:r>
      <w:r>
        <w:rPr>
          <w:spacing w:val="-4"/>
        </w:rPr>
        <w:t xml:space="preserve"> </w:t>
      </w:r>
      <w:r>
        <w:t>perpetuated</w:t>
      </w:r>
      <w:r>
        <w:rPr>
          <w:spacing w:val="-2"/>
        </w:rPr>
        <w:t xml:space="preserve"> </w:t>
      </w:r>
      <w:r>
        <w:t>the</w:t>
      </w:r>
      <w:r>
        <w:rPr>
          <w:spacing w:val="-1"/>
        </w:rPr>
        <w:t xml:space="preserve"> </w:t>
      </w:r>
      <w:r>
        <w:t>routine</w:t>
      </w:r>
      <w:r>
        <w:rPr>
          <w:spacing w:val="-57"/>
        </w:rPr>
        <w:t xml:space="preserve"> </w:t>
      </w:r>
      <w:r>
        <w:t>use</w:t>
      </w:r>
      <w:r>
        <w:rPr>
          <w:spacing w:val="17"/>
        </w:rPr>
        <w:t xml:space="preserve"> </w:t>
      </w:r>
      <w:r>
        <w:t>of</w:t>
      </w:r>
      <w:r>
        <w:rPr>
          <w:spacing w:val="17"/>
        </w:rPr>
        <w:t xml:space="preserve"> </w:t>
      </w:r>
      <w:r>
        <w:t>personal</w:t>
      </w:r>
      <w:r>
        <w:rPr>
          <w:spacing w:val="20"/>
        </w:rPr>
        <w:t xml:space="preserve"> </w:t>
      </w:r>
      <w:r>
        <w:t>automobiles</w:t>
      </w:r>
      <w:r>
        <w:rPr>
          <w:spacing w:val="18"/>
        </w:rPr>
        <w:t xml:space="preserve"> </w:t>
      </w:r>
      <w:r>
        <w:t>for</w:t>
      </w:r>
      <w:r>
        <w:rPr>
          <w:spacing w:val="16"/>
        </w:rPr>
        <w:t xml:space="preserve"> </w:t>
      </w:r>
      <w:r>
        <w:t>daily</w:t>
      </w:r>
      <w:r>
        <w:rPr>
          <w:spacing w:val="17"/>
        </w:rPr>
        <w:t xml:space="preserve"> </w:t>
      </w:r>
      <w:r>
        <w:t>commuting.</w:t>
      </w:r>
      <w:r>
        <w:rPr>
          <w:spacing w:val="17"/>
        </w:rPr>
        <w:t xml:space="preserve"> </w:t>
      </w:r>
      <w:r>
        <w:t>This</w:t>
      </w:r>
      <w:r>
        <w:rPr>
          <w:spacing w:val="18"/>
        </w:rPr>
        <w:t xml:space="preserve"> </w:t>
      </w:r>
      <w:r>
        <w:t>reliance</w:t>
      </w:r>
      <w:r>
        <w:rPr>
          <w:spacing w:val="17"/>
        </w:rPr>
        <w:t xml:space="preserve"> </w:t>
      </w:r>
      <w:r>
        <w:t>emphasizes</w:t>
      </w:r>
      <w:r>
        <w:rPr>
          <w:spacing w:val="18"/>
        </w:rPr>
        <w:t xml:space="preserve"> </w:t>
      </w:r>
      <w:r>
        <w:t>the</w:t>
      </w:r>
      <w:r>
        <w:rPr>
          <w:spacing w:val="17"/>
        </w:rPr>
        <w:t xml:space="preserve"> </w:t>
      </w:r>
      <w:r>
        <w:t>need</w:t>
      </w:r>
      <w:r>
        <w:rPr>
          <w:spacing w:val="17"/>
        </w:rPr>
        <w:t xml:space="preserve"> </w:t>
      </w:r>
      <w:r>
        <w:t>for</w:t>
      </w:r>
      <w:r>
        <w:rPr>
          <w:spacing w:val="-57"/>
        </w:rPr>
        <w:t xml:space="preserve"> </w:t>
      </w:r>
      <w:r>
        <w:t>strategically</w:t>
      </w:r>
      <w:r>
        <w:rPr>
          <w:spacing w:val="-9"/>
        </w:rPr>
        <w:t xml:space="preserve"> </w:t>
      </w:r>
      <w:r>
        <w:t>placed</w:t>
      </w:r>
      <w:r>
        <w:rPr>
          <w:spacing w:val="-9"/>
        </w:rPr>
        <w:t xml:space="preserve"> </w:t>
      </w:r>
      <w:r>
        <w:t>parking</w:t>
      </w:r>
      <w:r>
        <w:rPr>
          <w:spacing w:val="-9"/>
        </w:rPr>
        <w:t xml:space="preserve"> </w:t>
      </w:r>
      <w:r>
        <w:t>structures</w:t>
      </w:r>
      <w:r>
        <w:rPr>
          <w:spacing w:val="-7"/>
        </w:rPr>
        <w:t xml:space="preserve"> </w:t>
      </w:r>
      <w:r>
        <w:t>in</w:t>
      </w:r>
      <w:r>
        <w:rPr>
          <w:spacing w:val="-6"/>
        </w:rPr>
        <w:t xml:space="preserve"> </w:t>
      </w:r>
      <w:r>
        <w:t>areas</w:t>
      </w:r>
      <w:r>
        <w:rPr>
          <w:spacing w:val="-8"/>
        </w:rPr>
        <w:t xml:space="preserve"> </w:t>
      </w:r>
      <w:r>
        <w:t>with</w:t>
      </w:r>
      <w:r>
        <w:rPr>
          <w:spacing w:val="-8"/>
        </w:rPr>
        <w:t xml:space="preserve"> </w:t>
      </w:r>
      <w:r>
        <w:t>high</w:t>
      </w:r>
      <w:r>
        <w:rPr>
          <w:spacing w:val="-8"/>
        </w:rPr>
        <w:t xml:space="preserve"> </w:t>
      </w:r>
      <w:r>
        <w:t>traffic</w:t>
      </w:r>
      <w:r>
        <w:rPr>
          <w:spacing w:val="-6"/>
        </w:rPr>
        <w:t xml:space="preserve"> </w:t>
      </w:r>
      <w:r>
        <w:t>flow.</w:t>
      </w:r>
      <w:r>
        <w:rPr>
          <w:spacing w:val="-6"/>
        </w:rPr>
        <w:t xml:space="preserve"> </w:t>
      </w:r>
      <w:r>
        <w:t>The</w:t>
      </w:r>
      <w:r>
        <w:rPr>
          <w:spacing w:val="-9"/>
        </w:rPr>
        <w:t xml:space="preserve"> </w:t>
      </w:r>
      <w:r>
        <w:t>swift</w:t>
      </w:r>
      <w:r>
        <w:rPr>
          <w:spacing w:val="-9"/>
        </w:rPr>
        <w:t xml:space="preserve"> </w:t>
      </w:r>
      <w:r>
        <w:t>expansion</w:t>
      </w:r>
      <w:r>
        <w:rPr>
          <w:spacing w:val="-8"/>
        </w:rPr>
        <w:t xml:space="preserve"> </w:t>
      </w:r>
      <w:r>
        <w:t>of</w:t>
      </w:r>
      <w:r>
        <w:rPr>
          <w:spacing w:val="-6"/>
        </w:rPr>
        <w:t xml:space="preserve"> </w:t>
      </w:r>
      <w:r>
        <w:t>urban</w:t>
      </w:r>
      <w:r>
        <w:rPr>
          <w:spacing w:val="-57"/>
        </w:rPr>
        <w:t xml:space="preserve"> </w:t>
      </w:r>
      <w:r>
        <w:t>populations</w:t>
      </w:r>
      <w:r>
        <w:rPr>
          <w:spacing w:val="-2"/>
        </w:rPr>
        <w:t xml:space="preserve"> </w:t>
      </w:r>
      <w:r>
        <w:t>in</w:t>
      </w:r>
      <w:r>
        <w:rPr>
          <w:spacing w:val="-1"/>
        </w:rPr>
        <w:t xml:space="preserve"> </w:t>
      </w:r>
      <w:r>
        <w:t>the</w:t>
      </w:r>
      <w:r>
        <w:rPr>
          <w:spacing w:val="-1"/>
        </w:rPr>
        <w:t xml:space="preserve"> </w:t>
      </w:r>
      <w:r>
        <w:t>past</w:t>
      </w:r>
      <w:r>
        <w:rPr>
          <w:spacing w:val="-4"/>
        </w:rPr>
        <w:t xml:space="preserve"> </w:t>
      </w:r>
      <w:r>
        <w:t>two</w:t>
      </w:r>
      <w:r>
        <w:rPr>
          <w:spacing w:val="-1"/>
        </w:rPr>
        <w:t xml:space="preserve"> </w:t>
      </w:r>
      <w:r>
        <w:t>decades</w:t>
      </w:r>
      <w:r>
        <w:rPr>
          <w:spacing w:val="-1"/>
        </w:rPr>
        <w:t xml:space="preserve"> </w:t>
      </w:r>
      <w:r>
        <w:t>has</w:t>
      </w:r>
      <w:r>
        <w:rPr>
          <w:spacing w:val="-2"/>
        </w:rPr>
        <w:t xml:space="preserve"> </w:t>
      </w:r>
      <w:r>
        <w:t>prompted</w:t>
      </w:r>
      <w:r>
        <w:rPr>
          <w:spacing w:val="-1"/>
        </w:rPr>
        <w:t xml:space="preserve"> </w:t>
      </w:r>
      <w:r>
        <w:t>a</w:t>
      </w:r>
      <w:r>
        <w:rPr>
          <w:spacing w:val="-2"/>
        </w:rPr>
        <w:t xml:space="preserve"> </w:t>
      </w:r>
      <w:r>
        <w:t>heightened</w:t>
      </w:r>
      <w:r>
        <w:rPr>
          <w:spacing w:val="-2"/>
        </w:rPr>
        <w:t xml:space="preserve"> </w:t>
      </w:r>
      <w:r>
        <w:t>interest</w:t>
      </w:r>
      <w:r>
        <w:rPr>
          <w:spacing w:val="-1"/>
        </w:rPr>
        <w:t xml:space="preserve"> </w:t>
      </w:r>
      <w:r>
        <w:t>in</w:t>
      </w:r>
      <w:r>
        <w:rPr>
          <w:spacing w:val="-1"/>
        </w:rPr>
        <w:t xml:space="preserve"> </w:t>
      </w:r>
      <w:r>
        <w:t>the</w:t>
      </w:r>
      <w:r>
        <w:rPr>
          <w:spacing w:val="-2"/>
        </w:rPr>
        <w:t xml:space="preserve"> </w:t>
      </w:r>
      <w:r>
        <w:t>exploration</w:t>
      </w:r>
      <w:r>
        <w:rPr>
          <w:spacing w:val="-1"/>
        </w:rPr>
        <w:t xml:space="preserve"> </w:t>
      </w:r>
      <w:r>
        <w:t>of</w:t>
      </w:r>
      <w:r>
        <w:rPr>
          <w:spacing w:val="-2"/>
        </w:rPr>
        <w:t xml:space="preserve"> </w:t>
      </w:r>
      <w:r>
        <w:t>smart</w:t>
      </w:r>
      <w:r>
        <w:rPr>
          <w:spacing w:val="-57"/>
        </w:rPr>
        <w:t xml:space="preserve"> </w:t>
      </w:r>
      <w:r>
        <w:t>parking systems, aiming to mitigate the escalating challenges associated with traffic congestion.</w:t>
      </w:r>
      <w:r>
        <w:rPr>
          <w:spacing w:val="1"/>
        </w:rPr>
        <w:t xml:space="preserve"> </w:t>
      </w:r>
      <w:r>
        <w:t>Contemporary communication</w:t>
      </w:r>
      <w:r>
        <w:rPr>
          <w:spacing w:val="1"/>
        </w:rPr>
        <w:t xml:space="preserve"> </w:t>
      </w:r>
      <w:r>
        <w:t>and</w:t>
      </w:r>
      <w:r>
        <w:rPr>
          <w:spacing w:val="1"/>
        </w:rPr>
        <w:t xml:space="preserve"> </w:t>
      </w:r>
      <w:r>
        <w:t>information</w:t>
      </w:r>
      <w:r>
        <w:rPr>
          <w:spacing w:val="1"/>
        </w:rPr>
        <w:t xml:space="preserve"> </w:t>
      </w:r>
      <w:r>
        <w:t>engineering</w:t>
      </w:r>
      <w:r>
        <w:rPr>
          <w:spacing w:val="1"/>
        </w:rPr>
        <w:t xml:space="preserve"> </w:t>
      </w:r>
      <w:r>
        <w:t>methodologies</w:t>
      </w:r>
      <w:r>
        <w:rPr>
          <w:spacing w:val="1"/>
        </w:rPr>
        <w:t xml:space="preserve"> </w:t>
      </w:r>
      <w:r>
        <w:t>offer prospects</w:t>
      </w:r>
      <w:r>
        <w:rPr>
          <w:spacing w:val="1"/>
        </w:rPr>
        <w:t xml:space="preserve"> </w:t>
      </w:r>
      <w:r>
        <w:t>for</w:t>
      </w:r>
      <w:r>
        <w:rPr>
          <w:spacing w:val="-57"/>
        </w:rPr>
        <w:t xml:space="preserve"> </w:t>
      </w:r>
      <w:r>
        <w:t>disseminating</w:t>
      </w:r>
      <w:r>
        <w:rPr>
          <w:spacing w:val="7"/>
        </w:rPr>
        <w:t xml:space="preserve"> </w:t>
      </w:r>
      <w:r>
        <w:t>real-time</w:t>
      </w:r>
      <w:r>
        <w:rPr>
          <w:spacing w:val="6"/>
        </w:rPr>
        <w:t xml:space="preserve"> </w:t>
      </w:r>
      <w:r>
        <w:t>parking</w:t>
      </w:r>
      <w:r>
        <w:rPr>
          <w:spacing w:val="8"/>
        </w:rPr>
        <w:t xml:space="preserve"> </w:t>
      </w:r>
      <w:r>
        <w:t>space</w:t>
      </w:r>
      <w:r>
        <w:rPr>
          <w:spacing w:val="6"/>
        </w:rPr>
        <w:t xml:space="preserve"> </w:t>
      </w:r>
      <w:r>
        <w:t>information,</w:t>
      </w:r>
      <w:r>
        <w:rPr>
          <w:spacing w:val="8"/>
        </w:rPr>
        <w:t xml:space="preserve"> </w:t>
      </w:r>
      <w:r>
        <w:t>thereby</w:t>
      </w:r>
      <w:r>
        <w:rPr>
          <w:spacing w:val="7"/>
        </w:rPr>
        <w:t xml:space="preserve"> </w:t>
      </w:r>
      <w:r>
        <w:t>enhancing</w:t>
      </w:r>
      <w:r>
        <w:rPr>
          <w:spacing w:val="8"/>
        </w:rPr>
        <w:t xml:space="preserve"> </w:t>
      </w:r>
      <w:r>
        <w:t>accessibility</w:t>
      </w:r>
      <w:r>
        <w:rPr>
          <w:spacing w:val="7"/>
        </w:rPr>
        <w:t xml:space="preserve"> </w:t>
      </w:r>
      <w:r>
        <w:t>for</w:t>
      </w:r>
      <w:r>
        <w:rPr>
          <w:spacing w:val="6"/>
        </w:rPr>
        <w:t xml:space="preserve"> </w:t>
      </w:r>
      <w:r>
        <w:t>motorists.</w:t>
      </w:r>
      <w:r>
        <w:rPr>
          <w:spacing w:val="-57"/>
        </w:rPr>
        <w:t xml:space="preserve"> </w:t>
      </w:r>
      <w:r>
        <w:t>Additionally,</w:t>
      </w:r>
      <w:r>
        <w:rPr>
          <w:spacing w:val="-14"/>
        </w:rPr>
        <w:t xml:space="preserve"> </w:t>
      </w:r>
      <w:r>
        <w:t>fast</w:t>
      </w:r>
      <w:r>
        <w:rPr>
          <w:spacing w:val="-13"/>
        </w:rPr>
        <w:t xml:space="preserve"> </w:t>
      </w:r>
      <w:r>
        <w:t>rides</w:t>
      </w:r>
      <w:r>
        <w:rPr>
          <w:spacing w:val="-13"/>
        </w:rPr>
        <w:t xml:space="preserve"> </w:t>
      </w:r>
      <w:r>
        <w:t>or</w:t>
      </w:r>
      <w:r>
        <w:rPr>
          <w:spacing w:val="-12"/>
        </w:rPr>
        <w:t xml:space="preserve"> </w:t>
      </w:r>
      <w:r>
        <w:t>ride-division</w:t>
      </w:r>
      <w:r>
        <w:rPr>
          <w:spacing w:val="-13"/>
        </w:rPr>
        <w:t xml:space="preserve"> </w:t>
      </w:r>
      <w:r>
        <w:t>services</w:t>
      </w:r>
      <w:r>
        <w:rPr>
          <w:spacing w:val="-13"/>
        </w:rPr>
        <w:t xml:space="preserve"> </w:t>
      </w:r>
      <w:r>
        <w:t>have</w:t>
      </w:r>
      <w:r>
        <w:rPr>
          <w:spacing w:val="-15"/>
        </w:rPr>
        <w:t xml:space="preserve"> </w:t>
      </w:r>
      <w:r>
        <w:t>emerged</w:t>
      </w:r>
      <w:r>
        <w:rPr>
          <w:spacing w:val="-13"/>
        </w:rPr>
        <w:t xml:space="preserve"> </w:t>
      </w:r>
      <w:r>
        <w:t>as</w:t>
      </w:r>
      <w:r>
        <w:rPr>
          <w:spacing w:val="-13"/>
        </w:rPr>
        <w:t xml:space="preserve"> </w:t>
      </w:r>
      <w:r>
        <w:t>alternative</w:t>
      </w:r>
      <w:r>
        <w:rPr>
          <w:spacing w:val="-12"/>
        </w:rPr>
        <w:t xml:space="preserve"> </w:t>
      </w:r>
      <w:r>
        <w:t>transportation</w:t>
      </w:r>
      <w:r>
        <w:rPr>
          <w:spacing w:val="-13"/>
        </w:rPr>
        <w:t xml:space="preserve"> </w:t>
      </w:r>
      <w:r>
        <w:t>options,</w:t>
      </w:r>
      <w:r>
        <w:rPr>
          <w:spacing w:val="-57"/>
        </w:rPr>
        <w:t xml:space="preserve"> </w:t>
      </w:r>
      <w:r>
        <w:t>albeit</w:t>
      </w:r>
      <w:r>
        <w:rPr>
          <w:spacing w:val="-1"/>
        </w:rPr>
        <w:t xml:space="preserve"> </w:t>
      </w:r>
      <w:r>
        <w:t>with specific</w:t>
      </w:r>
      <w:r>
        <w:rPr>
          <w:spacing w:val="-1"/>
        </w:rPr>
        <w:t xml:space="preserve"> </w:t>
      </w:r>
      <w:r>
        <w:t>restrictions tied to accessibility.</w:t>
      </w:r>
    </w:p>
    <w:p w14:paraId="4C4CE13B" w14:textId="77777777" w:rsidR="00C37A45" w:rsidRDefault="00D260D4" w:rsidP="00112B68">
      <w:pPr>
        <w:pStyle w:val="BodyText"/>
        <w:spacing w:before="140" w:line="360" w:lineRule="auto"/>
        <w:ind w:left="144" w:right="144"/>
        <w:jc w:val="both"/>
        <w:rPr>
          <w:spacing w:val="-57"/>
        </w:rPr>
      </w:pPr>
      <w:r>
        <w:t>The</w:t>
      </w:r>
      <w:r>
        <w:rPr>
          <w:spacing w:val="28"/>
        </w:rPr>
        <w:t xml:space="preserve"> </w:t>
      </w:r>
      <w:r>
        <w:t>presence</w:t>
      </w:r>
      <w:r>
        <w:rPr>
          <w:spacing w:val="31"/>
        </w:rPr>
        <w:t xml:space="preserve"> </w:t>
      </w:r>
      <w:r>
        <w:t>of</w:t>
      </w:r>
      <w:r>
        <w:rPr>
          <w:spacing w:val="29"/>
        </w:rPr>
        <w:t xml:space="preserve"> </w:t>
      </w:r>
      <w:r>
        <w:t>appropriate,</w:t>
      </w:r>
      <w:r>
        <w:rPr>
          <w:spacing w:val="29"/>
        </w:rPr>
        <w:t xml:space="preserve"> </w:t>
      </w:r>
      <w:r>
        <w:t>secure,</w:t>
      </w:r>
      <w:r>
        <w:rPr>
          <w:spacing w:val="29"/>
        </w:rPr>
        <w:t xml:space="preserve"> </w:t>
      </w:r>
      <w:r>
        <w:t>and</w:t>
      </w:r>
      <w:r>
        <w:rPr>
          <w:spacing w:val="33"/>
        </w:rPr>
        <w:t xml:space="preserve"> </w:t>
      </w:r>
      <w:r>
        <w:t>well-managed</w:t>
      </w:r>
      <w:r>
        <w:rPr>
          <w:spacing w:val="29"/>
        </w:rPr>
        <w:t xml:space="preserve"> </w:t>
      </w:r>
      <w:r>
        <w:t>parking</w:t>
      </w:r>
      <w:r>
        <w:rPr>
          <w:spacing w:val="29"/>
        </w:rPr>
        <w:t xml:space="preserve"> </w:t>
      </w:r>
      <w:r>
        <w:t>spaces</w:t>
      </w:r>
      <w:r>
        <w:rPr>
          <w:spacing w:val="30"/>
        </w:rPr>
        <w:t xml:space="preserve"> </w:t>
      </w:r>
      <w:r>
        <w:t>significantly</w:t>
      </w:r>
      <w:r>
        <w:rPr>
          <w:spacing w:val="29"/>
        </w:rPr>
        <w:t xml:space="preserve"> </w:t>
      </w:r>
      <w:r>
        <w:t>influences</w:t>
      </w:r>
      <w:r>
        <w:rPr>
          <w:spacing w:val="-57"/>
        </w:rPr>
        <w:t xml:space="preserve"> </w:t>
      </w:r>
      <w:r>
        <w:t>consumer</w:t>
      </w:r>
      <w:r>
        <w:rPr>
          <w:spacing w:val="-8"/>
        </w:rPr>
        <w:t xml:space="preserve"> </w:t>
      </w:r>
      <w:r>
        <w:t>behavior,</w:t>
      </w:r>
      <w:r>
        <w:rPr>
          <w:spacing w:val="-7"/>
        </w:rPr>
        <w:t xml:space="preserve"> </w:t>
      </w:r>
      <w:r>
        <w:t>leading</w:t>
      </w:r>
      <w:r>
        <w:rPr>
          <w:spacing w:val="-7"/>
        </w:rPr>
        <w:t xml:space="preserve"> </w:t>
      </w:r>
      <w:r>
        <w:t>to</w:t>
      </w:r>
      <w:r>
        <w:rPr>
          <w:spacing w:val="-7"/>
        </w:rPr>
        <w:t xml:space="preserve"> </w:t>
      </w:r>
      <w:r>
        <w:t>increased</w:t>
      </w:r>
      <w:r>
        <w:rPr>
          <w:spacing w:val="-6"/>
        </w:rPr>
        <w:t xml:space="preserve"> </w:t>
      </w:r>
      <w:r>
        <w:t>business</w:t>
      </w:r>
      <w:r>
        <w:rPr>
          <w:spacing w:val="-7"/>
        </w:rPr>
        <w:t xml:space="preserve"> </w:t>
      </w:r>
      <w:r>
        <w:t>patronage.</w:t>
      </w:r>
      <w:r>
        <w:rPr>
          <w:spacing w:val="-6"/>
        </w:rPr>
        <w:t xml:space="preserve"> </w:t>
      </w:r>
      <w:r>
        <w:t>Smart</w:t>
      </w:r>
      <w:r>
        <w:rPr>
          <w:spacing w:val="-7"/>
        </w:rPr>
        <w:t xml:space="preserve"> </w:t>
      </w:r>
      <w:r>
        <w:t>technologies,</w:t>
      </w:r>
      <w:r>
        <w:rPr>
          <w:spacing w:val="-7"/>
        </w:rPr>
        <w:t xml:space="preserve"> </w:t>
      </w:r>
      <w:r>
        <w:t>such</w:t>
      </w:r>
      <w:r>
        <w:rPr>
          <w:spacing w:val="-7"/>
        </w:rPr>
        <w:t xml:space="preserve"> </w:t>
      </w:r>
      <w:r>
        <w:t>as</w:t>
      </w:r>
      <w:r>
        <w:rPr>
          <w:spacing w:val="-6"/>
        </w:rPr>
        <w:t xml:space="preserve"> </w:t>
      </w:r>
      <w:r>
        <w:t>exposure</w:t>
      </w:r>
      <w:r>
        <w:rPr>
          <w:spacing w:val="-57"/>
        </w:rPr>
        <w:t xml:space="preserve"> </w:t>
      </w:r>
      <w:r>
        <w:t>associations</w:t>
      </w:r>
      <w:r>
        <w:rPr>
          <w:spacing w:val="-5"/>
        </w:rPr>
        <w:t xml:space="preserve"> </w:t>
      </w:r>
      <w:r>
        <w:t>in</w:t>
      </w:r>
      <w:r>
        <w:rPr>
          <w:spacing w:val="-3"/>
        </w:rPr>
        <w:t xml:space="preserve"> </w:t>
      </w:r>
      <w:r>
        <w:t>parking</w:t>
      </w:r>
      <w:r>
        <w:rPr>
          <w:spacing w:val="-5"/>
        </w:rPr>
        <w:t xml:space="preserve"> </w:t>
      </w:r>
      <w:r>
        <w:t>management,</w:t>
      </w:r>
      <w:r>
        <w:rPr>
          <w:spacing w:val="-4"/>
        </w:rPr>
        <w:t xml:space="preserve"> </w:t>
      </w:r>
      <w:r>
        <w:t>can</w:t>
      </w:r>
      <w:r>
        <w:rPr>
          <w:spacing w:val="-4"/>
        </w:rPr>
        <w:t xml:space="preserve"> </w:t>
      </w:r>
      <w:r>
        <w:t>optimize</w:t>
      </w:r>
      <w:r>
        <w:rPr>
          <w:spacing w:val="-6"/>
        </w:rPr>
        <w:t xml:space="preserve"> </w:t>
      </w:r>
      <w:r>
        <w:t>parking</w:t>
      </w:r>
      <w:r>
        <w:rPr>
          <w:spacing w:val="-4"/>
        </w:rPr>
        <w:t xml:space="preserve"> </w:t>
      </w:r>
      <w:r>
        <w:t>for</w:t>
      </w:r>
      <w:r>
        <w:rPr>
          <w:spacing w:val="-5"/>
        </w:rPr>
        <w:t xml:space="preserve"> </w:t>
      </w:r>
      <w:r>
        <w:t>workers,</w:t>
      </w:r>
      <w:r>
        <w:rPr>
          <w:spacing w:val="-5"/>
        </w:rPr>
        <w:t xml:space="preserve"> </w:t>
      </w:r>
      <w:r>
        <w:t>reduce</w:t>
      </w:r>
      <w:r>
        <w:rPr>
          <w:spacing w:val="-5"/>
        </w:rPr>
        <w:t xml:space="preserve"> </w:t>
      </w:r>
      <w:r>
        <w:t>transportation</w:t>
      </w:r>
      <w:r>
        <w:rPr>
          <w:spacing w:val="-4"/>
        </w:rPr>
        <w:t xml:space="preserve"> </w:t>
      </w:r>
      <w:r>
        <w:t>time</w:t>
      </w:r>
      <w:r w:rsidR="00015236">
        <w:rPr>
          <w:spacing w:val="-57"/>
        </w:rPr>
        <w:t xml:space="preserve">. </w:t>
      </w:r>
    </w:p>
    <w:p w14:paraId="328D528D" w14:textId="77777777" w:rsidR="00C37A45" w:rsidRDefault="00C37A45">
      <w:pPr>
        <w:pStyle w:val="BodyText"/>
        <w:spacing w:line="360" w:lineRule="auto"/>
        <w:ind w:left="142" w:right="144"/>
        <w:rPr>
          <w:spacing w:val="-57"/>
        </w:rPr>
      </w:pPr>
    </w:p>
    <w:p w14:paraId="22D3B16B" w14:textId="3C69667B" w:rsidR="00765939" w:rsidRPr="00074B10" w:rsidRDefault="00765939">
      <w:pPr>
        <w:pStyle w:val="BodyText"/>
        <w:spacing w:line="360" w:lineRule="auto"/>
        <w:ind w:left="142" w:right="144"/>
        <w:rPr>
          <w:b/>
          <w:bCs/>
          <w:spacing w:val="1"/>
        </w:rPr>
      </w:pPr>
      <w:r w:rsidRPr="00074B10">
        <w:rPr>
          <w:b/>
          <w:bCs/>
        </w:rPr>
        <w:t>The problem can be solved through better management and the adoption of smart parking systems, as illustrated in the figure below.</w:t>
      </w:r>
      <w:r w:rsidR="00D260D4" w:rsidRPr="00074B10">
        <w:rPr>
          <w:b/>
          <w:bCs/>
          <w:spacing w:val="1"/>
        </w:rPr>
        <w:t xml:space="preserve"> </w:t>
      </w:r>
      <w:r w:rsidRPr="00074B10">
        <w:rPr>
          <w:b/>
          <w:bCs/>
          <w:spacing w:val="1"/>
        </w:rPr>
        <w:t xml:space="preserve">   </w:t>
      </w:r>
    </w:p>
    <w:p w14:paraId="6E463419" w14:textId="77777777" w:rsidR="00765939" w:rsidRDefault="00765939">
      <w:pPr>
        <w:pStyle w:val="BodyText"/>
        <w:spacing w:line="360" w:lineRule="auto"/>
        <w:ind w:left="142" w:right="144"/>
        <w:rPr>
          <w:spacing w:val="1"/>
        </w:rPr>
      </w:pPr>
    </w:p>
    <w:p w14:paraId="2071CBA2" w14:textId="490E83A8" w:rsidR="00765939" w:rsidRDefault="00765939">
      <w:pPr>
        <w:pStyle w:val="BodyText"/>
        <w:spacing w:line="360" w:lineRule="auto"/>
        <w:ind w:left="142" w:right="144"/>
        <w:rPr>
          <w:spacing w:val="1"/>
        </w:rPr>
      </w:pPr>
      <w:r>
        <w:rPr>
          <w:noProof/>
          <w:spacing w:val="1"/>
        </w:rPr>
        <w:t xml:space="preserve">               </w:t>
      </w:r>
      <w:r>
        <w:rPr>
          <w:noProof/>
          <w:spacing w:val="1"/>
        </w:rPr>
        <w:drawing>
          <wp:inline distT="0" distB="0" distL="0" distR="0" wp14:anchorId="40F8D7A6" wp14:editId="428C4B51">
            <wp:extent cx="4433570" cy="1962785"/>
            <wp:effectExtent l="0" t="0" r="5080" b="0"/>
            <wp:docPr id="1667629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33570" cy="1962785"/>
                    </a:xfrm>
                    <a:prstGeom prst="rect">
                      <a:avLst/>
                    </a:prstGeom>
                    <a:noFill/>
                  </pic:spPr>
                </pic:pic>
              </a:graphicData>
            </a:graphic>
          </wp:inline>
        </w:drawing>
      </w:r>
    </w:p>
    <w:p w14:paraId="684B611F" w14:textId="139EFD5D" w:rsidR="00765939" w:rsidRDefault="00765939">
      <w:pPr>
        <w:pStyle w:val="BodyText"/>
        <w:spacing w:line="360" w:lineRule="auto"/>
        <w:ind w:left="142" w:right="144"/>
        <w:rPr>
          <w:spacing w:val="1"/>
        </w:rPr>
      </w:pPr>
    </w:p>
    <w:p w14:paraId="1368621A" w14:textId="4BE7288D" w:rsidR="00765939" w:rsidRDefault="00765939">
      <w:pPr>
        <w:pStyle w:val="BodyText"/>
        <w:spacing w:line="360" w:lineRule="auto"/>
        <w:ind w:left="142" w:right="144"/>
        <w:rPr>
          <w:spacing w:val="1"/>
        </w:rPr>
      </w:pPr>
      <w:r>
        <w:rPr>
          <w:spacing w:val="1"/>
        </w:rPr>
        <w:t xml:space="preserve">                                                     </w:t>
      </w:r>
      <w:r w:rsidRPr="00765939">
        <w:rPr>
          <w:spacing w:val="1"/>
        </w:rPr>
        <w:t>Figure 1: Parking Lot</w:t>
      </w:r>
    </w:p>
    <w:p w14:paraId="75F7763D" w14:textId="77777777" w:rsidR="00765939" w:rsidRDefault="00765939">
      <w:pPr>
        <w:pStyle w:val="BodyText"/>
        <w:spacing w:line="360" w:lineRule="auto"/>
        <w:ind w:left="142" w:right="144"/>
        <w:rPr>
          <w:spacing w:val="1"/>
        </w:rPr>
      </w:pPr>
    </w:p>
    <w:p w14:paraId="6D5FC87A" w14:textId="34BB739B" w:rsidR="00765939" w:rsidRPr="00765939" w:rsidRDefault="00765939" w:rsidP="00C37A45">
      <w:pPr>
        <w:pStyle w:val="BodyText"/>
        <w:spacing w:before="140" w:line="360" w:lineRule="auto"/>
        <w:ind w:left="144" w:right="144"/>
        <w:jc w:val="both"/>
        <w:rPr>
          <w:spacing w:val="1"/>
        </w:rPr>
      </w:pPr>
      <w:r w:rsidRPr="00765939">
        <w:rPr>
          <w:spacing w:val="1"/>
        </w:rPr>
        <w:t>While contemporary methods like image segmentation and Convolutional Neural Networks (CNNs) have been employed for identification parking area, challenges persist, especially in less-</w:t>
      </w:r>
      <w:r w:rsidRPr="00765939">
        <w:rPr>
          <w:spacing w:val="1"/>
        </w:rPr>
        <w:lastRenderedPageBreak/>
        <w:t xml:space="preserve">than-ideal conditions like low-light situations. Notably, the work of </w:t>
      </w:r>
      <w:r w:rsidR="007D5D12">
        <w:rPr>
          <w:spacing w:val="1"/>
        </w:rPr>
        <w:t>{</w:t>
      </w:r>
      <w:r w:rsidRPr="00765939">
        <w:rPr>
          <w:spacing w:val="1"/>
        </w:rPr>
        <w:t>Amato and Carrara</w:t>
      </w:r>
      <w:r w:rsidR="007D5D12">
        <w:rPr>
          <w:spacing w:val="1"/>
        </w:rPr>
        <w:t xml:space="preserve"> (</w:t>
      </w:r>
      <w:r w:rsidRPr="00765939">
        <w:rPr>
          <w:spacing w:val="1"/>
        </w:rPr>
        <w:t>2020)</w:t>
      </w:r>
      <w:r w:rsidR="007D5D12">
        <w:rPr>
          <w:spacing w:val="1"/>
        </w:rPr>
        <w:t>}</w:t>
      </w:r>
      <w:r w:rsidRPr="00765939">
        <w:rPr>
          <w:spacing w:val="1"/>
        </w:rPr>
        <w:t xml:space="preserve"> introduced innovative image segmentation and CNN techniques to detect open parking spaces.</w:t>
      </w:r>
    </w:p>
    <w:p w14:paraId="1540EE79" w14:textId="50758247" w:rsidR="00765939" w:rsidRDefault="00765939" w:rsidP="00C37A45">
      <w:pPr>
        <w:pStyle w:val="BodyText"/>
        <w:spacing w:before="140" w:line="360" w:lineRule="auto"/>
        <w:ind w:left="144" w:right="144"/>
        <w:jc w:val="both"/>
        <w:rPr>
          <w:spacing w:val="1"/>
        </w:rPr>
      </w:pPr>
      <w:r w:rsidRPr="00765939">
        <w:rPr>
          <w:spacing w:val="1"/>
        </w:rPr>
        <w:t>Despite these efforts, there is a continued need for improvement in parking space detection. This research aims to discuss the challenges associated with exposure in various scenarios, contributing to enhanced</w:t>
      </w:r>
      <w:r w:rsidR="00112B68">
        <w:rPr>
          <w:spacing w:val="1"/>
        </w:rPr>
        <w:t xml:space="preserve"> </w:t>
      </w:r>
      <w:r w:rsidRPr="00765939">
        <w:rPr>
          <w:spacing w:val="1"/>
        </w:rPr>
        <w:t xml:space="preserve"> parking management systems and urban transportation efficiency.</w:t>
      </w:r>
    </w:p>
    <w:p w14:paraId="13D79C40" w14:textId="77777777" w:rsidR="00765939" w:rsidRDefault="00765939" w:rsidP="007D5D12">
      <w:pPr>
        <w:pStyle w:val="BodyText"/>
        <w:spacing w:line="360" w:lineRule="auto"/>
        <w:ind w:right="144"/>
        <w:rPr>
          <w:spacing w:val="1"/>
        </w:rPr>
      </w:pPr>
    </w:p>
    <w:p w14:paraId="4128CBE4" w14:textId="101AD933" w:rsidR="007D20C2" w:rsidRDefault="00875548" w:rsidP="00875548">
      <w:pPr>
        <w:pStyle w:val="Heading1"/>
        <w:numPr>
          <w:ilvl w:val="1"/>
          <w:numId w:val="29"/>
        </w:numPr>
        <w:tabs>
          <w:tab w:val="left" w:pos="502"/>
        </w:tabs>
        <w:spacing w:line="360" w:lineRule="auto"/>
        <w:ind w:left="187" w:firstLine="0"/>
      </w:pPr>
      <w:r>
        <w:t xml:space="preserve"> </w:t>
      </w:r>
      <w:r w:rsidR="00D260D4">
        <w:t>Aim</w:t>
      </w:r>
      <w:r w:rsidR="00D260D4">
        <w:rPr>
          <w:spacing w:val="-1"/>
        </w:rPr>
        <w:t xml:space="preserve"> </w:t>
      </w:r>
      <w:r w:rsidR="00D260D4">
        <w:t>and</w:t>
      </w:r>
      <w:r w:rsidR="00D260D4">
        <w:rPr>
          <w:spacing w:val="-3"/>
        </w:rPr>
        <w:t xml:space="preserve"> </w:t>
      </w:r>
      <w:r w:rsidR="00D260D4">
        <w:t>Objectives</w:t>
      </w:r>
    </w:p>
    <w:p w14:paraId="5522C6F7" w14:textId="77777777" w:rsidR="007D20C2" w:rsidRDefault="00D260D4" w:rsidP="00112B68">
      <w:pPr>
        <w:pStyle w:val="BodyText"/>
        <w:spacing w:before="137" w:line="360" w:lineRule="auto"/>
        <w:ind w:left="142" w:right="143" w:firstLine="719"/>
      </w:pPr>
      <w:r>
        <w:t>The</w:t>
      </w:r>
      <w:r>
        <w:rPr>
          <w:spacing w:val="40"/>
        </w:rPr>
        <w:t xml:space="preserve"> </w:t>
      </w:r>
      <w:r>
        <w:t>principal</w:t>
      </w:r>
      <w:r>
        <w:rPr>
          <w:spacing w:val="42"/>
        </w:rPr>
        <w:t xml:space="preserve"> </w:t>
      </w:r>
      <w:r>
        <w:t>aim</w:t>
      </w:r>
      <w:r>
        <w:rPr>
          <w:spacing w:val="43"/>
        </w:rPr>
        <w:t xml:space="preserve"> </w:t>
      </w:r>
      <w:r>
        <w:t>is</w:t>
      </w:r>
      <w:r>
        <w:rPr>
          <w:spacing w:val="42"/>
        </w:rPr>
        <w:t xml:space="preserve"> </w:t>
      </w:r>
      <w:r>
        <w:t>to</w:t>
      </w:r>
      <w:r>
        <w:rPr>
          <w:spacing w:val="43"/>
        </w:rPr>
        <w:t xml:space="preserve"> </w:t>
      </w:r>
      <w:r>
        <w:t>suggest</w:t>
      </w:r>
      <w:r>
        <w:rPr>
          <w:spacing w:val="42"/>
        </w:rPr>
        <w:t xml:space="preserve"> </w:t>
      </w:r>
      <w:r>
        <w:t>an</w:t>
      </w:r>
      <w:r>
        <w:rPr>
          <w:spacing w:val="46"/>
        </w:rPr>
        <w:t xml:space="preserve"> </w:t>
      </w:r>
      <w:r>
        <w:t>intelligent</w:t>
      </w:r>
      <w:r>
        <w:rPr>
          <w:spacing w:val="42"/>
        </w:rPr>
        <w:t xml:space="preserve"> </w:t>
      </w:r>
      <w:r>
        <w:t>parking</w:t>
      </w:r>
      <w:r>
        <w:rPr>
          <w:spacing w:val="42"/>
        </w:rPr>
        <w:t xml:space="preserve"> </w:t>
      </w:r>
      <w:r>
        <w:t>system</w:t>
      </w:r>
      <w:r>
        <w:rPr>
          <w:spacing w:val="42"/>
        </w:rPr>
        <w:t xml:space="preserve"> </w:t>
      </w:r>
      <w:r>
        <w:t>that</w:t>
      </w:r>
      <w:r>
        <w:rPr>
          <w:spacing w:val="42"/>
        </w:rPr>
        <w:t xml:space="preserve"> </w:t>
      </w:r>
      <w:r>
        <w:t>utilizes</w:t>
      </w:r>
      <w:r>
        <w:rPr>
          <w:spacing w:val="43"/>
        </w:rPr>
        <w:t xml:space="preserve"> </w:t>
      </w:r>
      <w:r>
        <w:t>the</w:t>
      </w:r>
      <w:r>
        <w:rPr>
          <w:spacing w:val="41"/>
        </w:rPr>
        <w:t xml:space="preserve"> </w:t>
      </w:r>
      <w:r>
        <w:t>R-CNN</w:t>
      </w:r>
      <w:r>
        <w:rPr>
          <w:spacing w:val="-57"/>
        </w:rPr>
        <w:t xml:space="preserve"> </w:t>
      </w:r>
      <w:r>
        <w:t>technique</w:t>
      </w:r>
      <w:r>
        <w:rPr>
          <w:spacing w:val="-1"/>
        </w:rPr>
        <w:t xml:space="preserve"> </w:t>
      </w:r>
      <w:r>
        <w:t>to detect</w:t>
      </w:r>
      <w:r>
        <w:rPr>
          <w:spacing w:val="2"/>
        </w:rPr>
        <w:t xml:space="preserve"> </w:t>
      </w:r>
      <w:r>
        <w:t>car number</w:t>
      </w:r>
      <w:r>
        <w:rPr>
          <w:spacing w:val="-2"/>
        </w:rPr>
        <w:t xml:space="preserve"> </w:t>
      </w:r>
      <w:r>
        <w:t>plates and</w:t>
      </w:r>
      <w:r>
        <w:rPr>
          <w:spacing w:val="-1"/>
        </w:rPr>
        <w:t xml:space="preserve"> </w:t>
      </w:r>
      <w:r>
        <w:t>various</w:t>
      </w:r>
      <w:r>
        <w:rPr>
          <w:spacing w:val="2"/>
        </w:rPr>
        <w:t xml:space="preserve"> </w:t>
      </w:r>
      <w:r>
        <w:t>types of</w:t>
      </w:r>
      <w:r>
        <w:rPr>
          <w:spacing w:val="-1"/>
        </w:rPr>
        <w:t xml:space="preserve"> </w:t>
      </w:r>
      <w:r>
        <w:t>parking slots.</w:t>
      </w:r>
    </w:p>
    <w:p w14:paraId="3237C31B" w14:textId="77777777" w:rsidR="007D20C2" w:rsidRDefault="00D260D4">
      <w:pPr>
        <w:pStyle w:val="BodyText"/>
        <w:spacing w:line="271" w:lineRule="exact"/>
        <w:ind w:left="142"/>
      </w:pPr>
      <w:r>
        <w:t>The</w:t>
      </w:r>
      <w:r>
        <w:rPr>
          <w:spacing w:val="-3"/>
        </w:rPr>
        <w:t xml:space="preserve"> </w:t>
      </w:r>
      <w:r>
        <w:t>subsequent</w:t>
      </w:r>
      <w:r>
        <w:rPr>
          <w:spacing w:val="-1"/>
        </w:rPr>
        <w:t xml:space="preserve"> </w:t>
      </w:r>
      <w:r>
        <w:t>research</w:t>
      </w:r>
      <w:r>
        <w:rPr>
          <w:spacing w:val="1"/>
        </w:rPr>
        <w:t xml:space="preserve"> </w:t>
      </w:r>
      <w:r>
        <w:t>objectives</w:t>
      </w:r>
      <w:r>
        <w:rPr>
          <w:spacing w:val="-1"/>
        </w:rPr>
        <w:t xml:space="preserve"> </w:t>
      </w:r>
      <w:r>
        <w:t>that</w:t>
      </w:r>
      <w:r>
        <w:rPr>
          <w:spacing w:val="-1"/>
        </w:rPr>
        <w:t xml:space="preserve"> </w:t>
      </w:r>
      <w:r>
        <w:t>are</w:t>
      </w:r>
      <w:r>
        <w:rPr>
          <w:spacing w:val="-1"/>
        </w:rPr>
        <w:t xml:space="preserve"> </w:t>
      </w:r>
      <w:r>
        <w:t>formulated</w:t>
      </w:r>
      <w:r>
        <w:rPr>
          <w:spacing w:val="-1"/>
        </w:rPr>
        <w:t xml:space="preserve"> </w:t>
      </w:r>
      <w:r>
        <w:t>to</w:t>
      </w:r>
      <w:r>
        <w:rPr>
          <w:spacing w:val="-1"/>
        </w:rPr>
        <w:t xml:space="preserve"> </w:t>
      </w:r>
      <w:r>
        <w:t>align</w:t>
      </w:r>
      <w:r>
        <w:rPr>
          <w:spacing w:val="-1"/>
        </w:rPr>
        <w:t xml:space="preserve"> </w:t>
      </w:r>
      <w:r>
        <w:t>with</w:t>
      </w:r>
      <w:r>
        <w:rPr>
          <w:spacing w:val="-1"/>
        </w:rPr>
        <w:t xml:space="preserve"> </w:t>
      </w:r>
      <w:r>
        <w:t>the</w:t>
      </w:r>
      <w:r>
        <w:rPr>
          <w:spacing w:val="-1"/>
        </w:rPr>
        <w:t xml:space="preserve"> </w:t>
      </w:r>
      <w:r>
        <w:t>overarching</w:t>
      </w:r>
      <w:r>
        <w:rPr>
          <w:spacing w:val="-1"/>
        </w:rPr>
        <w:t xml:space="preserve"> </w:t>
      </w:r>
      <w:r>
        <w:t>goal</w:t>
      </w:r>
      <w:r>
        <w:rPr>
          <w:spacing w:val="-1"/>
        </w:rPr>
        <w:t xml:space="preserve"> </w:t>
      </w:r>
      <w:r>
        <w:t>are:</w:t>
      </w:r>
    </w:p>
    <w:p w14:paraId="2044A054" w14:textId="4713B10A" w:rsidR="007D20C2" w:rsidRDefault="00112B68" w:rsidP="00112B68">
      <w:pPr>
        <w:pStyle w:val="ListParagraph"/>
        <w:numPr>
          <w:ilvl w:val="2"/>
          <w:numId w:val="29"/>
        </w:numPr>
        <w:tabs>
          <w:tab w:val="left" w:pos="854"/>
          <w:tab w:val="left" w:pos="855"/>
        </w:tabs>
        <w:spacing w:before="141"/>
        <w:rPr>
          <w:sz w:val="24"/>
        </w:rPr>
      </w:pPr>
      <w:r>
        <w:rPr>
          <w:sz w:val="24"/>
        </w:rPr>
        <w:t xml:space="preserve"> </w:t>
      </w:r>
      <w:r w:rsidR="00D260D4">
        <w:rPr>
          <w:sz w:val="24"/>
        </w:rPr>
        <w:t>Utilize</w:t>
      </w:r>
      <w:r w:rsidR="00D260D4">
        <w:rPr>
          <w:spacing w:val="-3"/>
          <w:sz w:val="24"/>
        </w:rPr>
        <w:t xml:space="preserve"> </w:t>
      </w:r>
      <w:r w:rsidR="00D260D4">
        <w:rPr>
          <w:sz w:val="24"/>
        </w:rPr>
        <w:t>R-CNN</w:t>
      </w:r>
      <w:r w:rsidR="00D260D4">
        <w:rPr>
          <w:spacing w:val="-2"/>
          <w:sz w:val="24"/>
        </w:rPr>
        <w:t xml:space="preserve"> </w:t>
      </w:r>
      <w:r w:rsidR="00D260D4">
        <w:rPr>
          <w:sz w:val="24"/>
        </w:rPr>
        <w:t>technique to</w:t>
      </w:r>
      <w:r w:rsidR="00D260D4">
        <w:rPr>
          <w:spacing w:val="-1"/>
          <w:sz w:val="24"/>
        </w:rPr>
        <w:t xml:space="preserve"> </w:t>
      </w:r>
      <w:r w:rsidR="00D260D4">
        <w:rPr>
          <w:sz w:val="24"/>
        </w:rPr>
        <w:t>distinguish</w:t>
      </w:r>
      <w:r w:rsidR="00D260D4">
        <w:rPr>
          <w:spacing w:val="-1"/>
          <w:sz w:val="24"/>
        </w:rPr>
        <w:t xml:space="preserve"> </w:t>
      </w:r>
      <w:r w:rsidR="00D260D4">
        <w:rPr>
          <w:sz w:val="24"/>
        </w:rPr>
        <w:t>between</w:t>
      </w:r>
      <w:r w:rsidR="00D260D4">
        <w:rPr>
          <w:spacing w:val="-1"/>
          <w:sz w:val="24"/>
        </w:rPr>
        <w:t xml:space="preserve"> </w:t>
      </w:r>
      <w:r w:rsidR="00D260D4">
        <w:rPr>
          <w:sz w:val="24"/>
        </w:rPr>
        <w:t>different</w:t>
      </w:r>
      <w:r w:rsidR="00D260D4">
        <w:rPr>
          <w:spacing w:val="-1"/>
          <w:sz w:val="24"/>
        </w:rPr>
        <w:t xml:space="preserve"> </w:t>
      </w:r>
      <w:r w:rsidR="00D260D4">
        <w:rPr>
          <w:sz w:val="24"/>
        </w:rPr>
        <w:t>types</w:t>
      </w:r>
      <w:r w:rsidR="00D260D4">
        <w:rPr>
          <w:spacing w:val="-1"/>
          <w:sz w:val="24"/>
        </w:rPr>
        <w:t xml:space="preserve"> </w:t>
      </w:r>
      <w:r w:rsidR="00D260D4">
        <w:rPr>
          <w:sz w:val="24"/>
        </w:rPr>
        <w:t>of</w:t>
      </w:r>
      <w:r w:rsidR="00D260D4">
        <w:rPr>
          <w:spacing w:val="-1"/>
          <w:sz w:val="24"/>
        </w:rPr>
        <w:t xml:space="preserve"> </w:t>
      </w:r>
      <w:r w:rsidR="00D260D4">
        <w:rPr>
          <w:sz w:val="24"/>
        </w:rPr>
        <w:t>parking slots.</w:t>
      </w:r>
    </w:p>
    <w:p w14:paraId="03C76EDE" w14:textId="7150CFEB" w:rsidR="007D20C2" w:rsidRDefault="00112B68" w:rsidP="00112B68">
      <w:pPr>
        <w:pStyle w:val="ListParagraph"/>
        <w:numPr>
          <w:ilvl w:val="2"/>
          <w:numId w:val="29"/>
        </w:numPr>
        <w:tabs>
          <w:tab w:val="left" w:pos="854"/>
          <w:tab w:val="left" w:pos="855"/>
        </w:tabs>
        <w:spacing w:before="135" w:line="350" w:lineRule="auto"/>
        <w:ind w:right="444"/>
        <w:rPr>
          <w:sz w:val="24"/>
        </w:rPr>
      </w:pPr>
      <w:r>
        <w:rPr>
          <w:sz w:val="24"/>
        </w:rPr>
        <w:t xml:space="preserve"> </w:t>
      </w:r>
      <w:r w:rsidR="00D260D4">
        <w:rPr>
          <w:sz w:val="24"/>
        </w:rPr>
        <w:t>To</w:t>
      </w:r>
      <w:r w:rsidR="00D260D4">
        <w:rPr>
          <w:spacing w:val="-1"/>
          <w:sz w:val="24"/>
        </w:rPr>
        <w:t xml:space="preserve"> </w:t>
      </w:r>
      <w:r w:rsidR="00D260D4">
        <w:rPr>
          <w:sz w:val="24"/>
        </w:rPr>
        <w:t>create</w:t>
      </w:r>
      <w:r w:rsidR="00D260D4">
        <w:rPr>
          <w:spacing w:val="-1"/>
          <w:sz w:val="24"/>
        </w:rPr>
        <w:t xml:space="preserve"> </w:t>
      </w:r>
      <w:r w:rsidR="00D260D4">
        <w:rPr>
          <w:sz w:val="24"/>
        </w:rPr>
        <w:t>a</w:t>
      </w:r>
      <w:r w:rsidR="00D260D4">
        <w:rPr>
          <w:spacing w:val="-3"/>
          <w:sz w:val="24"/>
        </w:rPr>
        <w:t xml:space="preserve"> </w:t>
      </w:r>
      <w:r w:rsidR="00D260D4">
        <w:rPr>
          <w:sz w:val="24"/>
        </w:rPr>
        <w:t>model for</w:t>
      </w:r>
      <w:r w:rsidR="00D260D4">
        <w:rPr>
          <w:spacing w:val="-1"/>
          <w:sz w:val="24"/>
        </w:rPr>
        <w:t xml:space="preserve"> </w:t>
      </w:r>
      <w:r w:rsidR="00D260D4">
        <w:rPr>
          <w:sz w:val="24"/>
        </w:rPr>
        <w:t>available</w:t>
      </w:r>
      <w:r w:rsidR="00D260D4">
        <w:rPr>
          <w:spacing w:val="-1"/>
          <w:sz w:val="24"/>
        </w:rPr>
        <w:t xml:space="preserve"> </w:t>
      </w:r>
      <w:r w:rsidR="00D260D4">
        <w:rPr>
          <w:sz w:val="24"/>
        </w:rPr>
        <w:t>parking</w:t>
      </w:r>
      <w:r w:rsidR="00D260D4">
        <w:rPr>
          <w:spacing w:val="-1"/>
          <w:sz w:val="24"/>
        </w:rPr>
        <w:t xml:space="preserve"> </w:t>
      </w:r>
      <w:r w:rsidR="00D260D4">
        <w:rPr>
          <w:sz w:val="24"/>
        </w:rPr>
        <w:t>spaces that</w:t>
      </w:r>
      <w:r w:rsidR="00D260D4">
        <w:rPr>
          <w:spacing w:val="-1"/>
          <w:sz w:val="24"/>
        </w:rPr>
        <w:t xml:space="preserve"> </w:t>
      </w:r>
      <w:r w:rsidR="00D260D4">
        <w:rPr>
          <w:sz w:val="24"/>
        </w:rPr>
        <w:t>are available</w:t>
      </w:r>
      <w:r w:rsidR="00D260D4">
        <w:rPr>
          <w:spacing w:val="-1"/>
          <w:sz w:val="24"/>
        </w:rPr>
        <w:t xml:space="preserve"> </w:t>
      </w:r>
      <w:r w:rsidR="00D260D4">
        <w:rPr>
          <w:sz w:val="24"/>
        </w:rPr>
        <w:t>in the</w:t>
      </w:r>
      <w:r w:rsidR="00D260D4">
        <w:rPr>
          <w:spacing w:val="-1"/>
          <w:sz w:val="24"/>
        </w:rPr>
        <w:t xml:space="preserve"> </w:t>
      </w:r>
      <w:r w:rsidR="00D260D4">
        <w:rPr>
          <w:sz w:val="24"/>
        </w:rPr>
        <w:t>given</w:t>
      </w:r>
      <w:r w:rsidR="00D260D4">
        <w:rPr>
          <w:spacing w:val="-1"/>
          <w:sz w:val="24"/>
        </w:rPr>
        <w:t xml:space="preserve"> </w:t>
      </w:r>
      <w:r w:rsidR="00D260D4">
        <w:rPr>
          <w:sz w:val="24"/>
        </w:rPr>
        <w:t>area</w:t>
      </w:r>
      <w:r>
        <w:rPr>
          <w:spacing w:val="-1"/>
          <w:sz w:val="24"/>
        </w:rPr>
        <w:t xml:space="preserve"> </w:t>
      </w:r>
      <w:r w:rsidR="00D260D4">
        <w:rPr>
          <w:sz w:val="24"/>
        </w:rPr>
        <w:t>using</w:t>
      </w:r>
      <w:r w:rsidR="00D260D4">
        <w:rPr>
          <w:spacing w:val="-57"/>
          <w:sz w:val="24"/>
        </w:rPr>
        <w:t xml:space="preserve"> </w:t>
      </w:r>
      <w:r w:rsidR="00D260D4">
        <w:rPr>
          <w:sz w:val="24"/>
        </w:rPr>
        <w:t>the</w:t>
      </w:r>
      <w:r w:rsidR="00D260D4">
        <w:rPr>
          <w:spacing w:val="-1"/>
          <w:sz w:val="24"/>
        </w:rPr>
        <w:t xml:space="preserve"> </w:t>
      </w:r>
      <w:r w:rsidR="00D260D4">
        <w:rPr>
          <w:sz w:val="24"/>
        </w:rPr>
        <w:t>R-CNN</w:t>
      </w:r>
      <w:r w:rsidR="00D260D4">
        <w:rPr>
          <w:spacing w:val="-1"/>
          <w:sz w:val="24"/>
        </w:rPr>
        <w:t xml:space="preserve"> </w:t>
      </w:r>
      <w:r w:rsidR="00D260D4">
        <w:rPr>
          <w:sz w:val="24"/>
        </w:rPr>
        <w:t>technique.</w:t>
      </w:r>
    </w:p>
    <w:p w14:paraId="14F4DE8B" w14:textId="5FF80CA5" w:rsidR="007D20C2" w:rsidRDefault="00112B68" w:rsidP="00112B68">
      <w:pPr>
        <w:pStyle w:val="ListParagraph"/>
        <w:numPr>
          <w:ilvl w:val="2"/>
          <w:numId w:val="29"/>
        </w:numPr>
        <w:tabs>
          <w:tab w:val="left" w:pos="854"/>
          <w:tab w:val="left" w:pos="855"/>
        </w:tabs>
        <w:spacing w:before="13" w:line="350" w:lineRule="auto"/>
        <w:ind w:right="156"/>
        <w:rPr>
          <w:sz w:val="24"/>
        </w:rPr>
      </w:pPr>
      <w:r>
        <w:rPr>
          <w:sz w:val="24"/>
        </w:rPr>
        <w:t xml:space="preserve"> </w:t>
      </w:r>
      <w:r w:rsidR="00D260D4">
        <w:rPr>
          <w:sz w:val="24"/>
        </w:rPr>
        <w:t>Evaluate</w:t>
      </w:r>
      <w:r w:rsidR="00D260D4">
        <w:rPr>
          <w:spacing w:val="42"/>
          <w:sz w:val="24"/>
        </w:rPr>
        <w:t xml:space="preserve"> </w:t>
      </w:r>
      <w:r w:rsidR="00D260D4">
        <w:rPr>
          <w:sz w:val="24"/>
        </w:rPr>
        <w:t>the</w:t>
      </w:r>
      <w:r w:rsidR="00D260D4">
        <w:rPr>
          <w:spacing w:val="43"/>
          <w:sz w:val="24"/>
        </w:rPr>
        <w:t xml:space="preserve"> </w:t>
      </w:r>
      <w:r w:rsidR="00D260D4">
        <w:rPr>
          <w:sz w:val="24"/>
        </w:rPr>
        <w:t>effectiveness</w:t>
      </w:r>
      <w:r w:rsidR="00D260D4">
        <w:rPr>
          <w:spacing w:val="44"/>
          <w:sz w:val="24"/>
        </w:rPr>
        <w:t xml:space="preserve"> </w:t>
      </w:r>
      <w:r w:rsidR="00D260D4">
        <w:rPr>
          <w:sz w:val="24"/>
        </w:rPr>
        <w:t>of</w:t>
      </w:r>
      <w:r w:rsidR="00D260D4">
        <w:rPr>
          <w:spacing w:val="43"/>
          <w:sz w:val="24"/>
        </w:rPr>
        <w:t xml:space="preserve"> </w:t>
      </w:r>
      <w:r w:rsidR="00D260D4">
        <w:rPr>
          <w:sz w:val="24"/>
        </w:rPr>
        <w:t>the</w:t>
      </w:r>
      <w:r w:rsidR="00D260D4">
        <w:rPr>
          <w:spacing w:val="43"/>
          <w:sz w:val="24"/>
        </w:rPr>
        <w:t xml:space="preserve"> </w:t>
      </w:r>
      <w:r w:rsidR="00D260D4">
        <w:rPr>
          <w:sz w:val="24"/>
        </w:rPr>
        <w:t>proposed</w:t>
      </w:r>
      <w:r w:rsidR="00D260D4">
        <w:rPr>
          <w:spacing w:val="44"/>
          <w:sz w:val="24"/>
        </w:rPr>
        <w:t xml:space="preserve"> </w:t>
      </w:r>
      <w:r w:rsidR="00D260D4">
        <w:rPr>
          <w:sz w:val="24"/>
        </w:rPr>
        <w:t>methodology</w:t>
      </w:r>
      <w:r w:rsidR="00D260D4">
        <w:rPr>
          <w:spacing w:val="44"/>
          <w:sz w:val="24"/>
        </w:rPr>
        <w:t xml:space="preserve"> </w:t>
      </w:r>
      <w:r w:rsidR="00D260D4">
        <w:rPr>
          <w:sz w:val="24"/>
        </w:rPr>
        <w:t>and</w:t>
      </w:r>
      <w:r w:rsidR="00D260D4">
        <w:rPr>
          <w:spacing w:val="44"/>
          <w:sz w:val="24"/>
        </w:rPr>
        <w:t xml:space="preserve"> </w:t>
      </w:r>
      <w:r w:rsidR="00D260D4">
        <w:rPr>
          <w:sz w:val="24"/>
        </w:rPr>
        <w:t>compare</w:t>
      </w:r>
      <w:r w:rsidR="00D260D4">
        <w:rPr>
          <w:spacing w:val="45"/>
          <w:sz w:val="24"/>
        </w:rPr>
        <w:t xml:space="preserve"> </w:t>
      </w:r>
      <w:r w:rsidR="00D260D4">
        <w:rPr>
          <w:sz w:val="24"/>
        </w:rPr>
        <w:t>its</w:t>
      </w:r>
      <w:r>
        <w:rPr>
          <w:spacing w:val="44"/>
          <w:sz w:val="24"/>
        </w:rPr>
        <w:t xml:space="preserve"> </w:t>
      </w:r>
      <w:r w:rsidR="00D260D4">
        <w:rPr>
          <w:sz w:val="24"/>
        </w:rPr>
        <w:t>performance</w:t>
      </w:r>
      <w:r w:rsidR="00D260D4">
        <w:rPr>
          <w:spacing w:val="-57"/>
          <w:sz w:val="24"/>
        </w:rPr>
        <w:t xml:space="preserve"> </w:t>
      </w:r>
      <w:r w:rsidR="00D260D4">
        <w:rPr>
          <w:sz w:val="24"/>
        </w:rPr>
        <w:t>against</w:t>
      </w:r>
      <w:r w:rsidR="00D260D4">
        <w:rPr>
          <w:spacing w:val="-1"/>
          <w:sz w:val="24"/>
        </w:rPr>
        <w:t xml:space="preserve"> </w:t>
      </w:r>
      <w:r w:rsidR="00D260D4">
        <w:rPr>
          <w:sz w:val="24"/>
        </w:rPr>
        <w:t>state-of-the-art techniques in the</w:t>
      </w:r>
      <w:r w:rsidR="00D260D4">
        <w:rPr>
          <w:spacing w:val="-1"/>
          <w:sz w:val="24"/>
        </w:rPr>
        <w:t xml:space="preserve"> </w:t>
      </w:r>
      <w:r w:rsidR="00D260D4">
        <w:rPr>
          <w:sz w:val="24"/>
        </w:rPr>
        <w:t>field.</w:t>
      </w:r>
    </w:p>
    <w:p w14:paraId="110A2E33" w14:textId="281C345B" w:rsidR="007D20C2" w:rsidRDefault="00112B68" w:rsidP="00112B68">
      <w:pPr>
        <w:pStyle w:val="ListParagraph"/>
        <w:numPr>
          <w:ilvl w:val="2"/>
          <w:numId w:val="29"/>
        </w:numPr>
        <w:tabs>
          <w:tab w:val="left" w:pos="854"/>
          <w:tab w:val="left" w:pos="855"/>
        </w:tabs>
        <w:spacing w:before="15"/>
        <w:rPr>
          <w:sz w:val="24"/>
        </w:rPr>
      </w:pPr>
      <w:r>
        <w:rPr>
          <w:sz w:val="24"/>
        </w:rPr>
        <w:t xml:space="preserve"> </w:t>
      </w:r>
      <w:r w:rsidR="00D260D4">
        <w:rPr>
          <w:sz w:val="24"/>
        </w:rPr>
        <w:t>Enumerate</w:t>
      </w:r>
      <w:r w:rsidR="00D260D4">
        <w:rPr>
          <w:spacing w:val="-1"/>
          <w:sz w:val="24"/>
        </w:rPr>
        <w:t xml:space="preserve"> </w:t>
      </w:r>
      <w:r w:rsidR="00D260D4">
        <w:rPr>
          <w:sz w:val="24"/>
        </w:rPr>
        <w:t>the</w:t>
      </w:r>
      <w:r w:rsidR="00D260D4">
        <w:rPr>
          <w:spacing w:val="-1"/>
          <w:sz w:val="24"/>
        </w:rPr>
        <w:t xml:space="preserve"> </w:t>
      </w:r>
      <w:r w:rsidR="00D260D4">
        <w:rPr>
          <w:sz w:val="24"/>
        </w:rPr>
        <w:t>total number</w:t>
      </w:r>
      <w:r w:rsidR="00D260D4">
        <w:rPr>
          <w:spacing w:val="-1"/>
          <w:sz w:val="24"/>
        </w:rPr>
        <w:t xml:space="preserve"> </w:t>
      </w:r>
      <w:r w:rsidR="00D260D4">
        <w:rPr>
          <w:sz w:val="24"/>
        </w:rPr>
        <w:t>of</w:t>
      </w:r>
      <w:r w:rsidR="00D260D4">
        <w:rPr>
          <w:spacing w:val="-2"/>
          <w:sz w:val="24"/>
        </w:rPr>
        <w:t xml:space="preserve"> </w:t>
      </w:r>
      <w:r w:rsidR="00D260D4">
        <w:rPr>
          <w:sz w:val="24"/>
        </w:rPr>
        <w:t>cars within</w:t>
      </w:r>
      <w:r w:rsidR="00D260D4">
        <w:rPr>
          <w:spacing w:val="-1"/>
          <w:sz w:val="24"/>
        </w:rPr>
        <w:t xml:space="preserve"> </w:t>
      </w:r>
      <w:r w:rsidR="00D260D4">
        <w:rPr>
          <w:sz w:val="24"/>
        </w:rPr>
        <w:t>the</w:t>
      </w:r>
      <w:r w:rsidR="00D260D4">
        <w:rPr>
          <w:spacing w:val="-1"/>
          <w:sz w:val="24"/>
        </w:rPr>
        <w:t xml:space="preserve"> </w:t>
      </w:r>
      <w:r w:rsidR="00D260D4">
        <w:rPr>
          <w:sz w:val="24"/>
        </w:rPr>
        <w:t>parking lot.</w:t>
      </w:r>
    </w:p>
    <w:p w14:paraId="4E9B1ABE" w14:textId="5D11434D" w:rsidR="007D20C2" w:rsidRDefault="00112B68" w:rsidP="00112B68">
      <w:pPr>
        <w:pStyle w:val="ListParagraph"/>
        <w:numPr>
          <w:ilvl w:val="2"/>
          <w:numId w:val="29"/>
        </w:numPr>
        <w:tabs>
          <w:tab w:val="left" w:pos="854"/>
          <w:tab w:val="left" w:pos="855"/>
        </w:tabs>
        <w:spacing w:before="136"/>
        <w:rPr>
          <w:sz w:val="24"/>
        </w:rPr>
      </w:pPr>
      <w:r>
        <w:rPr>
          <w:sz w:val="24"/>
        </w:rPr>
        <w:t xml:space="preserve"> </w:t>
      </w:r>
      <w:r w:rsidR="00D260D4">
        <w:rPr>
          <w:sz w:val="24"/>
        </w:rPr>
        <w:t>Implement a</w:t>
      </w:r>
      <w:r w:rsidR="00D260D4">
        <w:rPr>
          <w:spacing w:val="-1"/>
          <w:sz w:val="24"/>
        </w:rPr>
        <w:t xml:space="preserve"> </w:t>
      </w:r>
      <w:r w:rsidR="00D260D4">
        <w:rPr>
          <w:sz w:val="24"/>
        </w:rPr>
        <w:t>system</w:t>
      </w:r>
      <w:r w:rsidR="00D260D4">
        <w:rPr>
          <w:spacing w:val="-1"/>
          <w:sz w:val="24"/>
        </w:rPr>
        <w:t xml:space="preserve"> </w:t>
      </w:r>
      <w:r w:rsidR="00D260D4">
        <w:rPr>
          <w:sz w:val="24"/>
        </w:rPr>
        <w:t>to</w:t>
      </w:r>
      <w:r w:rsidR="00D260D4">
        <w:rPr>
          <w:spacing w:val="-1"/>
          <w:sz w:val="24"/>
        </w:rPr>
        <w:t xml:space="preserve"> </w:t>
      </w:r>
      <w:r w:rsidR="00D260D4">
        <w:rPr>
          <w:sz w:val="24"/>
        </w:rPr>
        <w:t>capture</w:t>
      </w:r>
      <w:r w:rsidR="00D260D4">
        <w:rPr>
          <w:spacing w:val="-3"/>
          <w:sz w:val="24"/>
        </w:rPr>
        <w:t xml:space="preserve"> </w:t>
      </w:r>
      <w:r w:rsidR="00D260D4">
        <w:rPr>
          <w:sz w:val="24"/>
        </w:rPr>
        <w:t>and</w:t>
      </w:r>
      <w:r w:rsidR="00D260D4">
        <w:rPr>
          <w:spacing w:val="-1"/>
          <w:sz w:val="24"/>
        </w:rPr>
        <w:t xml:space="preserve"> </w:t>
      </w:r>
      <w:r w:rsidR="00D260D4">
        <w:rPr>
          <w:sz w:val="24"/>
        </w:rPr>
        <w:t>identify</w:t>
      </w:r>
      <w:r w:rsidR="00D260D4">
        <w:rPr>
          <w:spacing w:val="-1"/>
          <w:sz w:val="24"/>
        </w:rPr>
        <w:t xml:space="preserve"> </w:t>
      </w:r>
      <w:r w:rsidR="00D260D4">
        <w:rPr>
          <w:sz w:val="24"/>
        </w:rPr>
        <w:t>vehicle</w:t>
      </w:r>
      <w:r w:rsidR="00D260D4">
        <w:rPr>
          <w:spacing w:val="-1"/>
          <w:sz w:val="24"/>
        </w:rPr>
        <w:t xml:space="preserve"> </w:t>
      </w:r>
      <w:r w:rsidR="00D260D4">
        <w:rPr>
          <w:sz w:val="24"/>
        </w:rPr>
        <w:t>occupancy</w:t>
      </w:r>
      <w:r w:rsidR="00D260D4">
        <w:rPr>
          <w:spacing w:val="-1"/>
          <w:sz w:val="24"/>
        </w:rPr>
        <w:t xml:space="preserve"> </w:t>
      </w:r>
      <w:r w:rsidR="00D260D4">
        <w:rPr>
          <w:sz w:val="24"/>
        </w:rPr>
        <w:t>within</w:t>
      </w:r>
      <w:r w:rsidR="00D260D4">
        <w:rPr>
          <w:spacing w:val="-1"/>
          <w:sz w:val="24"/>
        </w:rPr>
        <w:t xml:space="preserve"> </w:t>
      </w:r>
      <w:r w:rsidR="00D260D4">
        <w:rPr>
          <w:sz w:val="24"/>
        </w:rPr>
        <w:t>parking</w:t>
      </w:r>
      <w:r w:rsidR="00D260D4">
        <w:rPr>
          <w:spacing w:val="-1"/>
          <w:sz w:val="24"/>
        </w:rPr>
        <w:t xml:space="preserve"> </w:t>
      </w:r>
      <w:r w:rsidR="00D260D4">
        <w:rPr>
          <w:sz w:val="24"/>
        </w:rPr>
        <w:t>bays.</w:t>
      </w:r>
    </w:p>
    <w:p w14:paraId="2F5DB80D" w14:textId="77777777" w:rsidR="007D20C2" w:rsidRDefault="007D20C2">
      <w:pPr>
        <w:pStyle w:val="BodyText"/>
        <w:rPr>
          <w:sz w:val="28"/>
        </w:rPr>
      </w:pPr>
    </w:p>
    <w:p w14:paraId="396A9A13" w14:textId="5506AE51" w:rsidR="007D20C2" w:rsidRDefault="00875548" w:rsidP="00112B68">
      <w:pPr>
        <w:pStyle w:val="Heading1"/>
        <w:numPr>
          <w:ilvl w:val="1"/>
          <w:numId w:val="29"/>
        </w:numPr>
        <w:tabs>
          <w:tab w:val="left" w:pos="502"/>
        </w:tabs>
        <w:spacing w:before="227" w:line="360" w:lineRule="auto"/>
      </w:pPr>
      <w:r>
        <w:t xml:space="preserve"> </w:t>
      </w:r>
      <w:r w:rsidR="00D260D4">
        <w:t>Research</w:t>
      </w:r>
      <w:r w:rsidR="00D260D4">
        <w:rPr>
          <w:spacing w:val="-2"/>
        </w:rPr>
        <w:t xml:space="preserve"> </w:t>
      </w:r>
      <w:r w:rsidR="00D260D4">
        <w:t>Questions</w:t>
      </w:r>
    </w:p>
    <w:p w14:paraId="49A58C17" w14:textId="77777777" w:rsidR="007D20C2" w:rsidRDefault="00D260D4" w:rsidP="00112B68">
      <w:pPr>
        <w:pStyle w:val="ListParagraph"/>
        <w:numPr>
          <w:ilvl w:val="0"/>
          <w:numId w:val="19"/>
        </w:numPr>
        <w:tabs>
          <w:tab w:val="left" w:pos="862"/>
        </w:tabs>
        <w:spacing w:before="139" w:line="360" w:lineRule="auto"/>
        <w:jc w:val="both"/>
        <w:rPr>
          <w:sz w:val="24"/>
        </w:rPr>
      </w:pPr>
      <w:r>
        <w:rPr>
          <w:sz w:val="24"/>
        </w:rPr>
        <w:t>How</w:t>
      </w:r>
      <w:r>
        <w:rPr>
          <w:spacing w:val="-12"/>
          <w:sz w:val="24"/>
        </w:rPr>
        <w:t xml:space="preserve"> </w:t>
      </w:r>
      <w:r>
        <w:rPr>
          <w:sz w:val="24"/>
        </w:rPr>
        <w:t>well</w:t>
      </w:r>
      <w:r>
        <w:rPr>
          <w:spacing w:val="-10"/>
          <w:sz w:val="24"/>
        </w:rPr>
        <w:t xml:space="preserve"> </w:t>
      </w:r>
      <w:r>
        <w:rPr>
          <w:sz w:val="24"/>
        </w:rPr>
        <w:t>does</w:t>
      </w:r>
      <w:r>
        <w:rPr>
          <w:spacing w:val="-11"/>
          <w:sz w:val="24"/>
        </w:rPr>
        <w:t xml:space="preserve"> </w:t>
      </w:r>
      <w:r>
        <w:rPr>
          <w:sz w:val="24"/>
        </w:rPr>
        <w:t>R-CNN</w:t>
      </w:r>
      <w:r>
        <w:rPr>
          <w:spacing w:val="-12"/>
          <w:sz w:val="24"/>
        </w:rPr>
        <w:t xml:space="preserve"> </w:t>
      </w:r>
      <w:r>
        <w:rPr>
          <w:sz w:val="24"/>
        </w:rPr>
        <w:t>based</w:t>
      </w:r>
      <w:r>
        <w:rPr>
          <w:spacing w:val="-11"/>
          <w:sz w:val="24"/>
        </w:rPr>
        <w:t xml:space="preserve"> </w:t>
      </w:r>
      <w:r>
        <w:rPr>
          <w:sz w:val="24"/>
        </w:rPr>
        <w:t>technique</w:t>
      </w:r>
      <w:r>
        <w:rPr>
          <w:spacing w:val="-12"/>
          <w:sz w:val="24"/>
        </w:rPr>
        <w:t xml:space="preserve"> </w:t>
      </w:r>
      <w:r>
        <w:rPr>
          <w:sz w:val="24"/>
        </w:rPr>
        <w:t>perform</w:t>
      </w:r>
      <w:r>
        <w:rPr>
          <w:spacing w:val="-11"/>
          <w:sz w:val="24"/>
        </w:rPr>
        <w:t xml:space="preserve"> </w:t>
      </w:r>
      <w:r>
        <w:rPr>
          <w:sz w:val="24"/>
        </w:rPr>
        <w:t>in</w:t>
      </w:r>
      <w:r>
        <w:rPr>
          <w:spacing w:val="-11"/>
          <w:sz w:val="24"/>
        </w:rPr>
        <w:t xml:space="preserve"> </w:t>
      </w:r>
      <w:r>
        <w:rPr>
          <w:sz w:val="24"/>
        </w:rPr>
        <w:t>identifying</w:t>
      </w:r>
      <w:r>
        <w:rPr>
          <w:spacing w:val="-11"/>
          <w:sz w:val="24"/>
        </w:rPr>
        <w:t xml:space="preserve"> </w:t>
      </w:r>
      <w:r>
        <w:rPr>
          <w:sz w:val="24"/>
        </w:rPr>
        <w:t>parking</w:t>
      </w:r>
      <w:r>
        <w:rPr>
          <w:spacing w:val="-11"/>
          <w:sz w:val="24"/>
        </w:rPr>
        <w:t xml:space="preserve"> </w:t>
      </w:r>
      <w:r>
        <w:rPr>
          <w:sz w:val="24"/>
        </w:rPr>
        <w:t>spaces</w:t>
      </w:r>
      <w:r>
        <w:rPr>
          <w:spacing w:val="-11"/>
          <w:sz w:val="24"/>
        </w:rPr>
        <w:t xml:space="preserve"> </w:t>
      </w:r>
      <w:r>
        <w:rPr>
          <w:sz w:val="24"/>
        </w:rPr>
        <w:t>for</w:t>
      </w:r>
      <w:r>
        <w:rPr>
          <w:spacing w:val="-13"/>
          <w:sz w:val="24"/>
        </w:rPr>
        <w:t xml:space="preserve"> </w:t>
      </w:r>
      <w:r>
        <w:rPr>
          <w:sz w:val="24"/>
        </w:rPr>
        <w:t>vehicles?</w:t>
      </w:r>
    </w:p>
    <w:p w14:paraId="6EFC293E" w14:textId="77777777" w:rsidR="007D20C2" w:rsidRDefault="00D260D4">
      <w:pPr>
        <w:pStyle w:val="ListParagraph"/>
        <w:numPr>
          <w:ilvl w:val="0"/>
          <w:numId w:val="19"/>
        </w:numPr>
        <w:tabs>
          <w:tab w:val="left" w:pos="855"/>
        </w:tabs>
        <w:spacing w:before="137" w:line="360" w:lineRule="auto"/>
        <w:ind w:left="854" w:right="152" w:hanging="356"/>
        <w:jc w:val="both"/>
        <w:rPr>
          <w:sz w:val="24"/>
        </w:rPr>
      </w:pPr>
      <w:r>
        <w:rPr>
          <w:sz w:val="24"/>
        </w:rPr>
        <w:t>To</w:t>
      </w:r>
      <w:r>
        <w:rPr>
          <w:spacing w:val="-11"/>
          <w:sz w:val="24"/>
        </w:rPr>
        <w:t xml:space="preserve"> </w:t>
      </w:r>
      <w:r>
        <w:rPr>
          <w:sz w:val="24"/>
        </w:rPr>
        <w:t>what</w:t>
      </w:r>
      <w:r>
        <w:rPr>
          <w:spacing w:val="-10"/>
          <w:sz w:val="24"/>
        </w:rPr>
        <w:t xml:space="preserve"> </w:t>
      </w:r>
      <w:r>
        <w:rPr>
          <w:sz w:val="24"/>
        </w:rPr>
        <w:t>extent</w:t>
      </w:r>
      <w:r>
        <w:rPr>
          <w:spacing w:val="-11"/>
          <w:sz w:val="24"/>
        </w:rPr>
        <w:t xml:space="preserve"> </w:t>
      </w:r>
      <w:r>
        <w:rPr>
          <w:sz w:val="24"/>
        </w:rPr>
        <w:t>does</w:t>
      </w:r>
      <w:r>
        <w:rPr>
          <w:spacing w:val="-10"/>
          <w:sz w:val="24"/>
        </w:rPr>
        <w:t xml:space="preserve"> </w:t>
      </w:r>
      <w:r>
        <w:rPr>
          <w:sz w:val="24"/>
        </w:rPr>
        <w:t>the</w:t>
      </w:r>
      <w:r>
        <w:rPr>
          <w:spacing w:val="-12"/>
          <w:sz w:val="24"/>
        </w:rPr>
        <w:t xml:space="preserve"> </w:t>
      </w:r>
      <w:r>
        <w:rPr>
          <w:sz w:val="24"/>
        </w:rPr>
        <w:t>performance</w:t>
      </w:r>
      <w:r>
        <w:rPr>
          <w:spacing w:val="-11"/>
          <w:sz w:val="24"/>
        </w:rPr>
        <w:t xml:space="preserve"> </w:t>
      </w:r>
      <w:r>
        <w:rPr>
          <w:sz w:val="24"/>
        </w:rPr>
        <w:t>of</w:t>
      </w:r>
      <w:r>
        <w:rPr>
          <w:spacing w:val="-12"/>
          <w:sz w:val="24"/>
        </w:rPr>
        <w:t xml:space="preserve"> </w:t>
      </w:r>
      <w:r>
        <w:rPr>
          <w:sz w:val="24"/>
        </w:rPr>
        <w:t>the</w:t>
      </w:r>
      <w:r>
        <w:rPr>
          <w:spacing w:val="-11"/>
          <w:sz w:val="24"/>
        </w:rPr>
        <w:t xml:space="preserve"> </w:t>
      </w:r>
      <w:r>
        <w:rPr>
          <w:sz w:val="24"/>
        </w:rPr>
        <w:t>R-CNN</w:t>
      </w:r>
      <w:r>
        <w:rPr>
          <w:spacing w:val="-12"/>
          <w:sz w:val="24"/>
        </w:rPr>
        <w:t xml:space="preserve"> </w:t>
      </w:r>
      <w:r>
        <w:rPr>
          <w:sz w:val="24"/>
        </w:rPr>
        <w:t>technique</w:t>
      </w:r>
      <w:r>
        <w:rPr>
          <w:spacing w:val="-11"/>
          <w:sz w:val="24"/>
        </w:rPr>
        <w:t xml:space="preserve"> </w:t>
      </w:r>
      <w:r>
        <w:rPr>
          <w:sz w:val="24"/>
        </w:rPr>
        <w:t>in</w:t>
      </w:r>
      <w:r>
        <w:rPr>
          <w:spacing w:val="-11"/>
          <w:sz w:val="24"/>
        </w:rPr>
        <w:t xml:space="preserve"> </w:t>
      </w:r>
      <w:r>
        <w:rPr>
          <w:sz w:val="24"/>
        </w:rPr>
        <w:t>identifying</w:t>
      </w:r>
      <w:r>
        <w:rPr>
          <w:spacing w:val="-10"/>
          <w:sz w:val="24"/>
        </w:rPr>
        <w:t xml:space="preserve"> </w:t>
      </w:r>
      <w:r>
        <w:rPr>
          <w:sz w:val="24"/>
        </w:rPr>
        <w:t>parking</w:t>
      </w:r>
      <w:r>
        <w:rPr>
          <w:spacing w:val="-11"/>
          <w:sz w:val="24"/>
        </w:rPr>
        <w:t xml:space="preserve"> </w:t>
      </w:r>
      <w:r>
        <w:rPr>
          <w:sz w:val="24"/>
        </w:rPr>
        <w:t>spaces</w:t>
      </w:r>
      <w:r>
        <w:rPr>
          <w:spacing w:val="-57"/>
          <w:sz w:val="24"/>
        </w:rPr>
        <w:t xml:space="preserve"> </w:t>
      </w:r>
      <w:r>
        <w:rPr>
          <w:sz w:val="24"/>
        </w:rPr>
        <w:t>rely</w:t>
      </w:r>
      <w:r>
        <w:rPr>
          <w:spacing w:val="-1"/>
          <w:sz w:val="24"/>
        </w:rPr>
        <w:t xml:space="preserve"> </w:t>
      </w:r>
      <w:r>
        <w:rPr>
          <w:sz w:val="24"/>
        </w:rPr>
        <w:t>on the</w:t>
      </w:r>
      <w:r>
        <w:rPr>
          <w:spacing w:val="-1"/>
          <w:sz w:val="24"/>
        </w:rPr>
        <w:t xml:space="preserve"> </w:t>
      </w:r>
      <w:r>
        <w:rPr>
          <w:sz w:val="24"/>
        </w:rPr>
        <w:t>choice</w:t>
      </w:r>
      <w:r>
        <w:rPr>
          <w:spacing w:val="-1"/>
          <w:sz w:val="24"/>
        </w:rPr>
        <w:t xml:space="preserve"> </w:t>
      </w:r>
      <w:r>
        <w:rPr>
          <w:sz w:val="24"/>
        </w:rPr>
        <w:t>of features and parameters?</w:t>
      </w:r>
    </w:p>
    <w:p w14:paraId="5AC71606" w14:textId="77777777" w:rsidR="007D20C2" w:rsidRDefault="00D260D4">
      <w:pPr>
        <w:pStyle w:val="ListParagraph"/>
        <w:numPr>
          <w:ilvl w:val="0"/>
          <w:numId w:val="19"/>
        </w:numPr>
        <w:tabs>
          <w:tab w:val="left" w:pos="855"/>
        </w:tabs>
        <w:spacing w:line="360" w:lineRule="auto"/>
        <w:ind w:left="854" w:right="153" w:hanging="356"/>
        <w:jc w:val="both"/>
        <w:rPr>
          <w:sz w:val="24"/>
        </w:rPr>
      </w:pPr>
      <w:r>
        <w:rPr>
          <w:sz w:val="24"/>
        </w:rPr>
        <w:t>Which</w:t>
      </w:r>
      <w:r>
        <w:rPr>
          <w:spacing w:val="-15"/>
          <w:sz w:val="24"/>
        </w:rPr>
        <w:t xml:space="preserve"> </w:t>
      </w:r>
      <w:r>
        <w:rPr>
          <w:sz w:val="24"/>
        </w:rPr>
        <w:t>types</w:t>
      </w:r>
      <w:r>
        <w:rPr>
          <w:spacing w:val="-14"/>
          <w:sz w:val="24"/>
        </w:rPr>
        <w:t xml:space="preserve"> </w:t>
      </w:r>
      <w:r>
        <w:rPr>
          <w:sz w:val="24"/>
        </w:rPr>
        <w:t>of</w:t>
      </w:r>
      <w:r>
        <w:rPr>
          <w:spacing w:val="-14"/>
          <w:sz w:val="24"/>
        </w:rPr>
        <w:t xml:space="preserve"> </w:t>
      </w:r>
      <w:r>
        <w:rPr>
          <w:sz w:val="24"/>
        </w:rPr>
        <w:t>data—such</w:t>
      </w:r>
      <w:r>
        <w:rPr>
          <w:spacing w:val="-14"/>
          <w:sz w:val="24"/>
        </w:rPr>
        <w:t xml:space="preserve"> </w:t>
      </w:r>
      <w:r>
        <w:rPr>
          <w:sz w:val="24"/>
        </w:rPr>
        <w:t>as</w:t>
      </w:r>
      <w:r>
        <w:rPr>
          <w:spacing w:val="-13"/>
          <w:sz w:val="24"/>
        </w:rPr>
        <w:t xml:space="preserve"> </w:t>
      </w:r>
      <w:r>
        <w:rPr>
          <w:sz w:val="24"/>
        </w:rPr>
        <w:t>High-Resolution</w:t>
      </w:r>
      <w:r>
        <w:rPr>
          <w:spacing w:val="-13"/>
          <w:sz w:val="24"/>
        </w:rPr>
        <w:t xml:space="preserve"> </w:t>
      </w:r>
      <w:r>
        <w:rPr>
          <w:sz w:val="24"/>
        </w:rPr>
        <w:t>Images</w:t>
      </w:r>
      <w:r>
        <w:rPr>
          <w:spacing w:val="-14"/>
          <w:sz w:val="24"/>
        </w:rPr>
        <w:t xml:space="preserve"> </w:t>
      </w:r>
      <w:r>
        <w:rPr>
          <w:sz w:val="24"/>
        </w:rPr>
        <w:t>and</w:t>
      </w:r>
      <w:r>
        <w:rPr>
          <w:spacing w:val="-13"/>
          <w:sz w:val="24"/>
        </w:rPr>
        <w:t xml:space="preserve"> </w:t>
      </w:r>
      <w:r>
        <w:rPr>
          <w:sz w:val="24"/>
        </w:rPr>
        <w:t>Videos</w:t>
      </w:r>
      <w:r>
        <w:rPr>
          <w:spacing w:val="-13"/>
          <w:sz w:val="24"/>
        </w:rPr>
        <w:t xml:space="preserve"> </w:t>
      </w:r>
      <w:r>
        <w:rPr>
          <w:sz w:val="24"/>
        </w:rPr>
        <w:t>etc.</w:t>
      </w:r>
      <w:r>
        <w:rPr>
          <w:spacing w:val="-15"/>
          <w:sz w:val="24"/>
        </w:rPr>
        <w:t xml:space="preserve"> </w:t>
      </w:r>
      <w:r>
        <w:rPr>
          <w:sz w:val="24"/>
        </w:rPr>
        <w:t>perform</w:t>
      </w:r>
      <w:r>
        <w:rPr>
          <w:spacing w:val="-14"/>
          <w:sz w:val="24"/>
        </w:rPr>
        <w:t xml:space="preserve"> </w:t>
      </w:r>
      <w:r>
        <w:rPr>
          <w:sz w:val="24"/>
        </w:rPr>
        <w:t>better</w:t>
      </w:r>
      <w:r>
        <w:rPr>
          <w:spacing w:val="-14"/>
          <w:sz w:val="24"/>
        </w:rPr>
        <w:t xml:space="preserve"> </w:t>
      </w:r>
      <w:r>
        <w:rPr>
          <w:sz w:val="24"/>
        </w:rPr>
        <w:t>when</w:t>
      </w:r>
      <w:r>
        <w:rPr>
          <w:spacing w:val="-58"/>
          <w:sz w:val="24"/>
        </w:rPr>
        <w:t xml:space="preserve"> </w:t>
      </w:r>
      <w:r>
        <w:rPr>
          <w:sz w:val="24"/>
        </w:rPr>
        <w:t>using</w:t>
      </w:r>
      <w:r>
        <w:rPr>
          <w:spacing w:val="-1"/>
          <w:sz w:val="24"/>
        </w:rPr>
        <w:t xml:space="preserve"> </w:t>
      </w:r>
      <w:r>
        <w:rPr>
          <w:sz w:val="24"/>
        </w:rPr>
        <w:t>R-CNN</w:t>
      </w:r>
      <w:r>
        <w:rPr>
          <w:spacing w:val="-1"/>
          <w:sz w:val="24"/>
        </w:rPr>
        <w:t xml:space="preserve"> </w:t>
      </w:r>
      <w:r>
        <w:rPr>
          <w:sz w:val="24"/>
        </w:rPr>
        <w:t>technique to detect parking spaces?</w:t>
      </w:r>
    </w:p>
    <w:p w14:paraId="22A4D09A" w14:textId="710B2E93" w:rsidR="007D20C2" w:rsidRDefault="00D260D4">
      <w:pPr>
        <w:pStyle w:val="ListParagraph"/>
        <w:numPr>
          <w:ilvl w:val="0"/>
          <w:numId w:val="19"/>
        </w:numPr>
        <w:tabs>
          <w:tab w:val="left" w:pos="855"/>
        </w:tabs>
        <w:spacing w:before="1" w:line="360" w:lineRule="auto"/>
        <w:ind w:left="854" w:right="155" w:hanging="356"/>
        <w:jc w:val="both"/>
        <w:rPr>
          <w:sz w:val="24"/>
        </w:rPr>
      </w:pPr>
      <w:r>
        <w:rPr>
          <w:sz w:val="24"/>
        </w:rPr>
        <w:t>How</w:t>
      </w:r>
      <w:r>
        <w:rPr>
          <w:spacing w:val="-3"/>
          <w:sz w:val="24"/>
        </w:rPr>
        <w:t xml:space="preserve"> </w:t>
      </w:r>
      <w:r>
        <w:rPr>
          <w:sz w:val="24"/>
        </w:rPr>
        <w:t>can</w:t>
      </w:r>
      <w:r>
        <w:rPr>
          <w:spacing w:val="-2"/>
          <w:sz w:val="24"/>
        </w:rPr>
        <w:t xml:space="preserve"> </w:t>
      </w:r>
      <w:r>
        <w:rPr>
          <w:sz w:val="24"/>
        </w:rPr>
        <w:t>machine</w:t>
      </w:r>
      <w:r>
        <w:rPr>
          <w:spacing w:val="-2"/>
          <w:sz w:val="24"/>
        </w:rPr>
        <w:t xml:space="preserve"> </w:t>
      </w:r>
      <w:r>
        <w:rPr>
          <w:sz w:val="24"/>
        </w:rPr>
        <w:t>learning</w:t>
      </w:r>
      <w:r>
        <w:rPr>
          <w:spacing w:val="-2"/>
          <w:sz w:val="24"/>
        </w:rPr>
        <w:t xml:space="preserve"> </w:t>
      </w:r>
      <w:r>
        <w:rPr>
          <w:sz w:val="24"/>
        </w:rPr>
        <w:t>algorithms</w:t>
      </w:r>
      <w:r>
        <w:rPr>
          <w:spacing w:val="-1"/>
          <w:sz w:val="24"/>
        </w:rPr>
        <w:t xml:space="preserve"> </w:t>
      </w:r>
      <w:r>
        <w:rPr>
          <w:sz w:val="24"/>
        </w:rPr>
        <w:t>be</w:t>
      </w:r>
      <w:r>
        <w:rPr>
          <w:spacing w:val="-3"/>
          <w:sz w:val="24"/>
        </w:rPr>
        <w:t xml:space="preserve"> </w:t>
      </w:r>
      <w:r>
        <w:rPr>
          <w:sz w:val="24"/>
        </w:rPr>
        <w:t>optimized</w:t>
      </w:r>
      <w:r>
        <w:rPr>
          <w:spacing w:val="-1"/>
          <w:sz w:val="24"/>
        </w:rPr>
        <w:t xml:space="preserve"> </w:t>
      </w:r>
      <w:r>
        <w:rPr>
          <w:sz w:val="24"/>
        </w:rPr>
        <w:t>to</w:t>
      </w:r>
      <w:r>
        <w:rPr>
          <w:spacing w:val="-2"/>
          <w:sz w:val="24"/>
        </w:rPr>
        <w:t xml:space="preserve"> </w:t>
      </w:r>
      <w:r>
        <w:rPr>
          <w:sz w:val="24"/>
        </w:rPr>
        <w:t>accurately</w:t>
      </w:r>
      <w:r>
        <w:rPr>
          <w:spacing w:val="-1"/>
          <w:sz w:val="24"/>
        </w:rPr>
        <w:t xml:space="preserve"> </w:t>
      </w:r>
      <w:r>
        <w:rPr>
          <w:sz w:val="24"/>
        </w:rPr>
        <w:t>classify</w:t>
      </w:r>
      <w:r>
        <w:rPr>
          <w:spacing w:val="-1"/>
          <w:sz w:val="24"/>
        </w:rPr>
        <w:t xml:space="preserve"> </w:t>
      </w:r>
      <w:r>
        <w:rPr>
          <w:sz w:val="24"/>
        </w:rPr>
        <w:t>and</w:t>
      </w:r>
      <w:r>
        <w:rPr>
          <w:spacing w:val="-1"/>
          <w:sz w:val="24"/>
        </w:rPr>
        <w:t xml:space="preserve"> </w:t>
      </w:r>
      <w:r>
        <w:rPr>
          <w:sz w:val="24"/>
        </w:rPr>
        <w:t>differentiate</w:t>
      </w:r>
      <w:r>
        <w:rPr>
          <w:spacing w:val="-58"/>
          <w:sz w:val="24"/>
        </w:rPr>
        <w:t xml:space="preserve"> </w:t>
      </w:r>
      <w:r>
        <w:rPr>
          <w:sz w:val="24"/>
        </w:rPr>
        <w:t>between different types of parking slots, considering factors such as orientation, size, and</w:t>
      </w:r>
      <w:r>
        <w:rPr>
          <w:spacing w:val="1"/>
          <w:sz w:val="24"/>
        </w:rPr>
        <w:t xml:space="preserve"> </w:t>
      </w:r>
      <w:r w:rsidR="00875548">
        <w:rPr>
          <w:spacing w:val="1"/>
          <w:sz w:val="24"/>
        </w:rPr>
        <w:t xml:space="preserve"> </w:t>
      </w:r>
      <w:r>
        <w:rPr>
          <w:sz w:val="24"/>
        </w:rPr>
        <w:t>layout?</w:t>
      </w:r>
    </w:p>
    <w:p w14:paraId="36D1E7AE" w14:textId="77777777" w:rsidR="004C31CE" w:rsidRDefault="004C31CE" w:rsidP="004C31CE">
      <w:pPr>
        <w:tabs>
          <w:tab w:val="left" w:pos="855"/>
        </w:tabs>
        <w:spacing w:before="1" w:line="360" w:lineRule="auto"/>
        <w:ind w:right="155"/>
        <w:jc w:val="both"/>
        <w:rPr>
          <w:sz w:val="24"/>
        </w:rPr>
      </w:pPr>
    </w:p>
    <w:p w14:paraId="3B4159E2" w14:textId="77777777" w:rsidR="004C31CE" w:rsidRPr="004C31CE" w:rsidRDefault="004C31CE" w:rsidP="004C31CE">
      <w:pPr>
        <w:tabs>
          <w:tab w:val="left" w:pos="855"/>
        </w:tabs>
        <w:spacing w:before="1" w:line="360" w:lineRule="auto"/>
        <w:ind w:right="155"/>
        <w:jc w:val="both"/>
        <w:rPr>
          <w:sz w:val="24"/>
        </w:rPr>
      </w:pPr>
    </w:p>
    <w:p w14:paraId="4C57F0BC" w14:textId="77777777" w:rsidR="009B20A8" w:rsidRDefault="00D260D4" w:rsidP="009B20A8">
      <w:pPr>
        <w:pStyle w:val="ListParagraph"/>
        <w:numPr>
          <w:ilvl w:val="0"/>
          <w:numId w:val="19"/>
        </w:numPr>
        <w:tabs>
          <w:tab w:val="left" w:pos="855"/>
        </w:tabs>
        <w:spacing w:before="1" w:line="360" w:lineRule="auto"/>
        <w:ind w:left="854" w:right="155" w:hanging="356"/>
        <w:jc w:val="both"/>
        <w:rPr>
          <w:sz w:val="24"/>
        </w:rPr>
      </w:pPr>
      <w:r>
        <w:rPr>
          <w:sz w:val="24"/>
        </w:rPr>
        <w:lastRenderedPageBreak/>
        <w:t>In the context of smart city infrastructure, what are the potential societal impacts and</w:t>
      </w:r>
      <w:r>
        <w:rPr>
          <w:spacing w:val="1"/>
          <w:sz w:val="24"/>
        </w:rPr>
        <w:t xml:space="preserve"> </w:t>
      </w:r>
      <w:r>
        <w:rPr>
          <w:sz w:val="24"/>
        </w:rPr>
        <w:t>challenges associated with the widespread implementation of advanced parking space</w:t>
      </w:r>
      <w:r>
        <w:rPr>
          <w:spacing w:val="1"/>
          <w:sz w:val="24"/>
        </w:rPr>
        <w:t xml:space="preserve"> </w:t>
      </w:r>
      <w:r>
        <w:rPr>
          <w:sz w:val="24"/>
        </w:rPr>
        <w:t>detection</w:t>
      </w:r>
      <w:r>
        <w:rPr>
          <w:spacing w:val="-1"/>
          <w:sz w:val="24"/>
        </w:rPr>
        <w:t xml:space="preserve"> </w:t>
      </w:r>
      <w:r>
        <w:rPr>
          <w:sz w:val="24"/>
        </w:rPr>
        <w:t>systems?</w:t>
      </w:r>
    </w:p>
    <w:p w14:paraId="66671C09" w14:textId="77777777" w:rsidR="009B20A8" w:rsidRDefault="009B20A8" w:rsidP="009B20A8">
      <w:pPr>
        <w:pStyle w:val="ListParagraph"/>
        <w:numPr>
          <w:ilvl w:val="0"/>
          <w:numId w:val="19"/>
        </w:numPr>
        <w:tabs>
          <w:tab w:val="left" w:pos="855"/>
        </w:tabs>
        <w:spacing w:before="1" w:line="360" w:lineRule="auto"/>
        <w:ind w:left="854" w:right="155" w:hanging="356"/>
        <w:jc w:val="both"/>
        <w:rPr>
          <w:sz w:val="24"/>
        </w:rPr>
      </w:pPr>
      <w:r w:rsidRPr="009B20A8">
        <w:rPr>
          <w:sz w:val="24"/>
        </w:rPr>
        <w:t>Can R-CNN technique be used to quickly identify and differentiate between different types of parking slots during emergency travelling to help drivers to get space easily with reducing fuel consumptio</w:t>
      </w:r>
      <w:r>
        <w:rPr>
          <w:sz w:val="24"/>
        </w:rPr>
        <w:t>n.</w:t>
      </w:r>
    </w:p>
    <w:p w14:paraId="7872701A" w14:textId="77777777" w:rsidR="009B20A8" w:rsidRDefault="009B20A8" w:rsidP="009B20A8">
      <w:pPr>
        <w:pStyle w:val="BodyText"/>
        <w:rPr>
          <w:sz w:val="36"/>
        </w:rPr>
      </w:pPr>
    </w:p>
    <w:p w14:paraId="40866B2E" w14:textId="5846BE4E" w:rsidR="009B20A8" w:rsidRDefault="00875548" w:rsidP="00112B68">
      <w:pPr>
        <w:pStyle w:val="Heading1"/>
        <w:numPr>
          <w:ilvl w:val="1"/>
          <w:numId w:val="29"/>
        </w:numPr>
        <w:tabs>
          <w:tab w:val="left" w:pos="502"/>
        </w:tabs>
        <w:spacing w:line="360" w:lineRule="auto"/>
        <w:jc w:val="both"/>
      </w:pPr>
      <w:bookmarkStart w:id="2" w:name="_Hlk170229781"/>
      <w:bookmarkStart w:id="3" w:name="_Hlk170230373"/>
      <w:r>
        <w:t xml:space="preserve"> </w:t>
      </w:r>
      <w:r w:rsidR="009B20A8">
        <w:t>S</w:t>
      </w:r>
      <w:r w:rsidR="00253BD9">
        <w:t>cope</w:t>
      </w:r>
      <w:r w:rsidR="009B20A8">
        <w:rPr>
          <w:spacing w:val="-2"/>
        </w:rPr>
        <w:t xml:space="preserve"> </w:t>
      </w:r>
      <w:r w:rsidR="009B20A8">
        <w:t>of</w:t>
      </w:r>
      <w:r w:rsidR="009B20A8">
        <w:rPr>
          <w:spacing w:val="-1"/>
        </w:rPr>
        <w:t xml:space="preserve"> </w:t>
      </w:r>
      <w:r w:rsidR="009B20A8">
        <w:t>the</w:t>
      </w:r>
      <w:r w:rsidR="009B20A8">
        <w:rPr>
          <w:spacing w:val="-2"/>
        </w:rPr>
        <w:t xml:space="preserve"> </w:t>
      </w:r>
      <w:r w:rsidR="009B20A8">
        <w:t>Study</w:t>
      </w:r>
    </w:p>
    <w:p w14:paraId="390392EC" w14:textId="77777777" w:rsidR="00253BD9" w:rsidRDefault="00253BD9" w:rsidP="00253BD9">
      <w:pPr>
        <w:pStyle w:val="BodyText"/>
        <w:spacing w:before="140" w:line="360" w:lineRule="auto"/>
        <w:ind w:left="144" w:right="144" w:firstLine="720"/>
        <w:jc w:val="both"/>
      </w:pPr>
      <w:r>
        <w:t>The research will encompass pre-processing procedures aimed at readying the data for</w:t>
      </w:r>
      <w:r>
        <w:rPr>
          <w:spacing w:val="1"/>
        </w:rPr>
        <w:t xml:space="preserve"> </w:t>
      </w:r>
      <w:r>
        <w:t>clustering analysis, involving tasks such as data cleaning, normalization, and feature extraction.</w:t>
      </w:r>
      <w:r>
        <w:rPr>
          <w:spacing w:val="1"/>
        </w:rPr>
        <w:t xml:space="preserve"> </w:t>
      </w:r>
      <w:r>
        <w:t>The implementation of R-CNN will be utilized to identify and differentiate vehicles from other</w:t>
      </w:r>
      <w:r>
        <w:rPr>
          <w:spacing w:val="1"/>
        </w:rPr>
        <w:t xml:space="preserve"> </w:t>
      </w:r>
      <w:r>
        <w:t>objects within the parking areas, adapting to varying lighting conditions and weather conditions.</w:t>
      </w:r>
      <w:r>
        <w:rPr>
          <w:spacing w:val="1"/>
        </w:rPr>
        <w:t xml:space="preserve"> </w:t>
      </w:r>
      <w:r>
        <w:t>The research will explore the use of different clustering configurations to optimize the overall</w:t>
      </w:r>
      <w:r>
        <w:rPr>
          <w:spacing w:val="1"/>
        </w:rPr>
        <w:t xml:space="preserve"> </w:t>
      </w:r>
      <w:r>
        <w:t>effectiveness</w:t>
      </w:r>
      <w:r>
        <w:rPr>
          <w:spacing w:val="-1"/>
        </w:rPr>
        <w:t xml:space="preserve"> </w:t>
      </w:r>
      <w:r>
        <w:t>of the</w:t>
      </w:r>
      <w:r>
        <w:rPr>
          <w:spacing w:val="1"/>
        </w:rPr>
        <w:t xml:space="preserve"> </w:t>
      </w:r>
      <w:r>
        <w:t>algorithm.</w:t>
      </w:r>
    </w:p>
    <w:p w14:paraId="7870F05B" w14:textId="204E4238" w:rsidR="00253BD9" w:rsidRDefault="00253BD9" w:rsidP="00611398">
      <w:pPr>
        <w:pStyle w:val="BodyText"/>
        <w:spacing w:before="140" w:line="360" w:lineRule="auto"/>
        <w:ind w:left="144" w:right="144"/>
        <w:jc w:val="both"/>
      </w:pPr>
      <w:r>
        <w:t>The</w:t>
      </w:r>
      <w:r>
        <w:rPr>
          <w:spacing w:val="-12"/>
        </w:rPr>
        <w:t xml:space="preserve"> </w:t>
      </w:r>
      <w:r>
        <w:t>study</w:t>
      </w:r>
      <w:r>
        <w:rPr>
          <w:spacing w:val="-11"/>
        </w:rPr>
        <w:t xml:space="preserve"> </w:t>
      </w:r>
      <w:r>
        <w:t>will</w:t>
      </w:r>
      <w:r>
        <w:rPr>
          <w:spacing w:val="-7"/>
        </w:rPr>
        <w:t xml:space="preserve"> </w:t>
      </w:r>
      <w:r>
        <w:t>employ</w:t>
      </w:r>
      <w:r>
        <w:rPr>
          <w:spacing w:val="-11"/>
        </w:rPr>
        <w:t xml:space="preserve"> </w:t>
      </w:r>
      <w:r>
        <w:t>standard</w:t>
      </w:r>
      <w:r>
        <w:rPr>
          <w:spacing w:val="-10"/>
        </w:rPr>
        <w:t xml:space="preserve"> </w:t>
      </w:r>
      <w:r>
        <w:t>evaluation</w:t>
      </w:r>
      <w:r>
        <w:rPr>
          <w:spacing w:val="-10"/>
        </w:rPr>
        <w:t xml:space="preserve"> </w:t>
      </w:r>
      <w:r>
        <w:t>metrics,</w:t>
      </w:r>
      <w:r>
        <w:rPr>
          <w:spacing w:val="-11"/>
        </w:rPr>
        <w:t xml:space="preserve"> </w:t>
      </w:r>
      <w:r>
        <w:t>including</w:t>
      </w:r>
      <w:r>
        <w:rPr>
          <w:spacing w:val="-11"/>
        </w:rPr>
        <w:t xml:space="preserve"> </w:t>
      </w:r>
      <w:r>
        <w:t>accuracy,</w:t>
      </w:r>
      <w:r>
        <w:rPr>
          <w:spacing w:val="-10"/>
        </w:rPr>
        <w:t xml:space="preserve"> </w:t>
      </w:r>
      <w:r>
        <w:t>sensitivity,</w:t>
      </w:r>
      <w:r>
        <w:rPr>
          <w:spacing w:val="-11"/>
        </w:rPr>
        <w:t xml:space="preserve"> </w:t>
      </w:r>
      <w:r>
        <w:t>specificity,</w:t>
      </w:r>
      <w:r>
        <w:rPr>
          <w:spacing w:val="-10"/>
        </w:rPr>
        <w:t xml:space="preserve"> </w:t>
      </w:r>
      <w:r>
        <w:t>and</w:t>
      </w:r>
      <w:r>
        <w:rPr>
          <w:spacing w:val="-58"/>
        </w:rPr>
        <w:t xml:space="preserve"> </w:t>
      </w:r>
      <w:r>
        <w:t>the</w:t>
      </w:r>
      <w:r>
        <w:rPr>
          <w:spacing w:val="1"/>
        </w:rPr>
        <w:t xml:space="preserve"> </w:t>
      </w:r>
      <w:r>
        <w:t>F1</w:t>
      </w:r>
      <w:r>
        <w:rPr>
          <w:spacing w:val="1"/>
        </w:rPr>
        <w:t xml:space="preserve"> </w:t>
      </w:r>
      <w:r>
        <w:t>score,</w:t>
      </w:r>
      <w:r>
        <w:rPr>
          <w:spacing w:val="1"/>
        </w:rPr>
        <w:t xml:space="preserve"> </w:t>
      </w:r>
      <w:r>
        <w:t>to</w:t>
      </w:r>
      <w:r>
        <w:rPr>
          <w:spacing w:val="1"/>
        </w:rPr>
        <w:t xml:space="preserve"> </w:t>
      </w:r>
      <w:r>
        <w:t>assess</w:t>
      </w:r>
      <w:r>
        <w:rPr>
          <w:spacing w:val="1"/>
        </w:rPr>
        <w:t xml:space="preserve"> </w:t>
      </w:r>
      <w:r>
        <w:t>the</w:t>
      </w:r>
      <w:r>
        <w:rPr>
          <w:spacing w:val="1"/>
        </w:rPr>
        <w:t xml:space="preserve"> </w:t>
      </w:r>
      <w:r>
        <w:t>effectiveness</w:t>
      </w:r>
      <w:r>
        <w:rPr>
          <w:spacing w:val="1"/>
        </w:rPr>
        <w:t xml:space="preserve"> </w:t>
      </w:r>
      <w:r>
        <w:t>of</w:t>
      </w:r>
      <w:r>
        <w:rPr>
          <w:spacing w:val="1"/>
        </w:rPr>
        <w:t xml:space="preserve"> </w:t>
      </w:r>
      <w:r>
        <w:t>the</w:t>
      </w:r>
      <w:r>
        <w:rPr>
          <w:spacing w:val="1"/>
        </w:rPr>
        <w:t xml:space="preserve"> </w:t>
      </w:r>
      <w:r>
        <w:t>proposed</w:t>
      </w:r>
      <w:r>
        <w:rPr>
          <w:spacing w:val="1"/>
        </w:rPr>
        <w:t xml:space="preserve"> </w:t>
      </w:r>
      <w:r>
        <w:t>strategy</w:t>
      </w:r>
      <w:r>
        <w:rPr>
          <w:spacing w:val="1"/>
        </w:rPr>
        <w:t xml:space="preserve"> </w:t>
      </w:r>
      <w:r>
        <w:t>(</w:t>
      </w:r>
      <w:proofErr w:type="spellStart"/>
      <w:r>
        <w:t>Yelpale</w:t>
      </w:r>
      <w:proofErr w:type="spellEnd"/>
      <w:r>
        <w:rPr>
          <w:spacing w:val="1"/>
        </w:rPr>
        <w:t xml:space="preserve"> </w:t>
      </w:r>
      <w:r>
        <w:t>et</w:t>
      </w:r>
      <w:r>
        <w:rPr>
          <w:spacing w:val="1"/>
        </w:rPr>
        <w:t xml:space="preserve"> </w:t>
      </w:r>
      <w:r>
        <w:t>al.,</w:t>
      </w:r>
      <w:r>
        <w:rPr>
          <w:spacing w:val="1"/>
        </w:rPr>
        <w:t xml:space="preserve"> </w:t>
      </w:r>
      <w:r>
        <w:t>2022).</w:t>
      </w:r>
      <w:r>
        <w:rPr>
          <w:spacing w:val="1"/>
        </w:rPr>
        <w:t xml:space="preserve"> </w:t>
      </w:r>
      <w:r>
        <w:t>Additionally, there will be a comparative analysis of the strategy's performance against current</w:t>
      </w:r>
      <w:r>
        <w:rPr>
          <w:spacing w:val="1"/>
        </w:rPr>
        <w:t xml:space="preserve"> </w:t>
      </w:r>
      <w:r>
        <w:t>state-of-the-art methods for detecting car number plates and distinguishing different types of slots</w:t>
      </w:r>
      <w:r>
        <w:rPr>
          <w:spacing w:val="-57"/>
        </w:rPr>
        <w:t xml:space="preserve"> </w:t>
      </w:r>
      <w:r>
        <w:t>for</w:t>
      </w:r>
      <w:r>
        <w:rPr>
          <w:spacing w:val="-2"/>
        </w:rPr>
        <w:t xml:space="preserve"> </w:t>
      </w:r>
      <w:r>
        <w:t>parking.</w:t>
      </w:r>
    </w:p>
    <w:p w14:paraId="244461F8" w14:textId="77777777" w:rsidR="00611398" w:rsidRDefault="00611398" w:rsidP="00611398">
      <w:pPr>
        <w:pStyle w:val="BodyText"/>
        <w:spacing w:before="140" w:line="360" w:lineRule="auto"/>
        <w:ind w:left="144" w:right="144"/>
        <w:jc w:val="both"/>
      </w:pPr>
    </w:p>
    <w:p w14:paraId="107D7DDF" w14:textId="6267CA3C" w:rsidR="00253BD9" w:rsidRDefault="00253BD9" w:rsidP="00253BD9">
      <w:pPr>
        <w:pStyle w:val="Heading1"/>
        <w:tabs>
          <w:tab w:val="left" w:pos="502"/>
        </w:tabs>
        <w:spacing w:line="360" w:lineRule="auto"/>
        <w:jc w:val="both"/>
      </w:pPr>
      <w:bookmarkStart w:id="4" w:name="_Hlk170230519"/>
      <w:bookmarkStart w:id="5" w:name="_Hlk170230596"/>
      <w:bookmarkEnd w:id="3"/>
      <w:r w:rsidRPr="00253BD9">
        <w:t>1.</w:t>
      </w:r>
      <w:r>
        <w:t>6</w:t>
      </w:r>
      <w:bookmarkEnd w:id="4"/>
      <w:r w:rsidRPr="00253BD9">
        <w:tab/>
        <w:t xml:space="preserve"> Significance of the Study</w:t>
      </w:r>
    </w:p>
    <w:bookmarkEnd w:id="2"/>
    <w:bookmarkEnd w:id="5"/>
    <w:p w14:paraId="192F6ED4" w14:textId="77777777" w:rsidR="009B20A8" w:rsidRDefault="009B20A8" w:rsidP="00112B68">
      <w:pPr>
        <w:tabs>
          <w:tab w:val="left" w:pos="855"/>
        </w:tabs>
        <w:spacing w:before="140" w:line="360" w:lineRule="auto"/>
        <w:ind w:left="144" w:right="144" w:firstLine="720"/>
        <w:jc w:val="both"/>
        <w:rPr>
          <w:sz w:val="24"/>
        </w:rPr>
      </w:pPr>
      <w:r w:rsidRPr="009B20A8">
        <w:rPr>
          <w:sz w:val="24"/>
        </w:rPr>
        <w:t>Locating area for your car parking in large metropolises can pose a significant challenge due to the increased private automobiles. The demand for parking has outstripped the available supply, creating an imbalance. Given the current scenario in major cities, there is a crucial need for the implementation of a parking management system capable of effectively monitoring parking spaces. This system should encompass essential features such as scalability, efficiency, reliability, and affordability to address the prevailing condition</w:t>
      </w:r>
      <w:r>
        <w:rPr>
          <w:sz w:val="24"/>
        </w:rPr>
        <w:t>.</w:t>
      </w:r>
    </w:p>
    <w:p w14:paraId="13F5E6A5" w14:textId="77777777" w:rsidR="004C31CE" w:rsidRDefault="004C31CE" w:rsidP="00112B68">
      <w:pPr>
        <w:tabs>
          <w:tab w:val="left" w:pos="855"/>
        </w:tabs>
        <w:spacing w:before="140" w:line="360" w:lineRule="auto"/>
        <w:ind w:left="144" w:right="144" w:firstLine="720"/>
        <w:jc w:val="both"/>
        <w:rPr>
          <w:sz w:val="24"/>
        </w:rPr>
      </w:pPr>
    </w:p>
    <w:p w14:paraId="4C587476" w14:textId="77777777" w:rsidR="00253BD9" w:rsidRDefault="00112B68" w:rsidP="00112B68">
      <w:pPr>
        <w:tabs>
          <w:tab w:val="left" w:pos="855"/>
        </w:tabs>
        <w:spacing w:before="140" w:line="360" w:lineRule="auto"/>
        <w:ind w:left="144" w:right="144"/>
        <w:jc w:val="both"/>
        <w:rPr>
          <w:sz w:val="24"/>
        </w:rPr>
      </w:pPr>
      <w:r w:rsidRPr="00112B68">
        <w:rPr>
          <w:sz w:val="24"/>
        </w:rPr>
        <w:lastRenderedPageBreak/>
        <w:t xml:space="preserve">This approach improves citizen services by effectively managing and reducing on-street parking. Furthermore, it advocates enhance urban planning and decreased transportation congestion. Minimizes the effort exerted by drivers and saves time by facilitating secure parking in designated locations. </w:t>
      </w:r>
    </w:p>
    <w:p w14:paraId="12DEC4E5" w14:textId="42C64BD8" w:rsidR="009B20A8" w:rsidRDefault="00112B68" w:rsidP="00112B68">
      <w:pPr>
        <w:tabs>
          <w:tab w:val="left" w:pos="855"/>
        </w:tabs>
        <w:spacing w:before="140" w:line="360" w:lineRule="auto"/>
        <w:ind w:left="144" w:right="144"/>
        <w:jc w:val="both"/>
        <w:rPr>
          <w:sz w:val="24"/>
        </w:rPr>
      </w:pPr>
      <w:r w:rsidRPr="00112B68">
        <w:rPr>
          <w:sz w:val="24"/>
        </w:rPr>
        <w:t>For improving safety by reducing traffic-related incidents  associated with parking difficulties, promoting smoother traffic flow. Optimized parking systems</w:t>
      </w:r>
      <w:r>
        <w:rPr>
          <w:sz w:val="24"/>
        </w:rPr>
        <w:t xml:space="preserve"> </w:t>
      </w:r>
      <w:r w:rsidRPr="00112B68">
        <w:rPr>
          <w:sz w:val="24"/>
        </w:rPr>
        <w:t xml:space="preserve">lead to reduced traffic congestion and idling, ultimately contributing to lower emissions and </w:t>
      </w:r>
      <w:bookmarkStart w:id="6" w:name="_Hlk170230896"/>
      <w:r w:rsidRPr="00112B68">
        <w:rPr>
          <w:sz w:val="24"/>
        </w:rPr>
        <w:t xml:space="preserve">a greener </w:t>
      </w:r>
      <w:bookmarkEnd w:id="6"/>
      <w:r w:rsidRPr="00112B68">
        <w:rPr>
          <w:sz w:val="24"/>
        </w:rPr>
        <w:t>urban environme</w:t>
      </w:r>
      <w:r w:rsidR="00875548">
        <w:rPr>
          <w:sz w:val="24"/>
        </w:rPr>
        <w:t>nt.</w:t>
      </w:r>
    </w:p>
    <w:p w14:paraId="4A78B31B" w14:textId="77777777" w:rsidR="00875548" w:rsidRDefault="00875548" w:rsidP="00253BD9">
      <w:pPr>
        <w:tabs>
          <w:tab w:val="left" w:pos="855"/>
        </w:tabs>
        <w:spacing w:before="140" w:line="360" w:lineRule="auto"/>
        <w:ind w:right="144"/>
        <w:jc w:val="both"/>
        <w:rPr>
          <w:sz w:val="24"/>
        </w:rPr>
      </w:pPr>
    </w:p>
    <w:p w14:paraId="1EBDC055" w14:textId="42D8A144" w:rsidR="00253BD9" w:rsidRDefault="00253BD9" w:rsidP="00611398">
      <w:pPr>
        <w:pStyle w:val="Heading1"/>
        <w:numPr>
          <w:ilvl w:val="1"/>
          <w:numId w:val="26"/>
        </w:numPr>
        <w:spacing w:line="360" w:lineRule="auto"/>
        <w:jc w:val="both"/>
      </w:pPr>
      <w:r w:rsidRPr="00253BD9">
        <w:t>S</w:t>
      </w:r>
      <w:r>
        <w:t>tructure</w:t>
      </w:r>
      <w:r w:rsidRPr="00253BD9">
        <w:t xml:space="preserve"> of the Study</w:t>
      </w:r>
    </w:p>
    <w:p w14:paraId="2F9E7BA6" w14:textId="629E8A42" w:rsidR="00245CC3" w:rsidRDefault="00F30A1B" w:rsidP="00611398">
      <w:pPr>
        <w:tabs>
          <w:tab w:val="left" w:pos="855"/>
        </w:tabs>
        <w:spacing w:before="140" w:line="360" w:lineRule="auto"/>
        <w:ind w:right="144" w:firstLine="720"/>
        <w:jc w:val="both"/>
        <w:rPr>
          <w:sz w:val="24"/>
        </w:rPr>
      </w:pPr>
      <w:r>
        <w:rPr>
          <w:sz w:val="24"/>
        </w:rPr>
        <w:t xml:space="preserve">This </w:t>
      </w:r>
      <w:r w:rsidR="00245CC3">
        <w:rPr>
          <w:sz w:val="24"/>
        </w:rPr>
        <w:t xml:space="preserve"> thesis is organized  into 6 chapters, each focusing on different aspect of the research . </w:t>
      </w:r>
      <w:r w:rsidR="00611398">
        <w:rPr>
          <w:sz w:val="24"/>
        </w:rPr>
        <w:t xml:space="preserve">     </w:t>
      </w:r>
      <w:r w:rsidR="00245CC3">
        <w:rPr>
          <w:sz w:val="24"/>
        </w:rPr>
        <w:t>Below is a  brief outline of each  chapter  :-</w:t>
      </w:r>
    </w:p>
    <w:p w14:paraId="1F61A4D6" w14:textId="1AA8A85C" w:rsidR="003053CA" w:rsidRDefault="004C31CE" w:rsidP="00611398">
      <w:pPr>
        <w:tabs>
          <w:tab w:val="left" w:pos="855"/>
        </w:tabs>
        <w:spacing w:before="140" w:line="360" w:lineRule="auto"/>
        <w:ind w:right="144"/>
        <w:jc w:val="both"/>
        <w:rPr>
          <w:sz w:val="24"/>
        </w:rPr>
      </w:pPr>
      <w:r>
        <w:rPr>
          <w:sz w:val="24"/>
        </w:rPr>
        <w:t>C</w:t>
      </w:r>
      <w:r w:rsidR="003053CA">
        <w:rPr>
          <w:sz w:val="24"/>
        </w:rPr>
        <w:t>hapter</w:t>
      </w:r>
      <w:r>
        <w:rPr>
          <w:sz w:val="24"/>
        </w:rPr>
        <w:t xml:space="preserve"> </w:t>
      </w:r>
      <w:r w:rsidR="003053CA">
        <w:rPr>
          <w:sz w:val="24"/>
        </w:rPr>
        <w:t>1</w:t>
      </w:r>
      <w:r w:rsidR="003053CA" w:rsidRPr="003053CA">
        <w:rPr>
          <w:sz w:val="24"/>
        </w:rPr>
        <w:t xml:space="preserve"> thesis addresses the challenges of urban population growth and traffic congestion, emphasizing the need for smart city solutions, especially in parking management</w:t>
      </w:r>
      <w:r w:rsidR="003053CA">
        <w:rPr>
          <w:sz w:val="24"/>
        </w:rPr>
        <w:t xml:space="preserve"> .</w:t>
      </w:r>
      <w:r w:rsidR="003053CA" w:rsidRPr="003053CA">
        <w:rPr>
          <w:sz w:val="24"/>
        </w:rPr>
        <w:t xml:space="preserve"> </w:t>
      </w:r>
      <w:r w:rsidR="00987DAA">
        <w:rPr>
          <w:sz w:val="24"/>
        </w:rPr>
        <w:t xml:space="preserve">Section 1.2 explores the </w:t>
      </w:r>
      <w:r w:rsidR="003053CA">
        <w:rPr>
          <w:sz w:val="24"/>
        </w:rPr>
        <w:t>surroundings and problem declaration</w:t>
      </w:r>
      <w:r w:rsidR="00987DAA">
        <w:rPr>
          <w:sz w:val="24"/>
        </w:rPr>
        <w:t>,</w:t>
      </w:r>
      <w:r w:rsidR="003053CA">
        <w:rPr>
          <w:sz w:val="24"/>
        </w:rPr>
        <w:t xml:space="preserve"> </w:t>
      </w:r>
      <w:r w:rsidR="003053CA" w:rsidRPr="003053CA">
        <w:rPr>
          <w:sz w:val="24"/>
        </w:rPr>
        <w:t>highlight</w:t>
      </w:r>
      <w:r w:rsidR="00987DAA">
        <w:rPr>
          <w:sz w:val="24"/>
        </w:rPr>
        <w:t xml:space="preserve">ing </w:t>
      </w:r>
      <w:r w:rsidR="003053CA" w:rsidRPr="003053CA">
        <w:rPr>
          <w:sz w:val="24"/>
        </w:rPr>
        <w:t>the global increase in car ownership and insufficient parking infrastructure, proposing R-CNN-based intelligent parking systems as a solution</w:t>
      </w:r>
      <w:r w:rsidR="00987DAA">
        <w:rPr>
          <w:sz w:val="24"/>
        </w:rPr>
        <w:t>. Section 1.3 outlines the aim of the</w:t>
      </w:r>
      <w:r w:rsidR="003053CA" w:rsidRPr="003053CA">
        <w:rPr>
          <w:sz w:val="24"/>
        </w:rPr>
        <w:t xml:space="preserve"> research </w:t>
      </w:r>
      <w:r w:rsidR="00987DAA">
        <w:rPr>
          <w:sz w:val="24"/>
        </w:rPr>
        <w:t xml:space="preserve">: </w:t>
      </w:r>
      <w:r w:rsidR="003053CA" w:rsidRPr="003053CA">
        <w:rPr>
          <w:sz w:val="24"/>
        </w:rPr>
        <w:t>to develop and evaluate this system, focusing on performance, optimization, and societal impacts.</w:t>
      </w:r>
      <w:r w:rsidR="00987DAA">
        <w:rPr>
          <w:sz w:val="24"/>
        </w:rPr>
        <w:t xml:space="preserve"> Section 1.4 </w:t>
      </w:r>
      <w:r w:rsidR="00987DAA" w:rsidRPr="00987DAA">
        <w:rPr>
          <w:sz w:val="24"/>
        </w:rPr>
        <w:t>details the study's methodology, including data preprocessing, R-CNN implementation, and evaluation metrics</w:t>
      </w:r>
      <w:r w:rsidR="00987DAA">
        <w:rPr>
          <w:sz w:val="24"/>
        </w:rPr>
        <w:t xml:space="preserve">. Section 1.5 </w:t>
      </w:r>
      <w:r w:rsidR="003053CA" w:rsidRPr="003053CA">
        <w:rPr>
          <w:sz w:val="24"/>
        </w:rPr>
        <w:t xml:space="preserve"> underscores the importance of effective parking management </w:t>
      </w:r>
      <w:r w:rsidR="001D5C6B">
        <w:rPr>
          <w:sz w:val="24"/>
        </w:rPr>
        <w:t>in</w:t>
      </w:r>
      <w:r w:rsidR="003053CA" w:rsidRPr="003053CA">
        <w:rPr>
          <w:sz w:val="24"/>
        </w:rPr>
        <w:t xml:space="preserve"> reduc</w:t>
      </w:r>
      <w:r w:rsidR="001D5C6B">
        <w:rPr>
          <w:sz w:val="24"/>
        </w:rPr>
        <w:t>ing</w:t>
      </w:r>
      <w:r w:rsidR="003053CA" w:rsidRPr="003053CA">
        <w:rPr>
          <w:sz w:val="24"/>
        </w:rPr>
        <w:t xml:space="preserve"> congestion, enhance safety, and promote environmental sustainability</w:t>
      </w:r>
      <w:r w:rsidR="003053CA">
        <w:rPr>
          <w:sz w:val="24"/>
        </w:rPr>
        <w:t>.</w:t>
      </w:r>
      <w:r w:rsidR="00987DAA">
        <w:rPr>
          <w:sz w:val="24"/>
        </w:rPr>
        <w:t xml:space="preserve"> Section 1.6 </w:t>
      </w:r>
      <w:r w:rsidR="001D5C6B" w:rsidRPr="001D5C6B">
        <w:rPr>
          <w:sz w:val="24"/>
        </w:rPr>
        <w:t>discusses the overall structure of the thesis, summarizing what is covered in each chapter.</w:t>
      </w:r>
    </w:p>
    <w:p w14:paraId="05D20511" w14:textId="0EE71D21" w:rsidR="00607919" w:rsidRDefault="00607919" w:rsidP="00611398">
      <w:pPr>
        <w:tabs>
          <w:tab w:val="left" w:pos="855"/>
        </w:tabs>
        <w:spacing w:before="140" w:line="360" w:lineRule="auto"/>
        <w:ind w:right="144"/>
        <w:jc w:val="both"/>
        <w:rPr>
          <w:sz w:val="24"/>
        </w:rPr>
      </w:pPr>
      <w:r w:rsidRPr="00607919">
        <w:rPr>
          <w:sz w:val="24"/>
        </w:rPr>
        <w:t xml:space="preserve">Chapter 2 lays the groundwork for our study and addresses the issues raised in Chapter 1. Section 2.1 reviews the literature, discussing the challenges of finding parking spaces in cities and the advantages of using computer vision-based systems like ResNet50 and </w:t>
      </w:r>
      <w:proofErr w:type="spellStart"/>
      <w:r w:rsidRPr="00607919">
        <w:rPr>
          <w:sz w:val="24"/>
        </w:rPr>
        <w:t>MobileNet</w:t>
      </w:r>
      <w:proofErr w:type="spellEnd"/>
      <w:r w:rsidRPr="00607919">
        <w:rPr>
          <w:sz w:val="24"/>
        </w:rPr>
        <w:t xml:space="preserve"> over traditional sensors for better accuracy, even in bad weather and at night. Section 2.2 examines research on various advanced methods for real-time parking detection, comparing sensor networks, deep learning algorithms, and integrated systems, and noting improvements in accuracy and efficiency with technologies like magnetic sensors, Faster R-CNN, YOLOv3, and new deep</w:t>
      </w:r>
      <w:r w:rsidR="00C66CAB">
        <w:rPr>
          <w:sz w:val="24"/>
        </w:rPr>
        <w:t xml:space="preserve"> </w:t>
      </w:r>
      <w:r w:rsidRPr="00607919">
        <w:rPr>
          <w:sz w:val="24"/>
        </w:rPr>
        <w:t xml:space="preserve">learning </w:t>
      </w:r>
      <w:r w:rsidRPr="00607919">
        <w:rPr>
          <w:sz w:val="24"/>
        </w:rPr>
        <w:lastRenderedPageBreak/>
        <w:t>techniques. Section 2.3 explores advancements in computer vision and image recognition, focusing on CNN and R-CNN techniques for detecting parking spaces. Section 2.4 identifies research gaps in both sensor-based and vision-based systems for parking detection. Section 2.5 describes the development process of our proposed solution, using YOLO and M-RCNN algorithms. Finally, Section 2.6 summarizes the chapter, highlighting our methodology, experimental setup, model performance analysis, and future implications.</w:t>
      </w:r>
    </w:p>
    <w:p w14:paraId="159766B7" w14:textId="7F6AD710" w:rsidR="00607919" w:rsidRDefault="00607919" w:rsidP="00607919">
      <w:pPr>
        <w:tabs>
          <w:tab w:val="left" w:pos="855"/>
        </w:tabs>
        <w:spacing w:before="140" w:line="360" w:lineRule="auto"/>
        <w:ind w:right="144"/>
        <w:jc w:val="both"/>
        <w:rPr>
          <w:sz w:val="24"/>
        </w:rPr>
      </w:pPr>
      <w:r w:rsidRPr="00607919">
        <w:rPr>
          <w:sz w:val="24"/>
        </w:rPr>
        <w:t>Chapter 3 explains how we approached the research, focusing on the steps to collect and analyze images. In Section 3.1, we discuss creating a prototype using YOLO to detect parking spots automatically with publicly available datasets. Section 3.2 outlines our plan for collecting and analyzing data using YOLO and M-RCNN within the CRISP-DM framework. Section 3.3 emphasizes the importance of clearly marked parking spots for organized parking and effective model training. Section 3.4 highlights the need for accurate data on empty and occupied parking spots to train YOLO and M-RCNN effectively. Section 3.5 describes how we transformed raw data into standardized formats using the Pascal VOC dataset. Section 3.6 details training YOLO and Mask R-CNN with VOC images to find the best algorithm and generate classification weights. Section 3.7 evaluates the model's accuracy using real-time video streaming to test its object detection skills. Finally, Section 3.8 covers deploying the model on a Raspberry Pi for real-time parking spot classification, showing its practical use in managing parking spaces</w:t>
      </w:r>
    </w:p>
    <w:p w14:paraId="401A7DF6" w14:textId="5BB24F21" w:rsidR="00607919" w:rsidRPr="00607919" w:rsidRDefault="00607919" w:rsidP="00611398">
      <w:pPr>
        <w:tabs>
          <w:tab w:val="left" w:pos="855"/>
        </w:tabs>
        <w:spacing w:before="140" w:line="360" w:lineRule="auto"/>
        <w:ind w:right="144"/>
        <w:jc w:val="both"/>
        <w:rPr>
          <w:sz w:val="24"/>
        </w:rPr>
      </w:pPr>
      <w:r w:rsidRPr="00607919">
        <w:rPr>
          <w:sz w:val="24"/>
        </w:rPr>
        <w:t xml:space="preserve">Chapter 4 explains how we developed an advanced system to detect parking spots. In Section 4.1, we used Faster R-CNN with surveillance footage to find empty parking spaces, no extra sensors needed. Section 4.2 talks about choosing which features to focus on, like using the </w:t>
      </w:r>
      <w:proofErr w:type="spellStart"/>
      <w:r w:rsidRPr="00607919">
        <w:rPr>
          <w:sz w:val="24"/>
        </w:rPr>
        <w:t>PKLot</w:t>
      </w:r>
      <w:proofErr w:type="spellEnd"/>
      <w:r w:rsidRPr="00607919">
        <w:rPr>
          <w:sz w:val="24"/>
        </w:rPr>
        <w:t xml:space="preserve"> dataset, to classify parking spaces well. Section 4.3 checks how accurate our model is with real video footage. Section 4.4 trains YOLO and Mask R-CNN to spot parking spots accurately. Section 4.5 uses Python to classify parking spots in real-time from video. Section 4.6 tests how well our system finds empty and full parking spots.</w:t>
      </w:r>
      <w:r>
        <w:rPr>
          <w:sz w:val="24"/>
        </w:rPr>
        <w:t xml:space="preserve"> </w:t>
      </w:r>
      <w:r w:rsidRPr="00607919">
        <w:rPr>
          <w:sz w:val="24"/>
        </w:rPr>
        <w:t>Section 4.7 summarizes how our work helps manage parking and traffic better with deep learning.</w:t>
      </w:r>
    </w:p>
    <w:p w14:paraId="050CC69B" w14:textId="3C31240C" w:rsidR="00C66CAB" w:rsidRPr="003C3911" w:rsidRDefault="003C3911" w:rsidP="003C3911">
      <w:pPr>
        <w:tabs>
          <w:tab w:val="left" w:pos="855"/>
        </w:tabs>
        <w:spacing w:before="140" w:line="360" w:lineRule="auto"/>
        <w:ind w:right="144"/>
        <w:jc w:val="both"/>
        <w:rPr>
          <w:sz w:val="24"/>
        </w:rPr>
      </w:pPr>
      <w:r w:rsidRPr="003C3911">
        <w:rPr>
          <w:sz w:val="24"/>
        </w:rPr>
        <w:t xml:space="preserve">Chapter 6 concludes that we successfully made a model using YOLO and M-RCNN to find parking spots in real-time using the PKLOT dataset. Adding a motion-detecting feature made it better at checking uncertain spots, which is great for cities to save fuel and reduce traffic. Our study shows </w:t>
      </w:r>
      <w:r w:rsidRPr="003C3911">
        <w:rPr>
          <w:sz w:val="24"/>
        </w:rPr>
        <w:lastRenderedPageBreak/>
        <w:t>that using deep learning can accurately manage parking, achieving 92.6% accuracy. The prototype not only reduces traffic and time spent looking for parking but also helps businesses earn more by being clearer about parking availability. To improve, we should focus on better accuracy with lights for nighttime and instant alerts about parking</w:t>
      </w:r>
      <w:r w:rsidR="00C66CAB">
        <w:rPr>
          <w:sz w:val="24"/>
        </w:rPr>
        <w:t>.</w:t>
      </w:r>
    </w:p>
    <w:p w14:paraId="62104FE7" w14:textId="77777777" w:rsidR="003C3911" w:rsidRPr="003C3911" w:rsidRDefault="003C3911" w:rsidP="003C3911">
      <w:pPr>
        <w:tabs>
          <w:tab w:val="left" w:pos="855"/>
        </w:tabs>
        <w:spacing w:before="140" w:line="360" w:lineRule="auto"/>
        <w:ind w:right="144"/>
        <w:jc w:val="both"/>
        <w:rPr>
          <w:sz w:val="24"/>
        </w:rPr>
      </w:pPr>
    </w:p>
    <w:p w14:paraId="26D633E6" w14:textId="77777777" w:rsidR="003C3911" w:rsidRPr="003C3911" w:rsidRDefault="003C3911" w:rsidP="003C3911">
      <w:pPr>
        <w:tabs>
          <w:tab w:val="left" w:pos="855"/>
        </w:tabs>
        <w:spacing w:before="140" w:line="360" w:lineRule="auto"/>
        <w:ind w:right="144"/>
        <w:jc w:val="both"/>
        <w:rPr>
          <w:sz w:val="24"/>
        </w:rPr>
      </w:pPr>
    </w:p>
    <w:p w14:paraId="0291D660" w14:textId="77777777" w:rsidR="003C3911" w:rsidRPr="003C3911" w:rsidRDefault="003C3911" w:rsidP="003C3911">
      <w:pPr>
        <w:tabs>
          <w:tab w:val="left" w:pos="855"/>
        </w:tabs>
        <w:spacing w:before="140" w:line="360" w:lineRule="auto"/>
        <w:ind w:right="144"/>
        <w:jc w:val="both"/>
        <w:rPr>
          <w:sz w:val="24"/>
        </w:rPr>
      </w:pPr>
    </w:p>
    <w:p w14:paraId="2FD9CFDB" w14:textId="77777777" w:rsidR="003C3911" w:rsidRPr="003C3911" w:rsidRDefault="003C3911" w:rsidP="003C3911">
      <w:pPr>
        <w:tabs>
          <w:tab w:val="left" w:pos="855"/>
        </w:tabs>
        <w:spacing w:before="140" w:line="360" w:lineRule="auto"/>
        <w:ind w:right="144"/>
        <w:jc w:val="both"/>
        <w:rPr>
          <w:sz w:val="24"/>
        </w:rPr>
      </w:pPr>
    </w:p>
    <w:p w14:paraId="5207DA21" w14:textId="77777777" w:rsidR="003C3911" w:rsidRPr="003C3911" w:rsidRDefault="003C3911" w:rsidP="003C3911">
      <w:pPr>
        <w:tabs>
          <w:tab w:val="left" w:pos="855"/>
        </w:tabs>
        <w:spacing w:before="140" w:line="360" w:lineRule="auto"/>
        <w:ind w:right="144"/>
        <w:jc w:val="both"/>
        <w:rPr>
          <w:sz w:val="24"/>
        </w:rPr>
      </w:pPr>
    </w:p>
    <w:p w14:paraId="2F900655" w14:textId="77777777" w:rsidR="003C3911" w:rsidRDefault="003C3911" w:rsidP="00611398">
      <w:pPr>
        <w:tabs>
          <w:tab w:val="left" w:pos="855"/>
        </w:tabs>
        <w:spacing w:before="140" w:line="360" w:lineRule="auto"/>
        <w:ind w:right="144"/>
        <w:jc w:val="both"/>
        <w:rPr>
          <w:sz w:val="24"/>
        </w:rPr>
      </w:pPr>
    </w:p>
    <w:p w14:paraId="3BD06F33" w14:textId="77777777" w:rsidR="004354C2" w:rsidRPr="00611398" w:rsidRDefault="004354C2" w:rsidP="00611398">
      <w:pPr>
        <w:tabs>
          <w:tab w:val="left" w:pos="855"/>
        </w:tabs>
        <w:spacing w:before="140" w:line="360" w:lineRule="auto"/>
        <w:ind w:right="144"/>
        <w:jc w:val="both"/>
        <w:rPr>
          <w:sz w:val="24"/>
        </w:rPr>
      </w:pPr>
    </w:p>
    <w:p w14:paraId="29C31A3C" w14:textId="77777777" w:rsidR="00611398" w:rsidRPr="00611398" w:rsidRDefault="00611398" w:rsidP="00611398">
      <w:pPr>
        <w:tabs>
          <w:tab w:val="left" w:pos="855"/>
        </w:tabs>
        <w:spacing w:before="140" w:line="360" w:lineRule="auto"/>
        <w:ind w:right="144"/>
        <w:jc w:val="both"/>
        <w:rPr>
          <w:sz w:val="24"/>
        </w:rPr>
      </w:pPr>
    </w:p>
    <w:p w14:paraId="3CD24870" w14:textId="77777777" w:rsidR="00611398" w:rsidRPr="00611398" w:rsidRDefault="00611398" w:rsidP="00611398">
      <w:pPr>
        <w:tabs>
          <w:tab w:val="left" w:pos="855"/>
        </w:tabs>
        <w:spacing w:before="140" w:line="360" w:lineRule="auto"/>
        <w:ind w:right="144"/>
        <w:jc w:val="both"/>
        <w:rPr>
          <w:sz w:val="24"/>
        </w:rPr>
      </w:pPr>
    </w:p>
    <w:p w14:paraId="6A31C5F4" w14:textId="77777777" w:rsidR="00611398" w:rsidRPr="00611398" w:rsidRDefault="00611398" w:rsidP="00611398">
      <w:pPr>
        <w:tabs>
          <w:tab w:val="left" w:pos="855"/>
        </w:tabs>
        <w:spacing w:before="140" w:line="360" w:lineRule="auto"/>
        <w:ind w:right="144"/>
        <w:jc w:val="both"/>
        <w:rPr>
          <w:sz w:val="24"/>
        </w:rPr>
      </w:pPr>
    </w:p>
    <w:p w14:paraId="1284169B" w14:textId="77777777" w:rsidR="00611398" w:rsidRPr="00611398" w:rsidRDefault="00611398" w:rsidP="00611398">
      <w:pPr>
        <w:tabs>
          <w:tab w:val="left" w:pos="855"/>
        </w:tabs>
        <w:spacing w:before="140" w:line="360" w:lineRule="auto"/>
        <w:ind w:right="144"/>
        <w:jc w:val="both"/>
        <w:rPr>
          <w:sz w:val="24"/>
        </w:rPr>
      </w:pPr>
    </w:p>
    <w:p w14:paraId="70640089" w14:textId="77777777" w:rsidR="00611398" w:rsidRPr="00611398" w:rsidRDefault="00611398" w:rsidP="00611398">
      <w:pPr>
        <w:tabs>
          <w:tab w:val="left" w:pos="855"/>
        </w:tabs>
        <w:spacing w:before="140" w:line="360" w:lineRule="auto"/>
        <w:ind w:right="144"/>
        <w:jc w:val="both"/>
        <w:rPr>
          <w:sz w:val="24"/>
        </w:rPr>
      </w:pPr>
    </w:p>
    <w:p w14:paraId="1A87704F" w14:textId="47758BDE" w:rsidR="00611398" w:rsidRPr="00547EAB" w:rsidRDefault="00611398" w:rsidP="00611398">
      <w:pPr>
        <w:tabs>
          <w:tab w:val="left" w:pos="855"/>
        </w:tabs>
        <w:spacing w:before="140" w:line="360" w:lineRule="auto"/>
        <w:ind w:right="144"/>
        <w:jc w:val="both"/>
        <w:rPr>
          <w:sz w:val="24"/>
        </w:rPr>
      </w:pPr>
    </w:p>
    <w:p w14:paraId="20F4323E" w14:textId="77777777" w:rsidR="00547EAB" w:rsidRPr="00547EAB" w:rsidRDefault="00547EAB" w:rsidP="00611398">
      <w:pPr>
        <w:tabs>
          <w:tab w:val="left" w:pos="855"/>
        </w:tabs>
        <w:spacing w:before="140" w:line="360" w:lineRule="auto"/>
        <w:ind w:right="144" w:firstLine="720"/>
        <w:jc w:val="both"/>
        <w:rPr>
          <w:sz w:val="24"/>
        </w:rPr>
      </w:pPr>
    </w:p>
    <w:p w14:paraId="53384B84" w14:textId="77777777" w:rsidR="00547EAB" w:rsidRPr="00547EAB" w:rsidRDefault="00547EAB" w:rsidP="00611398">
      <w:pPr>
        <w:tabs>
          <w:tab w:val="left" w:pos="855"/>
        </w:tabs>
        <w:spacing w:before="140" w:line="360" w:lineRule="auto"/>
        <w:ind w:right="144" w:firstLine="720"/>
        <w:jc w:val="both"/>
        <w:rPr>
          <w:sz w:val="24"/>
        </w:rPr>
      </w:pPr>
    </w:p>
    <w:p w14:paraId="31B5DC5F" w14:textId="77777777" w:rsidR="00547EAB" w:rsidRPr="00547EAB" w:rsidRDefault="00547EAB" w:rsidP="00611398">
      <w:pPr>
        <w:tabs>
          <w:tab w:val="left" w:pos="855"/>
        </w:tabs>
        <w:spacing w:before="140" w:line="360" w:lineRule="auto"/>
        <w:ind w:right="144" w:firstLine="720"/>
        <w:jc w:val="both"/>
        <w:rPr>
          <w:sz w:val="24"/>
        </w:rPr>
      </w:pPr>
    </w:p>
    <w:p w14:paraId="28D4050D" w14:textId="77777777" w:rsidR="00547EAB" w:rsidRPr="00547EAB" w:rsidRDefault="00547EAB" w:rsidP="00611398">
      <w:pPr>
        <w:tabs>
          <w:tab w:val="left" w:pos="855"/>
        </w:tabs>
        <w:spacing w:before="140" w:line="360" w:lineRule="auto"/>
        <w:ind w:right="144" w:firstLine="720"/>
        <w:jc w:val="both"/>
        <w:rPr>
          <w:sz w:val="24"/>
        </w:rPr>
      </w:pPr>
    </w:p>
    <w:p w14:paraId="68D283B6" w14:textId="77777777" w:rsidR="00547EAB" w:rsidRPr="00547EAB" w:rsidRDefault="00547EAB" w:rsidP="00611398">
      <w:pPr>
        <w:tabs>
          <w:tab w:val="left" w:pos="855"/>
        </w:tabs>
        <w:spacing w:before="140" w:line="360" w:lineRule="auto"/>
        <w:ind w:right="144" w:firstLine="720"/>
        <w:jc w:val="both"/>
        <w:rPr>
          <w:sz w:val="24"/>
        </w:rPr>
      </w:pPr>
    </w:p>
    <w:p w14:paraId="40C6E55B" w14:textId="77777777" w:rsidR="001D5C6B" w:rsidRDefault="001D5C6B" w:rsidP="003053CA">
      <w:pPr>
        <w:pStyle w:val="Heading1"/>
        <w:spacing w:before="90" w:line="360" w:lineRule="auto"/>
        <w:ind w:left="0" w:right="3537" w:firstLine="0"/>
      </w:pPr>
    </w:p>
    <w:p w14:paraId="47968FB7" w14:textId="77777777" w:rsidR="00C66CAB" w:rsidRDefault="00C66CAB" w:rsidP="003053CA">
      <w:pPr>
        <w:pStyle w:val="Heading1"/>
        <w:spacing w:before="90" w:line="360" w:lineRule="auto"/>
        <w:ind w:left="0" w:right="3537" w:firstLine="0"/>
      </w:pPr>
    </w:p>
    <w:p w14:paraId="49A71278" w14:textId="268750E5" w:rsidR="007D20C2" w:rsidRDefault="00875548" w:rsidP="00C66CAB">
      <w:pPr>
        <w:pStyle w:val="Heading1"/>
        <w:spacing w:before="90" w:line="360" w:lineRule="auto"/>
        <w:ind w:left="3526" w:right="3537" w:firstLine="0"/>
      </w:pPr>
      <w:r>
        <w:lastRenderedPageBreak/>
        <w:t>C</w:t>
      </w:r>
      <w:r w:rsidR="00D260D4">
        <w:t>HAPTER 2</w:t>
      </w:r>
      <w:r w:rsidR="00D260D4">
        <w:rPr>
          <w:spacing w:val="1"/>
        </w:rPr>
        <w:t xml:space="preserve"> </w:t>
      </w:r>
      <w:r w:rsidR="00D260D4">
        <w:t>LITERATURE</w:t>
      </w:r>
      <w:r w:rsidR="00D260D4">
        <w:rPr>
          <w:spacing w:val="-13"/>
        </w:rPr>
        <w:t xml:space="preserve"> </w:t>
      </w:r>
      <w:r w:rsidR="00D260D4">
        <w:t>SURVEY</w:t>
      </w:r>
    </w:p>
    <w:p w14:paraId="297C6880" w14:textId="77777777" w:rsidR="007D20C2" w:rsidRDefault="007D20C2">
      <w:pPr>
        <w:pStyle w:val="BodyText"/>
        <w:spacing w:before="2"/>
        <w:rPr>
          <w:b/>
          <w:sz w:val="36"/>
        </w:rPr>
      </w:pPr>
    </w:p>
    <w:p w14:paraId="24C1C75A" w14:textId="77777777" w:rsidR="007D20C2" w:rsidRDefault="00D260D4">
      <w:pPr>
        <w:pStyle w:val="ListParagraph"/>
        <w:numPr>
          <w:ilvl w:val="1"/>
          <w:numId w:val="18"/>
        </w:numPr>
        <w:tabs>
          <w:tab w:val="left" w:pos="503"/>
        </w:tabs>
        <w:ind w:hanging="361"/>
        <w:jc w:val="both"/>
        <w:rPr>
          <w:b/>
          <w:sz w:val="24"/>
        </w:rPr>
      </w:pPr>
      <w:r>
        <w:rPr>
          <w:b/>
          <w:sz w:val="24"/>
        </w:rPr>
        <w:t>Introduction</w:t>
      </w:r>
    </w:p>
    <w:p w14:paraId="39097ACC" w14:textId="77777777" w:rsidR="007D20C2" w:rsidRDefault="00D260D4">
      <w:pPr>
        <w:pStyle w:val="BodyText"/>
        <w:spacing w:before="137" w:line="360" w:lineRule="auto"/>
        <w:ind w:left="142" w:right="152" w:firstLine="719"/>
        <w:jc w:val="both"/>
      </w:pPr>
      <w:r>
        <w:t>In the last ten years, there has been a substantial increase in private car ownership on a</w:t>
      </w:r>
      <w:r>
        <w:rPr>
          <w:spacing w:val="1"/>
        </w:rPr>
        <w:t xml:space="preserve"> </w:t>
      </w:r>
      <w:r>
        <w:t>global scale. In spite of progress in technology, cities worldwide are grappling with insufficient</w:t>
      </w:r>
      <w:r>
        <w:rPr>
          <w:spacing w:val="1"/>
        </w:rPr>
        <w:t xml:space="preserve"> </w:t>
      </w:r>
      <w:r>
        <w:t>infrastructure and parking availability, leading to heavy traffic, congested roads, pollution, and</w:t>
      </w:r>
      <w:r>
        <w:rPr>
          <w:spacing w:val="1"/>
        </w:rPr>
        <w:t xml:space="preserve"> </w:t>
      </w:r>
      <w:r>
        <w:t>accidents. The scarcity of parking spaces is often overlooked, overshadowed by other urban</w:t>
      </w:r>
      <w:r>
        <w:rPr>
          <w:spacing w:val="1"/>
        </w:rPr>
        <w:t xml:space="preserve"> </w:t>
      </w:r>
      <w:r>
        <w:t>challenges.</w:t>
      </w:r>
      <w:r>
        <w:rPr>
          <w:spacing w:val="1"/>
        </w:rPr>
        <w:t xml:space="preserve"> </w:t>
      </w:r>
      <w:r>
        <w:t>Limited</w:t>
      </w:r>
      <w:r>
        <w:rPr>
          <w:spacing w:val="1"/>
        </w:rPr>
        <w:t xml:space="preserve"> </w:t>
      </w:r>
      <w:r>
        <w:t>parking</w:t>
      </w:r>
      <w:r>
        <w:rPr>
          <w:spacing w:val="1"/>
        </w:rPr>
        <w:t xml:space="preserve"> </w:t>
      </w:r>
      <w:r>
        <w:t>contributes</w:t>
      </w:r>
      <w:r>
        <w:rPr>
          <w:spacing w:val="1"/>
        </w:rPr>
        <w:t xml:space="preserve"> </w:t>
      </w:r>
      <w:r>
        <w:t>to</w:t>
      </w:r>
      <w:r>
        <w:rPr>
          <w:spacing w:val="1"/>
        </w:rPr>
        <w:t xml:space="preserve"> </w:t>
      </w:r>
      <w:r>
        <w:t>the</w:t>
      </w:r>
      <w:r>
        <w:rPr>
          <w:spacing w:val="1"/>
        </w:rPr>
        <w:t xml:space="preserve"> </w:t>
      </w:r>
      <w:r>
        <w:t>ongoing</w:t>
      </w:r>
      <w:r>
        <w:rPr>
          <w:spacing w:val="1"/>
        </w:rPr>
        <w:t xml:space="preserve"> </w:t>
      </w:r>
      <w:r>
        <w:t>issues</w:t>
      </w:r>
      <w:r>
        <w:rPr>
          <w:spacing w:val="1"/>
        </w:rPr>
        <w:t xml:space="preserve"> </w:t>
      </w:r>
      <w:r>
        <w:t>of</w:t>
      </w:r>
      <w:r>
        <w:rPr>
          <w:spacing w:val="1"/>
        </w:rPr>
        <w:t xml:space="preserve"> </w:t>
      </w:r>
      <w:r>
        <w:t>traffic</w:t>
      </w:r>
      <w:r>
        <w:rPr>
          <w:spacing w:val="1"/>
        </w:rPr>
        <w:t xml:space="preserve"> </w:t>
      </w:r>
      <w:r>
        <w:t>congestion</w:t>
      </w:r>
      <w:r>
        <w:rPr>
          <w:spacing w:val="1"/>
        </w:rPr>
        <w:t xml:space="preserve"> </w:t>
      </w:r>
      <w:r>
        <w:t>and</w:t>
      </w:r>
      <w:r>
        <w:rPr>
          <w:spacing w:val="1"/>
        </w:rPr>
        <w:t xml:space="preserve"> </w:t>
      </w:r>
      <w:r>
        <w:t>environmental</w:t>
      </w:r>
      <w:r>
        <w:rPr>
          <w:spacing w:val="-1"/>
        </w:rPr>
        <w:t xml:space="preserve"> </w:t>
      </w:r>
      <w:r>
        <w:t>concerns.</w:t>
      </w:r>
      <w:r>
        <w:rPr>
          <w:spacing w:val="1"/>
        </w:rPr>
        <w:t xml:space="preserve"> </w:t>
      </w:r>
      <w:r>
        <w:t>(Arnott &amp;</w:t>
      </w:r>
      <w:r>
        <w:rPr>
          <w:spacing w:val="2"/>
        </w:rPr>
        <w:t xml:space="preserve"> </w:t>
      </w:r>
      <w:r>
        <w:t>Inci, 2006a)</w:t>
      </w:r>
    </w:p>
    <w:p w14:paraId="3BB8B94E" w14:textId="77777777" w:rsidR="007D20C2" w:rsidRDefault="00D260D4">
      <w:pPr>
        <w:pStyle w:val="BodyText"/>
        <w:spacing w:line="360" w:lineRule="auto"/>
        <w:ind w:left="142" w:right="149"/>
        <w:jc w:val="both"/>
      </w:pPr>
      <w:r>
        <w:t>One of the major challenges nowadays drivers face is to find a parking spaces whether in urban</w:t>
      </w:r>
      <w:r>
        <w:rPr>
          <w:spacing w:val="1"/>
        </w:rPr>
        <w:t xml:space="preserve"> </w:t>
      </w:r>
      <w:r>
        <w:rPr>
          <w:spacing w:val="-1"/>
        </w:rPr>
        <w:t>areas</w:t>
      </w:r>
      <w:r>
        <w:rPr>
          <w:spacing w:val="-12"/>
        </w:rPr>
        <w:t xml:space="preserve"> </w:t>
      </w:r>
      <w:r>
        <w:rPr>
          <w:spacing w:val="-1"/>
        </w:rPr>
        <w:t>or</w:t>
      </w:r>
      <w:r>
        <w:rPr>
          <w:spacing w:val="-13"/>
        </w:rPr>
        <w:t xml:space="preserve"> </w:t>
      </w:r>
      <w:r>
        <w:rPr>
          <w:spacing w:val="-1"/>
        </w:rPr>
        <w:t>along</w:t>
      </w:r>
      <w:r>
        <w:rPr>
          <w:spacing w:val="-13"/>
        </w:rPr>
        <w:t xml:space="preserve"> </w:t>
      </w:r>
      <w:r>
        <w:rPr>
          <w:spacing w:val="-1"/>
        </w:rPr>
        <w:t>roadways.</w:t>
      </w:r>
      <w:r>
        <w:rPr>
          <w:spacing w:val="-12"/>
        </w:rPr>
        <w:t xml:space="preserve"> </w:t>
      </w:r>
      <w:r>
        <w:t>This</w:t>
      </w:r>
      <w:r>
        <w:rPr>
          <w:spacing w:val="-13"/>
        </w:rPr>
        <w:t xml:space="preserve"> </w:t>
      </w:r>
      <w:r>
        <w:t>issue</w:t>
      </w:r>
      <w:r>
        <w:rPr>
          <w:spacing w:val="-16"/>
        </w:rPr>
        <w:t xml:space="preserve"> </w:t>
      </w:r>
      <w:r>
        <w:t>not</w:t>
      </w:r>
      <w:r>
        <w:rPr>
          <w:spacing w:val="-13"/>
        </w:rPr>
        <w:t xml:space="preserve"> </w:t>
      </w:r>
      <w:r>
        <w:t>only</w:t>
      </w:r>
      <w:r>
        <w:rPr>
          <w:spacing w:val="-14"/>
        </w:rPr>
        <w:t xml:space="preserve"> </w:t>
      </w:r>
      <w:r>
        <w:t>increases</w:t>
      </w:r>
      <w:r>
        <w:rPr>
          <w:spacing w:val="-14"/>
        </w:rPr>
        <w:t xml:space="preserve"> </w:t>
      </w:r>
      <w:r>
        <w:t>traffic</w:t>
      </w:r>
      <w:r>
        <w:rPr>
          <w:spacing w:val="-16"/>
        </w:rPr>
        <w:t xml:space="preserve"> </w:t>
      </w:r>
      <w:r>
        <w:t>congestion</w:t>
      </w:r>
      <w:r>
        <w:rPr>
          <w:spacing w:val="-14"/>
        </w:rPr>
        <w:t xml:space="preserve"> </w:t>
      </w:r>
      <w:r>
        <w:t>but</w:t>
      </w:r>
      <w:r>
        <w:rPr>
          <w:spacing w:val="-12"/>
        </w:rPr>
        <w:t xml:space="preserve"> </w:t>
      </w:r>
      <w:r>
        <w:t>also</w:t>
      </w:r>
      <w:r>
        <w:rPr>
          <w:spacing w:val="-14"/>
        </w:rPr>
        <w:t xml:space="preserve"> </w:t>
      </w:r>
      <w:r>
        <w:t>driver</w:t>
      </w:r>
      <w:r>
        <w:rPr>
          <w:spacing w:val="-15"/>
        </w:rPr>
        <w:t xml:space="preserve"> </w:t>
      </w:r>
      <w:r>
        <w:t>displeasure.</w:t>
      </w:r>
      <w:r>
        <w:rPr>
          <w:spacing w:val="-58"/>
        </w:rPr>
        <w:t xml:space="preserve"> </w:t>
      </w:r>
      <w:r>
        <w:t>Searching</w:t>
      </w:r>
      <w:r>
        <w:rPr>
          <w:spacing w:val="-9"/>
        </w:rPr>
        <w:t xml:space="preserve"> </w:t>
      </w:r>
      <w:r>
        <w:t>for</w:t>
      </w:r>
      <w:r>
        <w:rPr>
          <w:spacing w:val="-10"/>
        </w:rPr>
        <w:t xml:space="preserve"> </w:t>
      </w:r>
      <w:r>
        <w:t>an</w:t>
      </w:r>
      <w:r>
        <w:rPr>
          <w:spacing w:val="-9"/>
        </w:rPr>
        <w:t xml:space="preserve"> </w:t>
      </w:r>
      <w:r>
        <w:t>open</w:t>
      </w:r>
      <w:r>
        <w:rPr>
          <w:spacing w:val="-10"/>
        </w:rPr>
        <w:t xml:space="preserve"> </w:t>
      </w:r>
      <w:r>
        <w:t>parking</w:t>
      </w:r>
      <w:r>
        <w:rPr>
          <w:spacing w:val="-8"/>
        </w:rPr>
        <w:t xml:space="preserve"> </w:t>
      </w:r>
      <w:r>
        <w:t>space</w:t>
      </w:r>
      <w:r>
        <w:rPr>
          <w:spacing w:val="-10"/>
        </w:rPr>
        <w:t xml:space="preserve"> </w:t>
      </w:r>
      <w:r>
        <w:t>increases</w:t>
      </w:r>
      <w:r>
        <w:rPr>
          <w:spacing w:val="-8"/>
        </w:rPr>
        <w:t xml:space="preserve"> </w:t>
      </w:r>
      <w:r>
        <w:t>accidents</w:t>
      </w:r>
      <w:r>
        <w:rPr>
          <w:spacing w:val="-9"/>
        </w:rPr>
        <w:t xml:space="preserve"> </w:t>
      </w:r>
      <w:r>
        <w:t>as</w:t>
      </w:r>
      <w:r>
        <w:rPr>
          <w:spacing w:val="-6"/>
        </w:rPr>
        <w:t xml:space="preserve"> </w:t>
      </w:r>
      <w:r>
        <w:t>drivers</w:t>
      </w:r>
      <w:r>
        <w:rPr>
          <w:spacing w:val="-9"/>
        </w:rPr>
        <w:t xml:space="preserve"> </w:t>
      </w:r>
      <w:r>
        <w:t>divert</w:t>
      </w:r>
      <w:r>
        <w:rPr>
          <w:spacing w:val="-9"/>
        </w:rPr>
        <w:t xml:space="preserve"> </w:t>
      </w:r>
      <w:r>
        <w:t>their</w:t>
      </w:r>
      <w:r>
        <w:rPr>
          <w:spacing w:val="-9"/>
        </w:rPr>
        <w:t xml:space="preserve"> </w:t>
      </w:r>
      <w:r>
        <w:t>attention</w:t>
      </w:r>
      <w:r>
        <w:rPr>
          <w:spacing w:val="-9"/>
        </w:rPr>
        <w:t xml:space="preserve"> </w:t>
      </w:r>
      <w:r>
        <w:t>to</w:t>
      </w:r>
      <w:r>
        <w:rPr>
          <w:spacing w:val="-8"/>
        </w:rPr>
        <w:t xml:space="preserve"> </w:t>
      </w:r>
      <w:r>
        <w:t>navigate</w:t>
      </w:r>
      <w:r>
        <w:rPr>
          <w:spacing w:val="-58"/>
        </w:rPr>
        <w:t xml:space="preserve"> </w:t>
      </w:r>
      <w:r>
        <w:t>the</w:t>
      </w:r>
      <w:r>
        <w:rPr>
          <w:spacing w:val="1"/>
        </w:rPr>
        <w:t xml:space="preserve"> </w:t>
      </w:r>
      <w:r>
        <w:t>parking</w:t>
      </w:r>
      <w:r>
        <w:rPr>
          <w:spacing w:val="1"/>
        </w:rPr>
        <w:t xml:space="preserve"> </w:t>
      </w:r>
      <w:r>
        <w:t>search.</w:t>
      </w:r>
      <w:r>
        <w:rPr>
          <w:spacing w:val="1"/>
        </w:rPr>
        <w:t xml:space="preserve"> </w:t>
      </w:r>
      <w:r>
        <w:t>Integrating</w:t>
      </w:r>
      <w:r>
        <w:rPr>
          <w:spacing w:val="1"/>
        </w:rPr>
        <w:t xml:space="preserve"> </w:t>
      </w:r>
      <w:r>
        <w:t>parking</w:t>
      </w:r>
      <w:r>
        <w:rPr>
          <w:spacing w:val="1"/>
        </w:rPr>
        <w:t xml:space="preserve"> </w:t>
      </w:r>
      <w:r>
        <w:t>bay</w:t>
      </w:r>
      <w:r>
        <w:rPr>
          <w:spacing w:val="1"/>
        </w:rPr>
        <w:t xml:space="preserve"> </w:t>
      </w:r>
      <w:r>
        <w:t>recognition</w:t>
      </w:r>
      <w:r>
        <w:rPr>
          <w:spacing w:val="1"/>
        </w:rPr>
        <w:t xml:space="preserve"> </w:t>
      </w:r>
      <w:r>
        <w:t>indicators</w:t>
      </w:r>
      <w:r>
        <w:rPr>
          <w:spacing w:val="1"/>
        </w:rPr>
        <w:t xml:space="preserve"> </w:t>
      </w:r>
      <w:r>
        <w:t>would</w:t>
      </w:r>
      <w:r>
        <w:rPr>
          <w:spacing w:val="1"/>
        </w:rPr>
        <w:t xml:space="preserve"> </w:t>
      </w:r>
      <w:r>
        <w:t>promptly</w:t>
      </w:r>
      <w:r>
        <w:rPr>
          <w:spacing w:val="1"/>
        </w:rPr>
        <w:t xml:space="preserve"> </w:t>
      </w:r>
      <w:r>
        <w:t>reduce</w:t>
      </w:r>
      <w:r>
        <w:rPr>
          <w:spacing w:val="1"/>
        </w:rPr>
        <w:t xml:space="preserve"> </w:t>
      </w:r>
      <w:r>
        <w:t>collisions,</w:t>
      </w:r>
      <w:r>
        <w:rPr>
          <w:spacing w:val="-1"/>
        </w:rPr>
        <w:t xml:space="preserve"> </w:t>
      </w:r>
      <w:r>
        <w:t>alleviate</w:t>
      </w:r>
      <w:r>
        <w:rPr>
          <w:spacing w:val="-1"/>
        </w:rPr>
        <w:t xml:space="preserve"> </w:t>
      </w:r>
      <w:r>
        <w:t>driver stress, and enhance</w:t>
      </w:r>
      <w:r>
        <w:rPr>
          <w:spacing w:val="-1"/>
        </w:rPr>
        <w:t xml:space="preserve"> </w:t>
      </w:r>
      <w:r>
        <w:t>driver satisfaction.</w:t>
      </w:r>
    </w:p>
    <w:p w14:paraId="38A9ACF8" w14:textId="0B84CEB9" w:rsidR="007D20C2" w:rsidRDefault="00D260D4">
      <w:pPr>
        <w:pStyle w:val="BodyText"/>
        <w:spacing w:before="2" w:line="360" w:lineRule="auto"/>
        <w:ind w:left="142" w:right="150"/>
        <w:jc w:val="both"/>
      </w:pPr>
      <w:r>
        <w:t>Contemporary communication and information engineering methodologies offer prospects for</w:t>
      </w:r>
      <w:r>
        <w:rPr>
          <w:spacing w:val="1"/>
        </w:rPr>
        <w:t xml:space="preserve"> </w:t>
      </w:r>
      <w:r>
        <w:t>disseminating</w:t>
      </w:r>
      <w:r>
        <w:rPr>
          <w:spacing w:val="1"/>
        </w:rPr>
        <w:t xml:space="preserve"> </w:t>
      </w:r>
      <w:r>
        <w:t>real-time</w:t>
      </w:r>
      <w:r>
        <w:rPr>
          <w:spacing w:val="1"/>
        </w:rPr>
        <w:t xml:space="preserve"> </w:t>
      </w:r>
      <w:r>
        <w:t>parking</w:t>
      </w:r>
      <w:r>
        <w:rPr>
          <w:spacing w:val="1"/>
        </w:rPr>
        <w:t xml:space="preserve"> </w:t>
      </w:r>
      <w:r>
        <w:t>space</w:t>
      </w:r>
      <w:r>
        <w:rPr>
          <w:spacing w:val="1"/>
        </w:rPr>
        <w:t xml:space="preserve"> </w:t>
      </w:r>
      <w:r>
        <w:t>information,</w:t>
      </w:r>
      <w:r>
        <w:rPr>
          <w:spacing w:val="1"/>
        </w:rPr>
        <w:t xml:space="preserve"> </w:t>
      </w:r>
      <w:r>
        <w:t>thereby</w:t>
      </w:r>
      <w:r>
        <w:rPr>
          <w:spacing w:val="1"/>
        </w:rPr>
        <w:t xml:space="preserve"> </w:t>
      </w:r>
      <w:r>
        <w:t>enhancing</w:t>
      </w:r>
      <w:r>
        <w:rPr>
          <w:spacing w:val="1"/>
        </w:rPr>
        <w:t xml:space="preserve"> </w:t>
      </w:r>
      <w:r>
        <w:t>accessibility</w:t>
      </w:r>
      <w:r>
        <w:rPr>
          <w:spacing w:val="1"/>
        </w:rPr>
        <w:t xml:space="preserve"> </w:t>
      </w:r>
      <w:r>
        <w:t>for</w:t>
      </w:r>
      <w:r>
        <w:rPr>
          <w:spacing w:val="1"/>
        </w:rPr>
        <w:t xml:space="preserve"> </w:t>
      </w:r>
      <w:r>
        <w:t>motorists.</w:t>
      </w:r>
      <w:r w:rsidR="00365612">
        <w:t xml:space="preserve"> </w:t>
      </w:r>
      <w:r>
        <w:t>Additionally,</w:t>
      </w:r>
      <w:r>
        <w:rPr>
          <w:spacing w:val="1"/>
        </w:rPr>
        <w:t xml:space="preserve"> </w:t>
      </w:r>
      <w:r>
        <w:t>fast</w:t>
      </w:r>
      <w:r>
        <w:rPr>
          <w:spacing w:val="1"/>
        </w:rPr>
        <w:t xml:space="preserve"> </w:t>
      </w:r>
      <w:r>
        <w:t>rides</w:t>
      </w:r>
      <w:r>
        <w:rPr>
          <w:spacing w:val="1"/>
        </w:rPr>
        <w:t xml:space="preserve"> </w:t>
      </w:r>
      <w:r>
        <w:t>or</w:t>
      </w:r>
      <w:r>
        <w:rPr>
          <w:spacing w:val="1"/>
        </w:rPr>
        <w:t xml:space="preserve"> </w:t>
      </w:r>
      <w:r>
        <w:t>ride-division</w:t>
      </w:r>
      <w:r>
        <w:rPr>
          <w:spacing w:val="1"/>
        </w:rPr>
        <w:t xml:space="preserve"> </w:t>
      </w:r>
      <w:r>
        <w:t>services</w:t>
      </w:r>
      <w:r>
        <w:rPr>
          <w:spacing w:val="1"/>
        </w:rPr>
        <w:t xml:space="preserve"> </w:t>
      </w:r>
      <w:r>
        <w:t>have</w:t>
      </w:r>
      <w:r>
        <w:rPr>
          <w:spacing w:val="1"/>
        </w:rPr>
        <w:t xml:space="preserve"> </w:t>
      </w:r>
      <w:r>
        <w:t>emerged</w:t>
      </w:r>
      <w:r>
        <w:rPr>
          <w:spacing w:val="1"/>
        </w:rPr>
        <w:t xml:space="preserve"> </w:t>
      </w:r>
      <w:r>
        <w:t>as</w:t>
      </w:r>
      <w:r>
        <w:rPr>
          <w:spacing w:val="1"/>
        </w:rPr>
        <w:t xml:space="preserve"> </w:t>
      </w:r>
      <w:r>
        <w:t>alternative</w:t>
      </w:r>
      <w:r>
        <w:rPr>
          <w:spacing w:val="-57"/>
        </w:rPr>
        <w:t xml:space="preserve"> </w:t>
      </w:r>
      <w:r>
        <w:t>transportation</w:t>
      </w:r>
      <w:r>
        <w:rPr>
          <w:spacing w:val="-1"/>
        </w:rPr>
        <w:t xml:space="preserve"> </w:t>
      </w:r>
      <w:r>
        <w:t>options, albeit with specific</w:t>
      </w:r>
      <w:r>
        <w:rPr>
          <w:spacing w:val="-2"/>
        </w:rPr>
        <w:t xml:space="preserve"> </w:t>
      </w:r>
      <w:r>
        <w:t>restrictions tied to accessibility.</w:t>
      </w:r>
    </w:p>
    <w:p w14:paraId="605D7272" w14:textId="77777777" w:rsidR="007D20C2" w:rsidRDefault="00D260D4">
      <w:pPr>
        <w:pStyle w:val="BodyText"/>
        <w:spacing w:line="360" w:lineRule="auto"/>
        <w:ind w:left="142" w:right="152"/>
        <w:jc w:val="both"/>
      </w:pPr>
      <w:r>
        <w:t>The primary drawback of this configuration arises from prolonged processing times due to the</w:t>
      </w:r>
      <w:r>
        <w:rPr>
          <w:spacing w:val="1"/>
        </w:rPr>
        <w:t xml:space="preserve"> </w:t>
      </w:r>
      <w:r>
        <w:t>CNN</w:t>
      </w:r>
      <w:r>
        <w:rPr>
          <w:spacing w:val="-14"/>
        </w:rPr>
        <w:t xml:space="preserve"> </w:t>
      </w:r>
      <w:r>
        <w:t>model's</w:t>
      </w:r>
      <w:r>
        <w:rPr>
          <w:spacing w:val="-12"/>
        </w:rPr>
        <w:t xml:space="preserve"> </w:t>
      </w:r>
      <w:r>
        <w:t>reliance</w:t>
      </w:r>
      <w:r>
        <w:rPr>
          <w:spacing w:val="-14"/>
        </w:rPr>
        <w:t xml:space="preserve"> </w:t>
      </w:r>
      <w:r>
        <w:t>on</w:t>
      </w:r>
      <w:r>
        <w:rPr>
          <w:spacing w:val="-10"/>
        </w:rPr>
        <w:t xml:space="preserve"> </w:t>
      </w:r>
      <w:r>
        <w:t>a</w:t>
      </w:r>
      <w:r>
        <w:rPr>
          <w:spacing w:val="-14"/>
        </w:rPr>
        <w:t xml:space="preserve"> </w:t>
      </w:r>
      <w:r>
        <w:t>constrained</w:t>
      </w:r>
      <w:r>
        <w:rPr>
          <w:spacing w:val="-11"/>
        </w:rPr>
        <w:t xml:space="preserve"> </w:t>
      </w:r>
      <w:r>
        <w:t>number</w:t>
      </w:r>
      <w:r>
        <w:rPr>
          <w:spacing w:val="-14"/>
        </w:rPr>
        <w:t xml:space="preserve"> </w:t>
      </w:r>
      <w:r>
        <w:t>of</w:t>
      </w:r>
      <w:r>
        <w:rPr>
          <w:spacing w:val="-12"/>
        </w:rPr>
        <w:t xml:space="preserve"> </w:t>
      </w:r>
      <w:r>
        <w:t>hidden</w:t>
      </w:r>
      <w:r>
        <w:rPr>
          <w:spacing w:val="-13"/>
        </w:rPr>
        <w:t xml:space="preserve"> </w:t>
      </w:r>
      <w:r>
        <w:t>layers</w:t>
      </w:r>
      <w:r>
        <w:rPr>
          <w:spacing w:val="-12"/>
        </w:rPr>
        <w:t xml:space="preserve"> </w:t>
      </w:r>
      <w:r>
        <w:t>and</w:t>
      </w:r>
      <w:r>
        <w:rPr>
          <w:spacing w:val="-12"/>
        </w:rPr>
        <w:t xml:space="preserve"> </w:t>
      </w:r>
      <w:r>
        <w:t>a</w:t>
      </w:r>
      <w:r>
        <w:rPr>
          <w:spacing w:val="-13"/>
        </w:rPr>
        <w:t xml:space="preserve"> </w:t>
      </w:r>
      <w:r>
        <w:t>dense</w:t>
      </w:r>
      <w:r>
        <w:rPr>
          <w:spacing w:val="-12"/>
        </w:rPr>
        <w:t xml:space="preserve"> </w:t>
      </w:r>
      <w:r>
        <w:t>distribution</w:t>
      </w:r>
      <w:r>
        <w:rPr>
          <w:spacing w:val="-12"/>
        </w:rPr>
        <w:t xml:space="preserve"> </w:t>
      </w:r>
      <w:r>
        <w:t>of</w:t>
      </w:r>
      <w:r>
        <w:rPr>
          <w:spacing w:val="-14"/>
        </w:rPr>
        <w:t xml:space="preserve"> </w:t>
      </w:r>
      <w:r>
        <w:t>neurons</w:t>
      </w:r>
      <w:r>
        <w:rPr>
          <w:spacing w:val="-57"/>
        </w:rPr>
        <w:t xml:space="preserve"> </w:t>
      </w:r>
      <w:r>
        <w:t>per</w:t>
      </w:r>
      <w:r>
        <w:rPr>
          <w:spacing w:val="-1"/>
        </w:rPr>
        <w:t xml:space="preserve"> </w:t>
      </w:r>
      <w:r>
        <w:t>layer.</w:t>
      </w:r>
      <w:r>
        <w:rPr>
          <w:spacing w:val="-2"/>
        </w:rPr>
        <w:t xml:space="preserve"> </w:t>
      </w:r>
      <w:r>
        <w:t>To address</w:t>
      </w:r>
      <w:r>
        <w:rPr>
          <w:spacing w:val="-1"/>
        </w:rPr>
        <w:t xml:space="preserve"> </w:t>
      </w:r>
      <w:r>
        <w:t>this</w:t>
      </w:r>
      <w:r>
        <w:rPr>
          <w:spacing w:val="-1"/>
        </w:rPr>
        <w:t xml:space="preserve"> </w:t>
      </w:r>
      <w:r>
        <w:t>issue, strategy</w:t>
      </w:r>
      <w:r>
        <w:rPr>
          <w:spacing w:val="-1"/>
        </w:rPr>
        <w:t xml:space="preserve"> </w:t>
      </w:r>
      <w:r>
        <w:t>proposes</w:t>
      </w:r>
      <w:r>
        <w:rPr>
          <w:spacing w:val="1"/>
        </w:rPr>
        <w:t xml:space="preserve"> </w:t>
      </w:r>
      <w:r>
        <w:t>incorporating additional</w:t>
      </w:r>
      <w:r>
        <w:rPr>
          <w:spacing w:val="1"/>
        </w:rPr>
        <w:t xml:space="preserve"> </w:t>
      </w:r>
      <w:r>
        <w:t>hidden layers.</w:t>
      </w:r>
    </w:p>
    <w:p w14:paraId="1B7FFE36" w14:textId="18FC869D" w:rsidR="007D20C2" w:rsidRDefault="00D260D4" w:rsidP="007F21C2">
      <w:pPr>
        <w:pStyle w:val="BodyText"/>
        <w:spacing w:line="360" w:lineRule="auto"/>
        <w:ind w:left="142" w:right="150"/>
        <w:jc w:val="both"/>
        <w:sectPr w:rsidR="007D20C2" w:rsidSect="001F0049">
          <w:pgSz w:w="12240" w:h="15840"/>
          <w:pgMar w:top="1500" w:right="980" w:bottom="1800" w:left="1560" w:header="0" w:footer="1535" w:gutter="0"/>
          <w:cols w:space="720"/>
        </w:sectPr>
      </w:pPr>
      <w:r>
        <w:t>However, an alternative approach under consideration involves using parking sensors instead of</w:t>
      </w:r>
      <w:r>
        <w:rPr>
          <w:spacing w:val="1"/>
        </w:rPr>
        <w:t xml:space="preserve"> </w:t>
      </w:r>
      <w:r>
        <w:t>CNNs. It's</w:t>
      </w:r>
      <w:r>
        <w:rPr>
          <w:spacing w:val="1"/>
        </w:rPr>
        <w:t xml:space="preserve"> </w:t>
      </w:r>
      <w:r>
        <w:t>important to note that parking sensors entail costly installation and maintenance</w:t>
      </w:r>
      <w:r>
        <w:rPr>
          <w:spacing w:val="1"/>
        </w:rPr>
        <w:t xml:space="preserve"> </w:t>
      </w:r>
      <w:r>
        <w:t>expenses, which may present a downside compared to the CNN-based solution.(Szegedy et al.,</w:t>
      </w:r>
      <w:r>
        <w:rPr>
          <w:spacing w:val="1"/>
        </w:rPr>
        <w:t xml:space="preserve"> </w:t>
      </w:r>
      <w:r>
        <w:t>2015) The rising demand for a computer vision-based system can be attributed to the substantial</w:t>
      </w:r>
      <w:r>
        <w:rPr>
          <w:spacing w:val="1"/>
        </w:rPr>
        <w:t xml:space="preserve"> </w:t>
      </w:r>
      <w:r>
        <w:t>implementation</w:t>
      </w:r>
      <w:r>
        <w:rPr>
          <w:spacing w:val="-1"/>
        </w:rPr>
        <w:t xml:space="preserve"> </w:t>
      </w:r>
      <w:r>
        <w:t>expenses</w:t>
      </w:r>
      <w:r>
        <w:rPr>
          <w:spacing w:val="2"/>
        </w:rPr>
        <w:t xml:space="preserve"> </w:t>
      </w:r>
      <w:r>
        <w:t>linked with alternative</w:t>
      </w:r>
      <w:r>
        <w:rPr>
          <w:spacing w:val="-2"/>
        </w:rPr>
        <w:t xml:space="preserve"> </w:t>
      </w:r>
      <w:r>
        <w:t>solutions like parking sensors.</w:t>
      </w:r>
    </w:p>
    <w:p w14:paraId="18480ED9" w14:textId="77777777" w:rsidR="007D20C2" w:rsidRDefault="00D260D4">
      <w:pPr>
        <w:pStyle w:val="BodyText"/>
        <w:spacing w:before="78" w:line="360" w:lineRule="auto"/>
        <w:ind w:left="142" w:right="145"/>
        <w:jc w:val="both"/>
      </w:pPr>
      <w:r>
        <w:lastRenderedPageBreak/>
        <w:t>Computer vision offers scalability, making it a more cost-effective and adaptable solution for</w:t>
      </w:r>
      <w:r>
        <w:rPr>
          <w:spacing w:val="1"/>
        </w:rPr>
        <w:t xml:space="preserve"> </w:t>
      </w:r>
      <w:r>
        <w:t>addressing</w:t>
      </w:r>
      <w:r>
        <w:rPr>
          <w:spacing w:val="1"/>
        </w:rPr>
        <w:t xml:space="preserve"> </w:t>
      </w:r>
      <w:r>
        <w:t>various</w:t>
      </w:r>
      <w:r>
        <w:rPr>
          <w:spacing w:val="1"/>
        </w:rPr>
        <w:t xml:space="preserve"> </w:t>
      </w:r>
      <w:r>
        <w:t>needs</w:t>
      </w:r>
      <w:r>
        <w:rPr>
          <w:spacing w:val="1"/>
        </w:rPr>
        <w:t xml:space="preserve"> </w:t>
      </w:r>
      <w:r>
        <w:t>and</w:t>
      </w:r>
      <w:r>
        <w:rPr>
          <w:spacing w:val="1"/>
        </w:rPr>
        <w:t xml:space="preserve"> </w:t>
      </w:r>
      <w:r>
        <w:t>applications.</w:t>
      </w:r>
      <w:r>
        <w:rPr>
          <w:spacing w:val="1"/>
        </w:rPr>
        <w:t xml:space="preserve"> </w:t>
      </w:r>
      <w:r>
        <w:t>Its</w:t>
      </w:r>
      <w:r>
        <w:rPr>
          <w:spacing w:val="1"/>
        </w:rPr>
        <w:t xml:space="preserve"> </w:t>
      </w:r>
      <w:r>
        <w:t>ability</w:t>
      </w:r>
      <w:r>
        <w:rPr>
          <w:spacing w:val="1"/>
        </w:rPr>
        <w:t xml:space="preserve"> </w:t>
      </w:r>
      <w:r>
        <w:t>to</w:t>
      </w:r>
      <w:r>
        <w:rPr>
          <w:spacing w:val="1"/>
        </w:rPr>
        <w:t xml:space="preserve"> </w:t>
      </w:r>
      <w:r>
        <w:t>analyze</w:t>
      </w:r>
      <w:r>
        <w:rPr>
          <w:spacing w:val="1"/>
        </w:rPr>
        <w:t xml:space="preserve"> </w:t>
      </w:r>
      <w:r>
        <w:t>visual</w:t>
      </w:r>
      <w:r>
        <w:rPr>
          <w:spacing w:val="1"/>
        </w:rPr>
        <w:t xml:space="preserve"> </w:t>
      </w:r>
      <w:r>
        <w:t>data</w:t>
      </w:r>
      <w:r>
        <w:rPr>
          <w:spacing w:val="1"/>
        </w:rPr>
        <w:t xml:space="preserve"> </w:t>
      </w:r>
      <w:r>
        <w:t>efficiently</w:t>
      </w:r>
      <w:r>
        <w:rPr>
          <w:spacing w:val="1"/>
        </w:rPr>
        <w:t xml:space="preserve"> </w:t>
      </w:r>
      <w:r>
        <w:t>and</w:t>
      </w:r>
      <w:r>
        <w:rPr>
          <w:spacing w:val="-57"/>
        </w:rPr>
        <w:t xml:space="preserve"> </w:t>
      </w:r>
      <w:r>
        <w:t>accurately makes it an attractive option for tasks like object detection, recognition, and tracking,</w:t>
      </w:r>
      <w:r>
        <w:rPr>
          <w:spacing w:val="1"/>
        </w:rPr>
        <w:t xml:space="preserve"> </w:t>
      </w:r>
      <w:r>
        <w:t>which are essential in diverse fields including transportation, surveillance, and automation. By</w:t>
      </w:r>
      <w:r>
        <w:rPr>
          <w:spacing w:val="1"/>
        </w:rPr>
        <w:t xml:space="preserve"> </w:t>
      </w:r>
      <w:r>
        <w:t>leveraging</w:t>
      </w:r>
      <w:r>
        <w:rPr>
          <w:spacing w:val="-8"/>
        </w:rPr>
        <w:t xml:space="preserve"> </w:t>
      </w:r>
      <w:r>
        <w:t>computer</w:t>
      </w:r>
      <w:r>
        <w:rPr>
          <w:spacing w:val="-9"/>
        </w:rPr>
        <w:t xml:space="preserve"> </w:t>
      </w:r>
      <w:r>
        <w:t>vision</w:t>
      </w:r>
      <w:r>
        <w:rPr>
          <w:spacing w:val="-9"/>
        </w:rPr>
        <w:t xml:space="preserve"> </w:t>
      </w:r>
      <w:r>
        <w:t>technology,</w:t>
      </w:r>
      <w:r>
        <w:rPr>
          <w:spacing w:val="-8"/>
        </w:rPr>
        <w:t xml:space="preserve"> </w:t>
      </w:r>
      <w:r>
        <w:t>organizations</w:t>
      </w:r>
      <w:r>
        <w:rPr>
          <w:spacing w:val="-8"/>
        </w:rPr>
        <w:t xml:space="preserve"> </w:t>
      </w:r>
      <w:r>
        <w:t>can</w:t>
      </w:r>
      <w:r>
        <w:rPr>
          <w:spacing w:val="-9"/>
        </w:rPr>
        <w:t xml:space="preserve"> </w:t>
      </w:r>
      <w:r>
        <w:t>achieve</w:t>
      </w:r>
      <w:r>
        <w:rPr>
          <w:spacing w:val="-10"/>
        </w:rPr>
        <w:t xml:space="preserve"> </w:t>
      </w:r>
      <w:r>
        <w:t>scalability</w:t>
      </w:r>
      <w:r>
        <w:rPr>
          <w:spacing w:val="-8"/>
        </w:rPr>
        <w:t xml:space="preserve"> </w:t>
      </w:r>
      <w:r>
        <w:t>without</w:t>
      </w:r>
      <w:r>
        <w:rPr>
          <w:spacing w:val="-7"/>
        </w:rPr>
        <w:t xml:space="preserve"> </w:t>
      </w:r>
      <w:r>
        <w:t>incurring</w:t>
      </w:r>
      <w:r>
        <w:rPr>
          <w:spacing w:val="-9"/>
        </w:rPr>
        <w:t xml:space="preserve"> </w:t>
      </w:r>
      <w:r>
        <w:t>the</w:t>
      </w:r>
      <w:r>
        <w:rPr>
          <w:spacing w:val="-58"/>
        </w:rPr>
        <w:t xml:space="preserve"> </w:t>
      </w:r>
      <w:r>
        <w:t>prohibitive</w:t>
      </w:r>
      <w:r>
        <w:rPr>
          <w:spacing w:val="-10"/>
        </w:rPr>
        <w:t xml:space="preserve"> </w:t>
      </w:r>
      <w:r>
        <w:t>installation</w:t>
      </w:r>
      <w:r>
        <w:rPr>
          <w:spacing w:val="-10"/>
        </w:rPr>
        <w:t xml:space="preserve"> </w:t>
      </w:r>
      <w:r>
        <w:t>and</w:t>
      </w:r>
      <w:r>
        <w:rPr>
          <w:spacing w:val="-9"/>
        </w:rPr>
        <w:t xml:space="preserve"> </w:t>
      </w:r>
      <w:r>
        <w:t>maintenance</w:t>
      </w:r>
      <w:r>
        <w:rPr>
          <w:spacing w:val="-8"/>
        </w:rPr>
        <w:t xml:space="preserve"> </w:t>
      </w:r>
      <w:r>
        <w:t>expenses</w:t>
      </w:r>
      <w:r>
        <w:rPr>
          <w:spacing w:val="-7"/>
        </w:rPr>
        <w:t xml:space="preserve"> </w:t>
      </w:r>
      <w:r>
        <w:t>often</w:t>
      </w:r>
      <w:r>
        <w:rPr>
          <w:spacing w:val="-9"/>
        </w:rPr>
        <w:t xml:space="preserve"> </w:t>
      </w:r>
      <w:r>
        <w:t>associated</w:t>
      </w:r>
      <w:r>
        <w:rPr>
          <w:spacing w:val="-8"/>
        </w:rPr>
        <w:t xml:space="preserve"> </w:t>
      </w:r>
      <w:r>
        <w:t>with</w:t>
      </w:r>
      <w:r>
        <w:rPr>
          <w:spacing w:val="-9"/>
        </w:rPr>
        <w:t xml:space="preserve"> </w:t>
      </w:r>
      <w:r>
        <w:t>other</w:t>
      </w:r>
      <w:r>
        <w:rPr>
          <w:spacing w:val="-10"/>
        </w:rPr>
        <w:t xml:space="preserve"> </w:t>
      </w:r>
      <w:r>
        <w:t>sensing</w:t>
      </w:r>
      <w:r>
        <w:rPr>
          <w:spacing w:val="-9"/>
        </w:rPr>
        <w:t xml:space="preserve"> </w:t>
      </w:r>
      <w:r>
        <w:t>technologies</w:t>
      </w:r>
      <w:r>
        <w:rPr>
          <w:spacing w:val="-58"/>
        </w:rPr>
        <w:t xml:space="preserve"> </w:t>
      </w:r>
      <w:r>
        <w:t>like</w:t>
      </w:r>
      <w:r>
        <w:rPr>
          <w:spacing w:val="-2"/>
        </w:rPr>
        <w:t xml:space="preserve"> </w:t>
      </w:r>
      <w:r>
        <w:t xml:space="preserve">parking sensors. </w:t>
      </w:r>
      <w:bookmarkStart w:id="7" w:name="_Hlk170158226"/>
      <w:r>
        <w:t>(De</w:t>
      </w:r>
      <w:r>
        <w:rPr>
          <w:spacing w:val="1"/>
        </w:rPr>
        <w:t xml:space="preserve"> </w:t>
      </w:r>
      <w:r>
        <w:t>Almeida</w:t>
      </w:r>
      <w:r>
        <w:rPr>
          <w:spacing w:val="-1"/>
        </w:rPr>
        <w:t xml:space="preserve"> </w:t>
      </w:r>
      <w:r>
        <w:t>et al., 2015)</w:t>
      </w:r>
      <w:bookmarkEnd w:id="7"/>
    </w:p>
    <w:p w14:paraId="1F6E5B46" w14:textId="77777777" w:rsidR="007D20C2" w:rsidRDefault="00D260D4">
      <w:pPr>
        <w:pStyle w:val="BodyText"/>
        <w:spacing w:line="360" w:lineRule="auto"/>
        <w:ind w:left="142" w:right="149"/>
        <w:jc w:val="both"/>
      </w:pPr>
      <w:r>
        <w:t>Our</w:t>
      </w:r>
      <w:r>
        <w:rPr>
          <w:spacing w:val="-5"/>
        </w:rPr>
        <w:t xml:space="preserve"> </w:t>
      </w:r>
      <w:r>
        <w:t>aim</w:t>
      </w:r>
      <w:r>
        <w:rPr>
          <w:spacing w:val="-3"/>
        </w:rPr>
        <w:t xml:space="preserve"> </w:t>
      </w:r>
      <w:r>
        <w:t>is</w:t>
      </w:r>
      <w:r>
        <w:rPr>
          <w:spacing w:val="-2"/>
        </w:rPr>
        <w:t xml:space="preserve"> </w:t>
      </w:r>
      <w:r>
        <w:t>to</w:t>
      </w:r>
      <w:r>
        <w:rPr>
          <w:spacing w:val="-3"/>
        </w:rPr>
        <w:t xml:space="preserve"> </w:t>
      </w:r>
      <w:r>
        <w:t>utilize</w:t>
      </w:r>
      <w:r>
        <w:rPr>
          <w:spacing w:val="-2"/>
        </w:rPr>
        <w:t xml:space="preserve"> </w:t>
      </w:r>
      <w:r>
        <w:t>transfer</w:t>
      </w:r>
      <w:r>
        <w:rPr>
          <w:spacing w:val="-5"/>
        </w:rPr>
        <w:t xml:space="preserve"> </w:t>
      </w:r>
      <w:r>
        <w:t>learning</w:t>
      </w:r>
      <w:r>
        <w:rPr>
          <w:spacing w:val="-3"/>
        </w:rPr>
        <w:t xml:space="preserve"> </w:t>
      </w:r>
      <w:r>
        <w:t>to</w:t>
      </w:r>
      <w:r>
        <w:rPr>
          <w:spacing w:val="-3"/>
        </w:rPr>
        <w:t xml:space="preserve"> </w:t>
      </w:r>
      <w:r>
        <w:t>detect</w:t>
      </w:r>
      <w:r>
        <w:rPr>
          <w:spacing w:val="-1"/>
        </w:rPr>
        <w:t xml:space="preserve"> </w:t>
      </w:r>
      <w:r>
        <w:t>vacant</w:t>
      </w:r>
      <w:r>
        <w:rPr>
          <w:spacing w:val="-2"/>
        </w:rPr>
        <w:t xml:space="preserve"> </w:t>
      </w:r>
      <w:r>
        <w:t>parking</w:t>
      </w:r>
      <w:r>
        <w:rPr>
          <w:spacing w:val="-4"/>
        </w:rPr>
        <w:t xml:space="preserve"> </w:t>
      </w:r>
      <w:r>
        <w:t>spaces without</w:t>
      </w:r>
      <w:r>
        <w:rPr>
          <w:spacing w:val="-3"/>
        </w:rPr>
        <w:t xml:space="preserve"> </w:t>
      </w:r>
      <w:r>
        <w:t>the</w:t>
      </w:r>
      <w:r>
        <w:rPr>
          <w:spacing w:val="-3"/>
        </w:rPr>
        <w:t xml:space="preserve"> </w:t>
      </w:r>
      <w:r>
        <w:t>need</w:t>
      </w:r>
      <w:r>
        <w:rPr>
          <w:spacing w:val="-2"/>
        </w:rPr>
        <w:t xml:space="preserve"> </w:t>
      </w:r>
      <w:r>
        <w:t>for</w:t>
      </w:r>
      <w:r>
        <w:rPr>
          <w:spacing w:val="-3"/>
        </w:rPr>
        <w:t xml:space="preserve"> </w:t>
      </w:r>
      <w:r>
        <w:t>sensors,</w:t>
      </w:r>
      <w:r>
        <w:rPr>
          <w:spacing w:val="-57"/>
        </w:rPr>
        <w:t xml:space="preserve"> </w:t>
      </w:r>
      <w:r>
        <w:t>particularly in challenging conditions such as nighttime and inclement weather. Previous studies</w:t>
      </w:r>
      <w:r>
        <w:rPr>
          <w:spacing w:val="1"/>
        </w:rPr>
        <w:t xml:space="preserve"> </w:t>
      </w:r>
      <w:r>
        <w:t>by</w:t>
      </w:r>
      <w:r>
        <w:rPr>
          <w:spacing w:val="-11"/>
        </w:rPr>
        <w:t xml:space="preserve"> </w:t>
      </w:r>
      <w:r>
        <w:t>(Amato,</w:t>
      </w:r>
      <w:r>
        <w:rPr>
          <w:spacing w:val="-11"/>
        </w:rPr>
        <w:t xml:space="preserve"> </w:t>
      </w:r>
      <w:r>
        <w:t>G</w:t>
      </w:r>
      <w:r>
        <w:rPr>
          <w:spacing w:val="-12"/>
        </w:rPr>
        <w:t xml:space="preserve"> </w:t>
      </w:r>
      <w:r>
        <w:t>2020)</w:t>
      </w:r>
      <w:r>
        <w:rPr>
          <w:spacing w:val="-12"/>
        </w:rPr>
        <w:t xml:space="preserve"> </w:t>
      </w:r>
      <w:r>
        <w:t>and</w:t>
      </w:r>
      <w:r>
        <w:rPr>
          <w:spacing w:val="-13"/>
        </w:rPr>
        <w:t xml:space="preserve"> </w:t>
      </w:r>
      <w:r>
        <w:t>Oresti</w:t>
      </w:r>
      <w:r>
        <w:rPr>
          <w:spacing w:val="-10"/>
        </w:rPr>
        <w:t xml:space="preserve"> </w:t>
      </w:r>
      <w:r>
        <w:t>(GI)</w:t>
      </w:r>
      <w:r>
        <w:rPr>
          <w:spacing w:val="-12"/>
        </w:rPr>
        <w:t xml:space="preserve"> </w:t>
      </w:r>
      <w:r>
        <w:t>overlook</w:t>
      </w:r>
      <w:r>
        <w:rPr>
          <w:spacing w:val="-11"/>
        </w:rPr>
        <w:t xml:space="preserve"> </w:t>
      </w:r>
      <w:r>
        <w:t>weather</w:t>
      </w:r>
      <w:r>
        <w:rPr>
          <w:spacing w:val="-12"/>
        </w:rPr>
        <w:t xml:space="preserve"> </w:t>
      </w:r>
      <w:r>
        <w:t>conditions,</w:t>
      </w:r>
      <w:r>
        <w:rPr>
          <w:spacing w:val="-11"/>
        </w:rPr>
        <w:t xml:space="preserve"> </w:t>
      </w:r>
      <w:r>
        <w:t>while</w:t>
      </w:r>
      <w:r>
        <w:rPr>
          <w:spacing w:val="-12"/>
        </w:rPr>
        <w:t xml:space="preserve"> </w:t>
      </w:r>
      <w:r>
        <w:t>(Lee</w:t>
      </w:r>
      <w:r>
        <w:rPr>
          <w:spacing w:val="-12"/>
        </w:rPr>
        <w:t xml:space="preserve"> </w:t>
      </w:r>
      <w:r>
        <w:t>CH</w:t>
      </w:r>
      <w:r>
        <w:rPr>
          <w:spacing w:val="-12"/>
        </w:rPr>
        <w:t xml:space="preserve"> </w:t>
      </w:r>
      <w:r>
        <w:t>2013)</w:t>
      </w:r>
      <w:r>
        <w:rPr>
          <w:spacing w:val="-12"/>
        </w:rPr>
        <w:t xml:space="preserve"> </w:t>
      </w:r>
      <w:r>
        <w:t>and</w:t>
      </w:r>
      <w:r>
        <w:rPr>
          <w:spacing w:val="-11"/>
        </w:rPr>
        <w:t xml:space="preserve"> </w:t>
      </w:r>
      <w:r>
        <w:t>(Sastre</w:t>
      </w:r>
      <w:r>
        <w:rPr>
          <w:spacing w:val="-57"/>
        </w:rPr>
        <w:t xml:space="preserve"> </w:t>
      </w:r>
      <w:r>
        <w:t>RJ 2007) lack datasets containing dark night photographs, leading to decreased accuracy in</w:t>
      </w:r>
      <w:r>
        <w:rPr>
          <w:spacing w:val="1"/>
        </w:rPr>
        <w:t xml:space="preserve"> </w:t>
      </w:r>
      <w:r>
        <w:t>nighttime parking spot detection. To address this, we employ a dataset captured continuously</w:t>
      </w:r>
      <w:r>
        <w:rPr>
          <w:spacing w:val="1"/>
        </w:rPr>
        <w:t xml:space="preserve"> </w:t>
      </w:r>
      <w:r>
        <w:t>throughout</w:t>
      </w:r>
      <w:r>
        <w:rPr>
          <w:spacing w:val="1"/>
        </w:rPr>
        <w:t xml:space="preserve"> </w:t>
      </w:r>
      <w:r>
        <w:t>the</w:t>
      </w:r>
      <w:r>
        <w:rPr>
          <w:spacing w:val="1"/>
        </w:rPr>
        <w:t xml:space="preserve"> </w:t>
      </w:r>
      <w:r>
        <w:t>day</w:t>
      </w:r>
      <w:r>
        <w:rPr>
          <w:spacing w:val="1"/>
        </w:rPr>
        <w:t xml:space="preserve"> </w:t>
      </w:r>
      <w:r>
        <w:t>to</w:t>
      </w:r>
      <w:r>
        <w:rPr>
          <w:spacing w:val="1"/>
        </w:rPr>
        <w:t xml:space="preserve"> </w:t>
      </w:r>
      <w:r>
        <w:t>account</w:t>
      </w:r>
      <w:r>
        <w:rPr>
          <w:spacing w:val="1"/>
        </w:rPr>
        <w:t xml:space="preserve"> </w:t>
      </w:r>
      <w:r>
        <w:t>for</w:t>
      </w:r>
      <w:r>
        <w:rPr>
          <w:spacing w:val="1"/>
        </w:rPr>
        <w:t xml:space="preserve"> </w:t>
      </w:r>
      <w:r>
        <w:t>environmental</w:t>
      </w:r>
      <w:r>
        <w:rPr>
          <w:spacing w:val="1"/>
        </w:rPr>
        <w:t xml:space="preserve"> </w:t>
      </w:r>
      <w:r>
        <w:t>variations.</w:t>
      </w:r>
      <w:r>
        <w:rPr>
          <w:spacing w:val="1"/>
        </w:rPr>
        <w:t xml:space="preserve"> </w:t>
      </w:r>
      <w:r>
        <w:t>We</w:t>
      </w:r>
      <w:r>
        <w:rPr>
          <w:spacing w:val="1"/>
        </w:rPr>
        <w:t xml:space="preserve"> </w:t>
      </w:r>
      <w:r>
        <w:t>implement</w:t>
      </w:r>
      <w:r>
        <w:rPr>
          <w:spacing w:val="1"/>
        </w:rPr>
        <w:t xml:space="preserve"> </w:t>
      </w:r>
      <w:r>
        <w:t>ResNet50</w:t>
      </w:r>
      <w:r>
        <w:rPr>
          <w:spacing w:val="1"/>
        </w:rPr>
        <w:t xml:space="preserve"> </w:t>
      </w:r>
      <w:r>
        <w:t>and</w:t>
      </w:r>
      <w:r>
        <w:rPr>
          <w:spacing w:val="1"/>
        </w:rPr>
        <w:t xml:space="preserve"> </w:t>
      </w:r>
      <w:r>
        <w:t>MobileNet,</w:t>
      </w:r>
      <w:r>
        <w:rPr>
          <w:spacing w:val="-1"/>
        </w:rPr>
        <w:t xml:space="preserve"> </w:t>
      </w:r>
      <w:r>
        <w:t>two widely-used</w:t>
      </w:r>
      <w:r>
        <w:rPr>
          <w:spacing w:val="-1"/>
        </w:rPr>
        <w:t xml:space="preserve"> </w:t>
      </w:r>
      <w:r>
        <w:t>convolutional neural</w:t>
      </w:r>
      <w:r>
        <w:rPr>
          <w:spacing w:val="2"/>
        </w:rPr>
        <w:t xml:space="preserve"> </w:t>
      </w:r>
      <w:r>
        <w:t>networks,</w:t>
      </w:r>
      <w:r>
        <w:rPr>
          <w:spacing w:val="-1"/>
        </w:rPr>
        <w:t xml:space="preserve"> </w:t>
      </w:r>
      <w:r>
        <w:t>trained</w:t>
      </w:r>
      <w:r>
        <w:rPr>
          <w:spacing w:val="1"/>
        </w:rPr>
        <w:t xml:space="preserve"> </w:t>
      </w:r>
      <w:r>
        <w:t>for</w:t>
      </w:r>
      <w:r>
        <w:rPr>
          <w:spacing w:val="-2"/>
        </w:rPr>
        <w:t xml:space="preserve"> </w:t>
      </w:r>
      <w:r>
        <w:t>this</w:t>
      </w:r>
      <w:r>
        <w:rPr>
          <w:spacing w:val="-1"/>
        </w:rPr>
        <w:t xml:space="preserve"> </w:t>
      </w:r>
      <w:r>
        <w:t>purpose.</w:t>
      </w:r>
    </w:p>
    <w:p w14:paraId="67B047FF" w14:textId="77777777" w:rsidR="007D20C2" w:rsidRDefault="00D260D4">
      <w:pPr>
        <w:pStyle w:val="BodyText"/>
        <w:spacing w:before="1"/>
        <w:ind w:left="142"/>
        <w:jc w:val="both"/>
      </w:pPr>
      <w:r>
        <w:t>As</w:t>
      </w:r>
      <w:r>
        <w:rPr>
          <w:spacing w:val="-1"/>
        </w:rPr>
        <w:t xml:space="preserve"> </w:t>
      </w:r>
      <w:r>
        <w:t>a</w:t>
      </w:r>
      <w:r>
        <w:rPr>
          <w:spacing w:val="-3"/>
        </w:rPr>
        <w:t xml:space="preserve"> </w:t>
      </w:r>
      <w:r>
        <w:t>result,</w:t>
      </w:r>
      <w:r>
        <w:rPr>
          <w:spacing w:val="-1"/>
        </w:rPr>
        <w:t xml:space="preserve"> </w:t>
      </w:r>
      <w:r>
        <w:t>this implementation</w:t>
      </w:r>
      <w:r>
        <w:rPr>
          <w:spacing w:val="-1"/>
        </w:rPr>
        <w:t xml:space="preserve"> </w:t>
      </w:r>
      <w:r>
        <w:t>can</w:t>
      </w:r>
      <w:r>
        <w:rPr>
          <w:spacing w:val="-1"/>
        </w:rPr>
        <w:t xml:space="preserve"> </w:t>
      </w:r>
      <w:r>
        <w:t>be</w:t>
      </w:r>
      <w:r>
        <w:rPr>
          <w:spacing w:val="-2"/>
        </w:rPr>
        <w:t xml:space="preserve"> </w:t>
      </w:r>
      <w:r>
        <w:t>applied in</w:t>
      </w:r>
      <w:r>
        <w:rPr>
          <w:spacing w:val="1"/>
        </w:rPr>
        <w:t xml:space="preserve"> </w:t>
      </w:r>
      <w:r>
        <w:t>various</w:t>
      </w:r>
      <w:r>
        <w:rPr>
          <w:spacing w:val="-1"/>
        </w:rPr>
        <w:t xml:space="preserve"> </w:t>
      </w:r>
      <w:r>
        <w:t>scenarios,</w:t>
      </w:r>
      <w:r>
        <w:rPr>
          <w:spacing w:val="-1"/>
        </w:rPr>
        <w:t xml:space="preserve"> </w:t>
      </w:r>
      <w:r>
        <w:t>including:</w:t>
      </w:r>
    </w:p>
    <w:p w14:paraId="70C6EAFC" w14:textId="77777777" w:rsidR="007D20C2" w:rsidRDefault="00D260D4">
      <w:pPr>
        <w:pStyle w:val="ListParagraph"/>
        <w:numPr>
          <w:ilvl w:val="0"/>
          <w:numId w:val="17"/>
        </w:numPr>
        <w:tabs>
          <w:tab w:val="left" w:pos="855"/>
        </w:tabs>
        <w:spacing w:before="137" w:line="355" w:lineRule="auto"/>
        <w:ind w:right="150"/>
        <w:jc w:val="both"/>
        <w:rPr>
          <w:sz w:val="24"/>
        </w:rPr>
      </w:pPr>
      <w:r>
        <w:rPr>
          <w:sz w:val="24"/>
        </w:rPr>
        <w:t>ResNet50 and MobileNet models offer a simple and effective approach, utilizing pre-</w:t>
      </w:r>
      <w:r>
        <w:rPr>
          <w:spacing w:val="1"/>
          <w:sz w:val="24"/>
        </w:rPr>
        <w:t xml:space="preserve"> </w:t>
      </w:r>
      <w:r>
        <w:rPr>
          <w:sz w:val="24"/>
        </w:rPr>
        <w:t>trained architectures to improve accuracy. Unlike custom network designs, they allow for</w:t>
      </w:r>
      <w:r>
        <w:rPr>
          <w:spacing w:val="1"/>
          <w:sz w:val="24"/>
        </w:rPr>
        <w:t xml:space="preserve"> </w:t>
      </w:r>
      <w:r>
        <w:rPr>
          <w:sz w:val="24"/>
        </w:rPr>
        <w:t>swift implementation and demonstrate superior performance in parking space detection</w:t>
      </w:r>
      <w:r>
        <w:rPr>
          <w:spacing w:val="1"/>
          <w:sz w:val="24"/>
        </w:rPr>
        <w:t xml:space="preserve"> </w:t>
      </w:r>
      <w:r>
        <w:rPr>
          <w:sz w:val="24"/>
        </w:rPr>
        <w:t>systems.</w:t>
      </w:r>
    </w:p>
    <w:p w14:paraId="1A31AE39" w14:textId="77777777" w:rsidR="007D20C2" w:rsidRDefault="00D260D4">
      <w:pPr>
        <w:pStyle w:val="ListParagraph"/>
        <w:numPr>
          <w:ilvl w:val="0"/>
          <w:numId w:val="17"/>
        </w:numPr>
        <w:tabs>
          <w:tab w:val="left" w:pos="855"/>
        </w:tabs>
        <w:spacing w:before="2" w:line="340" w:lineRule="auto"/>
        <w:ind w:right="154"/>
        <w:jc w:val="both"/>
        <w:rPr>
          <w:sz w:val="24"/>
        </w:rPr>
      </w:pPr>
      <w:r>
        <w:rPr>
          <w:sz w:val="24"/>
        </w:rPr>
        <w:t>When</w:t>
      </w:r>
      <w:r>
        <w:rPr>
          <w:spacing w:val="-10"/>
          <w:sz w:val="24"/>
        </w:rPr>
        <w:t xml:space="preserve"> </w:t>
      </w:r>
      <w:r>
        <w:rPr>
          <w:sz w:val="24"/>
        </w:rPr>
        <w:t>it</w:t>
      </w:r>
      <w:r>
        <w:rPr>
          <w:spacing w:val="-8"/>
          <w:sz w:val="24"/>
        </w:rPr>
        <w:t xml:space="preserve"> </w:t>
      </w:r>
      <w:r>
        <w:rPr>
          <w:sz w:val="24"/>
        </w:rPr>
        <w:t>comes</w:t>
      </w:r>
      <w:r>
        <w:rPr>
          <w:spacing w:val="-9"/>
          <w:sz w:val="24"/>
        </w:rPr>
        <w:t xml:space="preserve"> </w:t>
      </w:r>
      <w:r>
        <w:rPr>
          <w:sz w:val="24"/>
        </w:rPr>
        <w:t>to</w:t>
      </w:r>
      <w:r>
        <w:rPr>
          <w:spacing w:val="-8"/>
          <w:sz w:val="24"/>
        </w:rPr>
        <w:t xml:space="preserve"> </w:t>
      </w:r>
      <w:r>
        <w:rPr>
          <w:sz w:val="24"/>
        </w:rPr>
        <w:t>accuracy</w:t>
      </w:r>
      <w:r>
        <w:rPr>
          <w:spacing w:val="-9"/>
          <w:sz w:val="24"/>
        </w:rPr>
        <w:t xml:space="preserve"> </w:t>
      </w:r>
      <w:r>
        <w:rPr>
          <w:sz w:val="24"/>
        </w:rPr>
        <w:t>and</w:t>
      </w:r>
      <w:r>
        <w:rPr>
          <w:spacing w:val="-9"/>
          <w:sz w:val="24"/>
        </w:rPr>
        <w:t xml:space="preserve"> </w:t>
      </w:r>
      <w:r>
        <w:rPr>
          <w:sz w:val="24"/>
        </w:rPr>
        <w:t>loss</w:t>
      </w:r>
      <w:r>
        <w:rPr>
          <w:spacing w:val="-8"/>
          <w:sz w:val="24"/>
        </w:rPr>
        <w:t xml:space="preserve"> </w:t>
      </w:r>
      <w:r>
        <w:rPr>
          <w:sz w:val="24"/>
        </w:rPr>
        <w:t>function,</w:t>
      </w:r>
      <w:r>
        <w:rPr>
          <w:spacing w:val="-10"/>
          <w:sz w:val="24"/>
        </w:rPr>
        <w:t xml:space="preserve"> </w:t>
      </w:r>
      <w:r>
        <w:rPr>
          <w:sz w:val="24"/>
        </w:rPr>
        <w:t>both</w:t>
      </w:r>
      <w:r>
        <w:rPr>
          <w:spacing w:val="-13"/>
          <w:sz w:val="24"/>
        </w:rPr>
        <w:t xml:space="preserve"> </w:t>
      </w:r>
      <w:r>
        <w:rPr>
          <w:sz w:val="24"/>
        </w:rPr>
        <w:t>models</w:t>
      </w:r>
      <w:r>
        <w:rPr>
          <w:spacing w:val="-8"/>
          <w:sz w:val="24"/>
        </w:rPr>
        <w:t xml:space="preserve"> </w:t>
      </w:r>
      <w:r>
        <w:rPr>
          <w:sz w:val="24"/>
        </w:rPr>
        <w:t>perform</w:t>
      </w:r>
      <w:r>
        <w:rPr>
          <w:spacing w:val="-9"/>
          <w:sz w:val="24"/>
        </w:rPr>
        <w:t xml:space="preserve"> </w:t>
      </w:r>
      <w:r>
        <w:rPr>
          <w:sz w:val="24"/>
        </w:rPr>
        <w:t>very</w:t>
      </w:r>
      <w:r>
        <w:rPr>
          <w:spacing w:val="-9"/>
          <w:sz w:val="24"/>
        </w:rPr>
        <w:t xml:space="preserve"> </w:t>
      </w:r>
      <w:r>
        <w:rPr>
          <w:sz w:val="24"/>
        </w:rPr>
        <w:t>similarly</w:t>
      </w:r>
      <w:r>
        <w:rPr>
          <w:spacing w:val="-9"/>
          <w:sz w:val="24"/>
        </w:rPr>
        <w:t xml:space="preserve"> </w:t>
      </w:r>
      <w:r>
        <w:rPr>
          <w:sz w:val="24"/>
        </w:rPr>
        <w:t>and</w:t>
      </w:r>
      <w:r>
        <w:rPr>
          <w:spacing w:val="-9"/>
          <w:sz w:val="24"/>
        </w:rPr>
        <w:t xml:space="preserve"> </w:t>
      </w:r>
      <w:r>
        <w:rPr>
          <w:sz w:val="24"/>
        </w:rPr>
        <w:t>show</w:t>
      </w:r>
      <w:r>
        <w:rPr>
          <w:spacing w:val="-58"/>
          <w:sz w:val="24"/>
        </w:rPr>
        <w:t xml:space="preserve"> </w:t>
      </w:r>
      <w:r>
        <w:rPr>
          <w:sz w:val="24"/>
        </w:rPr>
        <w:t>positive</w:t>
      </w:r>
      <w:r>
        <w:rPr>
          <w:spacing w:val="-2"/>
          <w:sz w:val="24"/>
        </w:rPr>
        <w:t xml:space="preserve"> </w:t>
      </w:r>
      <w:r>
        <w:rPr>
          <w:sz w:val="24"/>
        </w:rPr>
        <w:t>results in their</w:t>
      </w:r>
      <w:r>
        <w:rPr>
          <w:spacing w:val="1"/>
          <w:sz w:val="24"/>
        </w:rPr>
        <w:t xml:space="preserve"> </w:t>
      </w:r>
      <w:r>
        <w:rPr>
          <w:sz w:val="24"/>
        </w:rPr>
        <w:t>analysis.</w:t>
      </w:r>
    </w:p>
    <w:p w14:paraId="7EF5911A" w14:textId="77777777" w:rsidR="007D20C2" w:rsidRDefault="00D260D4">
      <w:pPr>
        <w:pStyle w:val="ListParagraph"/>
        <w:numPr>
          <w:ilvl w:val="0"/>
          <w:numId w:val="17"/>
        </w:numPr>
        <w:tabs>
          <w:tab w:val="left" w:pos="855"/>
        </w:tabs>
        <w:spacing w:before="25" w:line="340" w:lineRule="auto"/>
        <w:ind w:right="157"/>
        <w:jc w:val="both"/>
        <w:rPr>
          <w:sz w:val="24"/>
        </w:rPr>
      </w:pPr>
      <w:r>
        <w:rPr>
          <w:sz w:val="24"/>
        </w:rPr>
        <w:t>Both</w:t>
      </w:r>
      <w:r>
        <w:rPr>
          <w:spacing w:val="-8"/>
          <w:sz w:val="24"/>
        </w:rPr>
        <w:t xml:space="preserve"> </w:t>
      </w:r>
      <w:r>
        <w:rPr>
          <w:sz w:val="24"/>
        </w:rPr>
        <w:t>the</w:t>
      </w:r>
      <w:r>
        <w:rPr>
          <w:spacing w:val="-9"/>
          <w:sz w:val="24"/>
        </w:rPr>
        <w:t xml:space="preserve"> </w:t>
      </w:r>
      <w:r>
        <w:rPr>
          <w:sz w:val="24"/>
        </w:rPr>
        <w:t>loss</w:t>
      </w:r>
      <w:r>
        <w:rPr>
          <w:spacing w:val="-8"/>
          <w:sz w:val="24"/>
        </w:rPr>
        <w:t xml:space="preserve"> </w:t>
      </w:r>
      <w:r>
        <w:rPr>
          <w:sz w:val="24"/>
        </w:rPr>
        <w:t>function</w:t>
      </w:r>
      <w:r>
        <w:rPr>
          <w:spacing w:val="-5"/>
          <w:sz w:val="24"/>
        </w:rPr>
        <w:t xml:space="preserve"> </w:t>
      </w:r>
      <w:r>
        <w:rPr>
          <w:sz w:val="24"/>
        </w:rPr>
        <w:t>and</w:t>
      </w:r>
      <w:r>
        <w:rPr>
          <w:spacing w:val="-9"/>
          <w:sz w:val="24"/>
        </w:rPr>
        <w:t xml:space="preserve"> </w:t>
      </w:r>
      <w:r>
        <w:rPr>
          <w:sz w:val="24"/>
        </w:rPr>
        <w:t>accuracy</w:t>
      </w:r>
      <w:r>
        <w:rPr>
          <w:spacing w:val="-9"/>
          <w:sz w:val="24"/>
        </w:rPr>
        <w:t xml:space="preserve"> </w:t>
      </w:r>
      <w:r>
        <w:rPr>
          <w:sz w:val="24"/>
        </w:rPr>
        <w:t>stabilize</w:t>
      </w:r>
      <w:r>
        <w:rPr>
          <w:spacing w:val="-6"/>
          <w:sz w:val="24"/>
        </w:rPr>
        <w:t xml:space="preserve"> </w:t>
      </w:r>
      <w:r>
        <w:rPr>
          <w:sz w:val="24"/>
        </w:rPr>
        <w:t>after</w:t>
      </w:r>
      <w:r>
        <w:rPr>
          <w:spacing w:val="-7"/>
          <w:sz w:val="24"/>
        </w:rPr>
        <w:t xml:space="preserve"> </w:t>
      </w:r>
      <w:r>
        <w:rPr>
          <w:sz w:val="24"/>
        </w:rPr>
        <w:t>around</w:t>
      </w:r>
      <w:r>
        <w:rPr>
          <w:spacing w:val="-9"/>
          <w:sz w:val="24"/>
        </w:rPr>
        <w:t xml:space="preserve"> </w:t>
      </w:r>
      <w:r>
        <w:rPr>
          <w:sz w:val="24"/>
        </w:rPr>
        <w:t>100</w:t>
      </w:r>
      <w:r>
        <w:rPr>
          <w:spacing w:val="-6"/>
          <w:sz w:val="24"/>
        </w:rPr>
        <w:t xml:space="preserve"> </w:t>
      </w:r>
      <w:r>
        <w:rPr>
          <w:sz w:val="24"/>
        </w:rPr>
        <w:t>epochs.</w:t>
      </w:r>
      <w:r>
        <w:rPr>
          <w:spacing w:val="-6"/>
          <w:sz w:val="24"/>
        </w:rPr>
        <w:t xml:space="preserve"> </w:t>
      </w:r>
      <w:r>
        <w:rPr>
          <w:sz w:val="24"/>
        </w:rPr>
        <w:t>Further</w:t>
      </w:r>
      <w:r>
        <w:rPr>
          <w:spacing w:val="-9"/>
          <w:sz w:val="24"/>
        </w:rPr>
        <w:t xml:space="preserve"> </w:t>
      </w:r>
      <w:r>
        <w:rPr>
          <w:sz w:val="24"/>
        </w:rPr>
        <w:t>training</w:t>
      </w:r>
      <w:r>
        <w:rPr>
          <w:spacing w:val="-8"/>
          <w:sz w:val="24"/>
        </w:rPr>
        <w:t xml:space="preserve"> </w:t>
      </w:r>
      <w:r>
        <w:rPr>
          <w:sz w:val="24"/>
        </w:rPr>
        <w:t>may</w:t>
      </w:r>
      <w:r>
        <w:rPr>
          <w:spacing w:val="-58"/>
          <w:sz w:val="24"/>
        </w:rPr>
        <w:t xml:space="preserve"> </w:t>
      </w:r>
      <w:r>
        <w:rPr>
          <w:sz w:val="24"/>
        </w:rPr>
        <w:t>lead</w:t>
      </w:r>
      <w:r>
        <w:rPr>
          <w:spacing w:val="-1"/>
          <w:sz w:val="24"/>
        </w:rPr>
        <w:t xml:space="preserve"> </w:t>
      </w:r>
      <w:r>
        <w:rPr>
          <w:sz w:val="24"/>
        </w:rPr>
        <w:t>to overfitting,</w:t>
      </w:r>
      <w:r>
        <w:rPr>
          <w:spacing w:val="-1"/>
          <w:sz w:val="24"/>
        </w:rPr>
        <w:t xml:space="preserve"> </w:t>
      </w:r>
      <w:r>
        <w:rPr>
          <w:sz w:val="24"/>
        </w:rPr>
        <w:t>which</w:t>
      </w:r>
      <w:r>
        <w:rPr>
          <w:spacing w:val="2"/>
          <w:sz w:val="24"/>
        </w:rPr>
        <w:t xml:space="preserve"> </w:t>
      </w:r>
      <w:r>
        <w:rPr>
          <w:sz w:val="24"/>
        </w:rPr>
        <w:t>could pose</w:t>
      </w:r>
      <w:r>
        <w:rPr>
          <w:spacing w:val="-2"/>
          <w:sz w:val="24"/>
        </w:rPr>
        <w:t xml:space="preserve"> </w:t>
      </w:r>
      <w:r>
        <w:rPr>
          <w:sz w:val="24"/>
        </w:rPr>
        <w:t>problems for the</w:t>
      </w:r>
      <w:r>
        <w:rPr>
          <w:spacing w:val="-1"/>
          <w:sz w:val="24"/>
        </w:rPr>
        <w:t xml:space="preserve"> </w:t>
      </w:r>
      <w:r>
        <w:rPr>
          <w:sz w:val="24"/>
        </w:rPr>
        <w:t>model's performance.</w:t>
      </w:r>
    </w:p>
    <w:p w14:paraId="2DCC8ED4" w14:textId="77777777" w:rsidR="007D20C2" w:rsidRDefault="007D20C2">
      <w:pPr>
        <w:spacing w:line="340" w:lineRule="auto"/>
        <w:jc w:val="both"/>
        <w:rPr>
          <w:sz w:val="24"/>
        </w:rPr>
        <w:sectPr w:rsidR="007D20C2" w:rsidSect="001F0049">
          <w:pgSz w:w="12240" w:h="15840"/>
          <w:pgMar w:top="1340" w:right="980" w:bottom="1800" w:left="1560" w:header="0" w:footer="1535" w:gutter="0"/>
          <w:cols w:space="720"/>
        </w:sectPr>
      </w:pPr>
    </w:p>
    <w:p w14:paraId="1B902293" w14:textId="77777777" w:rsidR="007D20C2" w:rsidRDefault="007D20C2">
      <w:pPr>
        <w:pStyle w:val="BodyText"/>
        <w:rPr>
          <w:sz w:val="20"/>
        </w:rPr>
      </w:pPr>
    </w:p>
    <w:p w14:paraId="038B26CA" w14:textId="77777777" w:rsidR="007D20C2" w:rsidRDefault="007D20C2">
      <w:pPr>
        <w:pStyle w:val="BodyText"/>
        <w:rPr>
          <w:sz w:val="20"/>
        </w:rPr>
      </w:pPr>
    </w:p>
    <w:p w14:paraId="0C5BCE81" w14:textId="77777777" w:rsidR="007D20C2" w:rsidRDefault="007D20C2">
      <w:pPr>
        <w:pStyle w:val="BodyText"/>
        <w:rPr>
          <w:sz w:val="17"/>
        </w:rPr>
      </w:pPr>
    </w:p>
    <w:p w14:paraId="390DEA67" w14:textId="77777777" w:rsidR="007D20C2" w:rsidRDefault="00D260D4">
      <w:pPr>
        <w:pStyle w:val="Heading1"/>
        <w:numPr>
          <w:ilvl w:val="1"/>
          <w:numId w:val="18"/>
        </w:numPr>
        <w:tabs>
          <w:tab w:val="left" w:pos="503"/>
        </w:tabs>
        <w:spacing w:before="90"/>
        <w:ind w:hanging="361"/>
        <w:jc w:val="both"/>
      </w:pPr>
      <w:r>
        <w:t>Related</w:t>
      </w:r>
      <w:r>
        <w:rPr>
          <w:spacing w:val="-4"/>
        </w:rPr>
        <w:t xml:space="preserve"> </w:t>
      </w:r>
      <w:r>
        <w:t>Research</w:t>
      </w:r>
    </w:p>
    <w:p w14:paraId="31D9FBF2" w14:textId="27CA6CDF" w:rsidR="007D20C2" w:rsidRPr="00155098" w:rsidRDefault="00D260D4" w:rsidP="00155098">
      <w:pPr>
        <w:pStyle w:val="ListParagraph"/>
        <w:tabs>
          <w:tab w:val="left" w:pos="862"/>
        </w:tabs>
        <w:spacing w:before="137" w:line="360" w:lineRule="auto"/>
        <w:ind w:left="861" w:right="149" w:firstLine="0"/>
        <w:jc w:val="both"/>
        <w:rPr>
          <w:sz w:val="24"/>
        </w:rPr>
      </w:pPr>
      <w:r>
        <w:rPr>
          <w:sz w:val="24"/>
        </w:rPr>
        <w:t>Boda, V.K. &amp; Nasipuri, Asis &amp; Howitt, Ivan. (2007) proposed a real-time parking space</w:t>
      </w:r>
      <w:r>
        <w:rPr>
          <w:spacing w:val="1"/>
          <w:sz w:val="24"/>
        </w:rPr>
        <w:t xml:space="preserve"> </w:t>
      </w:r>
      <w:r>
        <w:rPr>
          <w:sz w:val="24"/>
        </w:rPr>
        <w:t>locating system utilizing a network of wireless sensor nodes equipped with magnetic</w:t>
      </w:r>
      <w:r>
        <w:rPr>
          <w:spacing w:val="1"/>
          <w:sz w:val="24"/>
        </w:rPr>
        <w:t xml:space="preserve"> </w:t>
      </w:r>
      <w:r>
        <w:rPr>
          <w:sz w:val="24"/>
        </w:rPr>
        <w:t>sensors.</w:t>
      </w:r>
      <w:r>
        <w:rPr>
          <w:spacing w:val="-9"/>
          <w:sz w:val="24"/>
        </w:rPr>
        <w:t xml:space="preserve"> </w:t>
      </w:r>
      <w:r>
        <w:rPr>
          <w:sz w:val="24"/>
        </w:rPr>
        <w:t>It</w:t>
      </w:r>
      <w:r>
        <w:rPr>
          <w:spacing w:val="-11"/>
          <w:sz w:val="24"/>
        </w:rPr>
        <w:t xml:space="preserve"> </w:t>
      </w:r>
      <w:r>
        <w:rPr>
          <w:sz w:val="24"/>
        </w:rPr>
        <w:t>discusses</w:t>
      </w:r>
      <w:r>
        <w:rPr>
          <w:spacing w:val="-11"/>
          <w:sz w:val="24"/>
        </w:rPr>
        <w:t xml:space="preserve"> </w:t>
      </w:r>
      <w:r>
        <w:rPr>
          <w:sz w:val="24"/>
        </w:rPr>
        <w:t>the</w:t>
      </w:r>
      <w:r>
        <w:rPr>
          <w:spacing w:val="-11"/>
          <w:sz w:val="24"/>
        </w:rPr>
        <w:t xml:space="preserve"> </w:t>
      </w:r>
      <w:r>
        <w:rPr>
          <w:sz w:val="24"/>
        </w:rPr>
        <w:t>strategies</w:t>
      </w:r>
      <w:r>
        <w:rPr>
          <w:spacing w:val="-11"/>
          <w:sz w:val="24"/>
        </w:rPr>
        <w:t xml:space="preserve"> </w:t>
      </w:r>
      <w:r>
        <w:rPr>
          <w:sz w:val="24"/>
        </w:rPr>
        <w:t>for</w:t>
      </w:r>
      <w:r>
        <w:rPr>
          <w:spacing w:val="-13"/>
          <w:sz w:val="24"/>
        </w:rPr>
        <w:t xml:space="preserve"> </w:t>
      </w:r>
      <w:r>
        <w:rPr>
          <w:sz w:val="24"/>
        </w:rPr>
        <w:t>designing</w:t>
      </w:r>
      <w:r>
        <w:rPr>
          <w:spacing w:val="-10"/>
          <w:sz w:val="24"/>
        </w:rPr>
        <w:t xml:space="preserve"> </w:t>
      </w:r>
      <w:r>
        <w:rPr>
          <w:sz w:val="24"/>
        </w:rPr>
        <w:t>a</w:t>
      </w:r>
      <w:r>
        <w:rPr>
          <w:spacing w:val="-12"/>
          <w:sz w:val="24"/>
        </w:rPr>
        <w:t xml:space="preserve"> </w:t>
      </w:r>
      <w:r>
        <w:rPr>
          <w:sz w:val="24"/>
        </w:rPr>
        <w:t>dependable</w:t>
      </w:r>
      <w:r>
        <w:rPr>
          <w:spacing w:val="-12"/>
          <w:sz w:val="24"/>
        </w:rPr>
        <w:t xml:space="preserve"> </w:t>
      </w:r>
      <w:r>
        <w:rPr>
          <w:sz w:val="24"/>
        </w:rPr>
        <w:t>detection</w:t>
      </w:r>
      <w:r>
        <w:rPr>
          <w:spacing w:val="-10"/>
          <w:sz w:val="24"/>
        </w:rPr>
        <w:t xml:space="preserve"> </w:t>
      </w:r>
      <w:r>
        <w:rPr>
          <w:sz w:val="24"/>
        </w:rPr>
        <w:t>method</w:t>
      </w:r>
      <w:r>
        <w:rPr>
          <w:spacing w:val="-11"/>
          <w:sz w:val="24"/>
        </w:rPr>
        <w:t xml:space="preserve"> </w:t>
      </w:r>
      <w:r>
        <w:rPr>
          <w:sz w:val="24"/>
        </w:rPr>
        <w:t>for</w:t>
      </w:r>
      <w:r>
        <w:rPr>
          <w:spacing w:val="-13"/>
          <w:sz w:val="24"/>
        </w:rPr>
        <w:t xml:space="preserve"> </w:t>
      </w:r>
      <w:r>
        <w:rPr>
          <w:sz w:val="24"/>
        </w:rPr>
        <w:t>vehicles</w:t>
      </w:r>
      <w:r>
        <w:rPr>
          <w:spacing w:val="-57"/>
          <w:sz w:val="24"/>
        </w:rPr>
        <w:t xml:space="preserve"> </w:t>
      </w:r>
      <w:r>
        <w:rPr>
          <w:sz w:val="24"/>
        </w:rPr>
        <w:t>based</w:t>
      </w:r>
      <w:r>
        <w:rPr>
          <w:spacing w:val="1"/>
          <w:sz w:val="24"/>
        </w:rPr>
        <w:t xml:space="preserve"> </w:t>
      </w:r>
      <w:r>
        <w:rPr>
          <w:sz w:val="24"/>
        </w:rPr>
        <w:t>on</w:t>
      </w:r>
      <w:r>
        <w:rPr>
          <w:spacing w:val="1"/>
          <w:sz w:val="24"/>
        </w:rPr>
        <w:t xml:space="preserve"> </w:t>
      </w:r>
      <w:r>
        <w:rPr>
          <w:sz w:val="24"/>
        </w:rPr>
        <w:t>magnetic</w:t>
      </w:r>
      <w:r>
        <w:rPr>
          <w:spacing w:val="1"/>
          <w:sz w:val="24"/>
        </w:rPr>
        <w:t xml:space="preserve"> </w:t>
      </w:r>
      <w:r>
        <w:rPr>
          <w:sz w:val="24"/>
        </w:rPr>
        <w:t>signatures</w:t>
      </w:r>
      <w:r>
        <w:rPr>
          <w:spacing w:val="1"/>
          <w:sz w:val="24"/>
        </w:rPr>
        <w:t xml:space="preserve"> </w:t>
      </w:r>
      <w:r>
        <w:rPr>
          <w:sz w:val="24"/>
        </w:rPr>
        <w:t>captured</w:t>
      </w:r>
      <w:r>
        <w:rPr>
          <w:spacing w:val="1"/>
          <w:sz w:val="24"/>
        </w:rPr>
        <w:t xml:space="preserve"> </w:t>
      </w:r>
      <w:r>
        <w:rPr>
          <w:sz w:val="24"/>
        </w:rPr>
        <w:t>by</w:t>
      </w:r>
      <w:r>
        <w:rPr>
          <w:spacing w:val="1"/>
          <w:sz w:val="24"/>
        </w:rPr>
        <w:t xml:space="preserve"> </w:t>
      </w:r>
      <w:r>
        <w:rPr>
          <w:sz w:val="24"/>
        </w:rPr>
        <w:t>these</w:t>
      </w:r>
      <w:r>
        <w:rPr>
          <w:spacing w:val="1"/>
          <w:sz w:val="24"/>
        </w:rPr>
        <w:t xml:space="preserve"> </w:t>
      </w:r>
      <w:r>
        <w:rPr>
          <w:sz w:val="24"/>
        </w:rPr>
        <w:t>sensors.</w:t>
      </w:r>
      <w:r>
        <w:rPr>
          <w:spacing w:val="1"/>
          <w:sz w:val="24"/>
        </w:rPr>
        <w:t xml:space="preserve"> </w:t>
      </w:r>
      <w:r>
        <w:rPr>
          <w:sz w:val="24"/>
        </w:rPr>
        <w:t>The</w:t>
      </w:r>
      <w:r>
        <w:rPr>
          <w:spacing w:val="1"/>
          <w:sz w:val="24"/>
        </w:rPr>
        <w:t xml:space="preserve"> </w:t>
      </w:r>
      <w:r>
        <w:rPr>
          <w:sz w:val="24"/>
        </w:rPr>
        <w:t>design</w:t>
      </w:r>
      <w:r>
        <w:rPr>
          <w:spacing w:val="1"/>
          <w:sz w:val="24"/>
        </w:rPr>
        <w:t xml:space="preserve"> </w:t>
      </w:r>
      <w:r>
        <w:rPr>
          <w:sz w:val="24"/>
        </w:rPr>
        <w:t>principles</w:t>
      </w:r>
      <w:r>
        <w:rPr>
          <w:spacing w:val="1"/>
          <w:sz w:val="24"/>
        </w:rPr>
        <w:t xml:space="preserve"> </w:t>
      </w:r>
      <w:r>
        <w:rPr>
          <w:sz w:val="24"/>
        </w:rPr>
        <w:t>are</w:t>
      </w:r>
      <w:r>
        <w:rPr>
          <w:spacing w:val="1"/>
          <w:sz w:val="24"/>
        </w:rPr>
        <w:t xml:space="preserve"> </w:t>
      </w:r>
      <w:r>
        <w:rPr>
          <w:sz w:val="24"/>
        </w:rPr>
        <w:t>established</w:t>
      </w:r>
      <w:r>
        <w:rPr>
          <w:spacing w:val="-9"/>
          <w:sz w:val="24"/>
        </w:rPr>
        <w:t xml:space="preserve"> </w:t>
      </w:r>
      <w:r>
        <w:rPr>
          <w:sz w:val="24"/>
        </w:rPr>
        <w:t>through</w:t>
      </w:r>
      <w:r>
        <w:rPr>
          <w:spacing w:val="-9"/>
          <w:sz w:val="24"/>
        </w:rPr>
        <w:t xml:space="preserve"> </w:t>
      </w:r>
      <w:r>
        <w:rPr>
          <w:sz w:val="24"/>
        </w:rPr>
        <w:t>analysis</w:t>
      </w:r>
      <w:r>
        <w:rPr>
          <w:spacing w:val="-8"/>
          <w:sz w:val="24"/>
        </w:rPr>
        <w:t xml:space="preserve"> </w:t>
      </w:r>
      <w:r>
        <w:rPr>
          <w:sz w:val="24"/>
        </w:rPr>
        <w:t>of</w:t>
      </w:r>
      <w:r>
        <w:rPr>
          <w:spacing w:val="-9"/>
          <w:sz w:val="24"/>
        </w:rPr>
        <w:t xml:space="preserve"> </w:t>
      </w:r>
      <w:r>
        <w:rPr>
          <w:sz w:val="24"/>
        </w:rPr>
        <w:t>empirical</w:t>
      </w:r>
      <w:r>
        <w:rPr>
          <w:spacing w:val="-7"/>
          <w:sz w:val="24"/>
        </w:rPr>
        <w:t xml:space="preserve"> </w:t>
      </w:r>
      <w:r>
        <w:rPr>
          <w:sz w:val="24"/>
        </w:rPr>
        <w:t>data</w:t>
      </w:r>
      <w:r>
        <w:rPr>
          <w:spacing w:val="-9"/>
          <w:sz w:val="24"/>
        </w:rPr>
        <w:t xml:space="preserve"> </w:t>
      </w:r>
      <w:r>
        <w:rPr>
          <w:sz w:val="24"/>
        </w:rPr>
        <w:t>gathered</w:t>
      </w:r>
      <w:r>
        <w:rPr>
          <w:spacing w:val="-9"/>
          <w:sz w:val="24"/>
        </w:rPr>
        <w:t xml:space="preserve"> </w:t>
      </w:r>
      <w:r>
        <w:rPr>
          <w:sz w:val="24"/>
        </w:rPr>
        <w:t>from</w:t>
      </w:r>
      <w:r>
        <w:rPr>
          <w:spacing w:val="-9"/>
          <w:sz w:val="24"/>
        </w:rPr>
        <w:t xml:space="preserve"> </w:t>
      </w:r>
      <w:r>
        <w:rPr>
          <w:sz w:val="24"/>
        </w:rPr>
        <w:t>a</w:t>
      </w:r>
      <w:r>
        <w:rPr>
          <w:spacing w:val="-9"/>
          <w:sz w:val="24"/>
        </w:rPr>
        <w:t xml:space="preserve"> </w:t>
      </w:r>
      <w:r>
        <w:rPr>
          <w:sz w:val="24"/>
        </w:rPr>
        <w:t>parking</w:t>
      </w:r>
      <w:r>
        <w:rPr>
          <w:spacing w:val="-9"/>
          <w:sz w:val="24"/>
        </w:rPr>
        <w:t xml:space="preserve"> </w:t>
      </w:r>
      <w:r>
        <w:rPr>
          <w:sz w:val="24"/>
        </w:rPr>
        <w:t>garage</w:t>
      </w:r>
      <w:r>
        <w:rPr>
          <w:spacing w:val="-10"/>
          <w:sz w:val="24"/>
        </w:rPr>
        <w:t xml:space="preserve"> </w:t>
      </w:r>
      <w:r>
        <w:rPr>
          <w:sz w:val="24"/>
        </w:rPr>
        <w:t>on</w:t>
      </w:r>
      <w:r>
        <w:rPr>
          <w:spacing w:val="-9"/>
          <w:sz w:val="24"/>
        </w:rPr>
        <w:t xml:space="preserve"> </w:t>
      </w:r>
      <w:r>
        <w:rPr>
          <w:sz w:val="24"/>
        </w:rPr>
        <w:t>a</w:t>
      </w:r>
      <w:r>
        <w:rPr>
          <w:spacing w:val="-9"/>
          <w:sz w:val="24"/>
        </w:rPr>
        <w:t xml:space="preserve"> </w:t>
      </w:r>
      <w:r>
        <w:rPr>
          <w:sz w:val="24"/>
        </w:rPr>
        <w:t>campus.</w:t>
      </w:r>
      <w:r>
        <w:rPr>
          <w:spacing w:val="-58"/>
          <w:sz w:val="24"/>
        </w:rPr>
        <w:t xml:space="preserve"> </w:t>
      </w:r>
      <w:r>
        <w:rPr>
          <w:sz w:val="24"/>
        </w:rPr>
        <w:t>Findings demonstrate that the proposed detection algorithm reliably identifies various</w:t>
      </w:r>
      <w:r>
        <w:rPr>
          <w:spacing w:val="1"/>
          <w:sz w:val="24"/>
        </w:rPr>
        <w:t xml:space="preserve"> </w:t>
      </w:r>
      <w:r>
        <w:rPr>
          <w:sz w:val="24"/>
        </w:rPr>
        <w:t>passing</w:t>
      </w:r>
      <w:r>
        <w:rPr>
          <w:spacing w:val="-1"/>
          <w:sz w:val="24"/>
        </w:rPr>
        <w:t xml:space="preserve"> </w:t>
      </w:r>
      <w:r>
        <w:rPr>
          <w:sz w:val="24"/>
        </w:rPr>
        <w:t>vehicles with minimal error probability.</w:t>
      </w:r>
      <w:r w:rsidRPr="00155098">
        <w:rPr>
          <w:sz w:val="24"/>
        </w:rPr>
        <w:t>(Hamada et al., 2015; Lee and Seo, 2016; Lee et al., 2016). Initially, a technique reliant on</w:t>
      </w:r>
      <w:r w:rsidRPr="00155098">
        <w:rPr>
          <w:spacing w:val="-57"/>
          <w:sz w:val="24"/>
        </w:rPr>
        <w:t xml:space="preserve"> </w:t>
      </w:r>
      <w:r w:rsidRPr="00155098">
        <w:rPr>
          <w:sz w:val="24"/>
        </w:rPr>
        <w:t>lines detects parking slot markings within the image, followed by clustering and fitting of</w:t>
      </w:r>
      <w:r w:rsidRPr="00155098">
        <w:rPr>
          <w:spacing w:val="1"/>
          <w:sz w:val="24"/>
        </w:rPr>
        <w:t xml:space="preserve"> </w:t>
      </w:r>
      <w:r w:rsidRPr="00155098">
        <w:rPr>
          <w:sz w:val="24"/>
        </w:rPr>
        <w:t>these</w:t>
      </w:r>
      <w:r w:rsidRPr="00155098">
        <w:rPr>
          <w:spacing w:val="1"/>
          <w:sz w:val="24"/>
        </w:rPr>
        <w:t xml:space="preserve"> </w:t>
      </w:r>
      <w:r w:rsidRPr="00155098">
        <w:rPr>
          <w:sz w:val="24"/>
        </w:rPr>
        <w:t>straight</w:t>
      </w:r>
      <w:r w:rsidRPr="00155098">
        <w:rPr>
          <w:spacing w:val="1"/>
          <w:sz w:val="24"/>
        </w:rPr>
        <w:t xml:space="preserve"> </w:t>
      </w:r>
      <w:r w:rsidRPr="00155098">
        <w:rPr>
          <w:sz w:val="24"/>
        </w:rPr>
        <w:t>lines</w:t>
      </w:r>
      <w:r w:rsidRPr="00155098">
        <w:rPr>
          <w:spacing w:val="1"/>
          <w:sz w:val="24"/>
        </w:rPr>
        <w:t xml:space="preserve"> </w:t>
      </w:r>
      <w:r w:rsidRPr="00155098">
        <w:rPr>
          <w:sz w:val="24"/>
        </w:rPr>
        <w:t>to</w:t>
      </w:r>
      <w:r w:rsidRPr="00155098">
        <w:rPr>
          <w:spacing w:val="1"/>
          <w:sz w:val="24"/>
        </w:rPr>
        <w:t xml:space="preserve"> </w:t>
      </w:r>
      <w:r w:rsidRPr="00155098">
        <w:rPr>
          <w:sz w:val="24"/>
        </w:rPr>
        <w:t>create</w:t>
      </w:r>
      <w:r w:rsidRPr="00155098">
        <w:rPr>
          <w:spacing w:val="1"/>
          <w:sz w:val="24"/>
        </w:rPr>
        <w:t xml:space="preserve"> </w:t>
      </w:r>
      <w:r w:rsidRPr="00155098">
        <w:rPr>
          <w:sz w:val="24"/>
        </w:rPr>
        <w:t>parking</w:t>
      </w:r>
      <w:r w:rsidRPr="00155098">
        <w:rPr>
          <w:spacing w:val="1"/>
          <w:sz w:val="24"/>
        </w:rPr>
        <w:t xml:space="preserve"> </w:t>
      </w:r>
      <w:r w:rsidRPr="00155098">
        <w:rPr>
          <w:sz w:val="24"/>
        </w:rPr>
        <w:t>spaces</w:t>
      </w:r>
      <w:r w:rsidRPr="00155098">
        <w:rPr>
          <w:spacing w:val="1"/>
          <w:sz w:val="24"/>
        </w:rPr>
        <w:t xml:space="preserve"> </w:t>
      </w:r>
      <w:r w:rsidRPr="00155098">
        <w:rPr>
          <w:sz w:val="24"/>
        </w:rPr>
        <w:t>utilizing</w:t>
      </w:r>
      <w:r w:rsidRPr="00155098">
        <w:rPr>
          <w:spacing w:val="1"/>
          <w:sz w:val="24"/>
        </w:rPr>
        <w:t xml:space="preserve"> </w:t>
      </w:r>
      <w:r w:rsidRPr="00155098">
        <w:rPr>
          <w:sz w:val="24"/>
        </w:rPr>
        <w:t>geometric</w:t>
      </w:r>
      <w:r w:rsidRPr="00155098">
        <w:rPr>
          <w:spacing w:val="1"/>
          <w:sz w:val="24"/>
        </w:rPr>
        <w:t xml:space="preserve"> </w:t>
      </w:r>
      <w:r w:rsidRPr="00155098">
        <w:rPr>
          <w:sz w:val="24"/>
        </w:rPr>
        <w:t>data</w:t>
      </w:r>
      <w:r w:rsidRPr="00155098">
        <w:rPr>
          <w:spacing w:val="1"/>
          <w:sz w:val="24"/>
        </w:rPr>
        <w:t xml:space="preserve"> </w:t>
      </w:r>
      <w:r w:rsidRPr="00155098">
        <w:rPr>
          <w:sz w:val="24"/>
        </w:rPr>
        <w:t>from</w:t>
      </w:r>
      <w:r w:rsidRPr="00155098">
        <w:rPr>
          <w:spacing w:val="1"/>
          <w:sz w:val="24"/>
        </w:rPr>
        <w:t xml:space="preserve"> </w:t>
      </w:r>
      <w:r w:rsidRPr="00155098">
        <w:rPr>
          <w:sz w:val="24"/>
        </w:rPr>
        <w:t>the</w:t>
      </w:r>
      <w:r w:rsidRPr="00155098">
        <w:rPr>
          <w:spacing w:val="1"/>
          <w:sz w:val="24"/>
        </w:rPr>
        <w:t xml:space="preserve"> </w:t>
      </w:r>
      <w:r w:rsidRPr="00155098">
        <w:rPr>
          <w:sz w:val="24"/>
        </w:rPr>
        <w:t>slots.</w:t>
      </w:r>
      <w:r w:rsidRPr="00155098">
        <w:rPr>
          <w:spacing w:val="-57"/>
          <w:sz w:val="24"/>
        </w:rPr>
        <w:t xml:space="preserve"> </w:t>
      </w:r>
      <w:r w:rsidRPr="00155098">
        <w:rPr>
          <w:sz w:val="24"/>
        </w:rPr>
        <w:t>However, this line-oriented method is limited in its ability to distinguish between various</w:t>
      </w:r>
      <w:r w:rsidRPr="00155098">
        <w:rPr>
          <w:spacing w:val="1"/>
          <w:sz w:val="24"/>
        </w:rPr>
        <w:t xml:space="preserve"> </w:t>
      </w:r>
      <w:r w:rsidRPr="00155098">
        <w:rPr>
          <w:sz w:val="24"/>
        </w:rPr>
        <w:t>types</w:t>
      </w:r>
      <w:r w:rsidRPr="00155098">
        <w:rPr>
          <w:spacing w:val="-1"/>
          <w:sz w:val="24"/>
        </w:rPr>
        <w:t xml:space="preserve"> </w:t>
      </w:r>
      <w:r w:rsidRPr="00155098">
        <w:rPr>
          <w:sz w:val="24"/>
        </w:rPr>
        <w:t>of</w:t>
      </w:r>
      <w:r w:rsidRPr="00155098">
        <w:rPr>
          <w:spacing w:val="-1"/>
          <w:sz w:val="24"/>
        </w:rPr>
        <w:t xml:space="preserve"> </w:t>
      </w:r>
      <w:r w:rsidRPr="00155098">
        <w:rPr>
          <w:sz w:val="24"/>
        </w:rPr>
        <w:t>parking slots, such</w:t>
      </w:r>
      <w:r w:rsidRPr="00155098">
        <w:rPr>
          <w:spacing w:val="-1"/>
          <w:sz w:val="24"/>
        </w:rPr>
        <w:t xml:space="preserve"> </w:t>
      </w:r>
      <w:r w:rsidRPr="00155098">
        <w:rPr>
          <w:sz w:val="24"/>
        </w:rPr>
        <w:t>as parallel, perpendicular, and</w:t>
      </w:r>
      <w:r w:rsidRPr="00155098">
        <w:rPr>
          <w:spacing w:val="-1"/>
          <w:sz w:val="24"/>
        </w:rPr>
        <w:t xml:space="preserve"> </w:t>
      </w:r>
      <w:r w:rsidRPr="00155098">
        <w:rPr>
          <w:sz w:val="24"/>
        </w:rPr>
        <w:t>angled spaces</w:t>
      </w:r>
      <w:r w:rsidR="000D126F">
        <w:rPr>
          <w:sz w:val="24"/>
        </w:rPr>
        <w:t xml:space="preserve">. </w:t>
      </w:r>
      <w:r w:rsidRPr="00155098">
        <w:rPr>
          <w:sz w:val="24"/>
        </w:rPr>
        <w:t>The study examined a Vision-based Parking Slot Detection System</w:t>
      </w:r>
      <w:r w:rsidRPr="00155098">
        <w:rPr>
          <w:spacing w:val="1"/>
          <w:sz w:val="24"/>
        </w:rPr>
        <w:t xml:space="preserve"> </w:t>
      </w:r>
      <w:r w:rsidRPr="00155098">
        <w:rPr>
          <w:sz w:val="24"/>
        </w:rPr>
        <w:t>utilizing</w:t>
      </w:r>
      <w:r w:rsidRPr="00155098">
        <w:rPr>
          <w:spacing w:val="1"/>
          <w:sz w:val="24"/>
        </w:rPr>
        <w:t xml:space="preserve"> </w:t>
      </w:r>
      <w:r w:rsidRPr="00155098">
        <w:rPr>
          <w:sz w:val="24"/>
        </w:rPr>
        <w:t>a</w:t>
      </w:r>
      <w:r w:rsidRPr="00155098">
        <w:rPr>
          <w:spacing w:val="1"/>
          <w:sz w:val="24"/>
        </w:rPr>
        <w:t xml:space="preserve"> </w:t>
      </w:r>
      <w:r w:rsidRPr="00155098">
        <w:rPr>
          <w:sz w:val="24"/>
        </w:rPr>
        <w:t>DCNN-based</w:t>
      </w:r>
      <w:r w:rsidRPr="00155098">
        <w:rPr>
          <w:spacing w:val="1"/>
          <w:sz w:val="24"/>
        </w:rPr>
        <w:t xml:space="preserve"> </w:t>
      </w:r>
      <w:r w:rsidRPr="00155098">
        <w:rPr>
          <w:sz w:val="24"/>
        </w:rPr>
        <w:t>Approach</w:t>
      </w:r>
      <w:r w:rsidRPr="00155098">
        <w:rPr>
          <w:spacing w:val="1"/>
          <w:sz w:val="24"/>
        </w:rPr>
        <w:t xml:space="preserve"> </w:t>
      </w:r>
      <w:r w:rsidRPr="00155098">
        <w:rPr>
          <w:sz w:val="24"/>
        </w:rPr>
        <w:t>and</w:t>
      </w:r>
      <w:r w:rsidRPr="00155098">
        <w:rPr>
          <w:spacing w:val="1"/>
          <w:sz w:val="24"/>
        </w:rPr>
        <w:t xml:space="preserve"> </w:t>
      </w:r>
      <w:r w:rsidRPr="00155098">
        <w:rPr>
          <w:sz w:val="24"/>
        </w:rPr>
        <w:t>a</w:t>
      </w:r>
      <w:r w:rsidRPr="00155098">
        <w:rPr>
          <w:spacing w:val="1"/>
          <w:sz w:val="24"/>
        </w:rPr>
        <w:t xml:space="preserve"> </w:t>
      </w:r>
      <w:r w:rsidRPr="00155098">
        <w:rPr>
          <w:sz w:val="24"/>
        </w:rPr>
        <w:t>Large-scale</w:t>
      </w:r>
      <w:r w:rsidRPr="00155098">
        <w:rPr>
          <w:spacing w:val="1"/>
          <w:sz w:val="24"/>
        </w:rPr>
        <w:t xml:space="preserve"> </w:t>
      </w:r>
      <w:r w:rsidRPr="00155098">
        <w:rPr>
          <w:sz w:val="24"/>
        </w:rPr>
        <w:t>Benchmark</w:t>
      </w:r>
      <w:r w:rsidRPr="00155098">
        <w:rPr>
          <w:spacing w:val="1"/>
          <w:sz w:val="24"/>
        </w:rPr>
        <w:t xml:space="preserve"> </w:t>
      </w:r>
      <w:r w:rsidRPr="00155098">
        <w:rPr>
          <w:sz w:val="24"/>
        </w:rPr>
        <w:t>Dataset.</w:t>
      </w:r>
      <w:r w:rsidRPr="00155098">
        <w:rPr>
          <w:spacing w:val="1"/>
          <w:sz w:val="24"/>
        </w:rPr>
        <w:t xml:space="preserve"> </w:t>
      </w:r>
      <w:r w:rsidRPr="00155098">
        <w:rPr>
          <w:sz w:val="24"/>
        </w:rPr>
        <w:t>Authors</w:t>
      </w:r>
      <w:r w:rsidRPr="00155098">
        <w:rPr>
          <w:spacing w:val="1"/>
          <w:sz w:val="24"/>
        </w:rPr>
        <w:t xml:space="preserve"> </w:t>
      </w:r>
      <w:r w:rsidRPr="00155098">
        <w:rPr>
          <w:sz w:val="24"/>
        </w:rPr>
        <w:t>identified</w:t>
      </w:r>
      <w:r w:rsidRPr="00155098">
        <w:rPr>
          <w:spacing w:val="1"/>
          <w:sz w:val="24"/>
        </w:rPr>
        <w:t xml:space="preserve"> </w:t>
      </w:r>
      <w:r w:rsidRPr="00155098">
        <w:rPr>
          <w:sz w:val="24"/>
        </w:rPr>
        <w:t>uniform</w:t>
      </w:r>
      <w:r w:rsidRPr="00155098">
        <w:rPr>
          <w:spacing w:val="1"/>
          <w:sz w:val="24"/>
        </w:rPr>
        <w:t xml:space="preserve"> </w:t>
      </w:r>
      <w:r w:rsidRPr="00155098">
        <w:rPr>
          <w:sz w:val="24"/>
        </w:rPr>
        <w:t>colors</w:t>
      </w:r>
      <w:r w:rsidRPr="00155098">
        <w:rPr>
          <w:spacing w:val="1"/>
          <w:sz w:val="24"/>
        </w:rPr>
        <w:t xml:space="preserve"> </w:t>
      </w:r>
      <w:r w:rsidRPr="00155098">
        <w:rPr>
          <w:sz w:val="24"/>
        </w:rPr>
        <w:t>within</w:t>
      </w:r>
      <w:r w:rsidRPr="00155098">
        <w:rPr>
          <w:spacing w:val="1"/>
          <w:sz w:val="24"/>
        </w:rPr>
        <w:t xml:space="preserve"> </w:t>
      </w:r>
      <w:r w:rsidRPr="00155098">
        <w:rPr>
          <w:sz w:val="24"/>
        </w:rPr>
        <w:t>slot</w:t>
      </w:r>
      <w:r w:rsidRPr="00155098">
        <w:rPr>
          <w:spacing w:val="1"/>
          <w:sz w:val="24"/>
        </w:rPr>
        <w:t xml:space="preserve"> </w:t>
      </w:r>
      <w:r w:rsidRPr="00155098">
        <w:rPr>
          <w:sz w:val="24"/>
        </w:rPr>
        <w:t>markings.</w:t>
      </w:r>
      <w:r w:rsidRPr="00155098">
        <w:rPr>
          <w:spacing w:val="1"/>
          <w:sz w:val="24"/>
        </w:rPr>
        <w:t xml:space="preserve"> </w:t>
      </w:r>
      <w:r w:rsidRPr="00155098">
        <w:rPr>
          <w:sz w:val="24"/>
        </w:rPr>
        <w:t>However,</w:t>
      </w:r>
      <w:r w:rsidRPr="00155098">
        <w:rPr>
          <w:spacing w:val="1"/>
          <w:sz w:val="24"/>
        </w:rPr>
        <w:t xml:space="preserve"> </w:t>
      </w:r>
      <w:r w:rsidRPr="00155098">
        <w:rPr>
          <w:sz w:val="24"/>
        </w:rPr>
        <w:t>the</w:t>
      </w:r>
      <w:r w:rsidRPr="00155098">
        <w:rPr>
          <w:spacing w:val="1"/>
          <w:sz w:val="24"/>
        </w:rPr>
        <w:t xml:space="preserve"> </w:t>
      </w:r>
      <w:r w:rsidRPr="00155098">
        <w:rPr>
          <w:sz w:val="24"/>
        </w:rPr>
        <w:t>system</w:t>
      </w:r>
      <w:r w:rsidRPr="00155098">
        <w:rPr>
          <w:spacing w:val="1"/>
          <w:sz w:val="24"/>
        </w:rPr>
        <w:t xml:space="preserve"> </w:t>
      </w:r>
      <w:r w:rsidRPr="00155098">
        <w:rPr>
          <w:sz w:val="24"/>
        </w:rPr>
        <w:t>exhibited</w:t>
      </w:r>
      <w:r w:rsidRPr="00155098">
        <w:rPr>
          <w:spacing w:val="1"/>
          <w:sz w:val="24"/>
        </w:rPr>
        <w:t xml:space="preserve"> </w:t>
      </w:r>
      <w:r w:rsidRPr="00155098">
        <w:rPr>
          <w:sz w:val="24"/>
        </w:rPr>
        <w:t>imperfections, notably under diverse lighting conditions. To enhance the parking slot</w:t>
      </w:r>
      <w:r w:rsidRPr="00155098">
        <w:rPr>
          <w:spacing w:val="1"/>
          <w:sz w:val="24"/>
        </w:rPr>
        <w:t xml:space="preserve"> </w:t>
      </w:r>
      <w:r w:rsidRPr="00155098">
        <w:rPr>
          <w:sz w:val="24"/>
        </w:rPr>
        <w:t>detection</w:t>
      </w:r>
      <w:r w:rsidRPr="00155098">
        <w:rPr>
          <w:spacing w:val="-1"/>
          <w:sz w:val="24"/>
        </w:rPr>
        <w:t xml:space="preserve"> </w:t>
      </w:r>
      <w:r w:rsidRPr="00155098">
        <w:rPr>
          <w:sz w:val="24"/>
        </w:rPr>
        <w:t>accuracy, a</w:t>
      </w:r>
      <w:r w:rsidRPr="00155098">
        <w:rPr>
          <w:spacing w:val="-1"/>
          <w:sz w:val="24"/>
        </w:rPr>
        <w:t xml:space="preserve"> </w:t>
      </w:r>
      <w:r w:rsidRPr="00155098">
        <w:rPr>
          <w:sz w:val="24"/>
        </w:rPr>
        <w:t>series of line-based</w:t>
      </w:r>
      <w:r w:rsidRPr="00155098">
        <w:rPr>
          <w:spacing w:val="-1"/>
          <w:sz w:val="24"/>
        </w:rPr>
        <w:t xml:space="preserve"> </w:t>
      </w:r>
      <w:r w:rsidRPr="00155098">
        <w:rPr>
          <w:sz w:val="24"/>
        </w:rPr>
        <w:t>methods have</w:t>
      </w:r>
      <w:r w:rsidRPr="00155098">
        <w:rPr>
          <w:spacing w:val="-1"/>
          <w:sz w:val="24"/>
        </w:rPr>
        <w:t xml:space="preserve"> </w:t>
      </w:r>
      <w:r w:rsidRPr="00155098">
        <w:rPr>
          <w:sz w:val="24"/>
        </w:rPr>
        <w:t>been proposed.</w:t>
      </w:r>
      <w:r w:rsidR="00155098" w:rsidRPr="00155098">
        <w:rPr>
          <w:sz w:val="24"/>
        </w:rPr>
        <w:t xml:space="preserve"> (L. Zhang et al. 2017)</w:t>
      </w:r>
    </w:p>
    <w:p w14:paraId="12A34723" w14:textId="77777777" w:rsidR="007D20C2" w:rsidRDefault="00D260D4">
      <w:pPr>
        <w:pStyle w:val="ListParagraph"/>
        <w:numPr>
          <w:ilvl w:val="2"/>
          <w:numId w:val="18"/>
        </w:numPr>
        <w:tabs>
          <w:tab w:val="left" w:pos="855"/>
        </w:tabs>
        <w:spacing w:before="1" w:line="360" w:lineRule="auto"/>
        <w:ind w:left="854" w:right="153" w:hanging="356"/>
        <w:jc w:val="both"/>
        <w:rPr>
          <w:sz w:val="24"/>
        </w:rPr>
      </w:pPr>
      <w:r>
        <w:rPr>
          <w:sz w:val="24"/>
        </w:rPr>
        <w:t>(Li</w:t>
      </w:r>
      <w:r>
        <w:rPr>
          <w:spacing w:val="-1"/>
          <w:sz w:val="24"/>
        </w:rPr>
        <w:t xml:space="preserve"> </w:t>
      </w:r>
      <w:r>
        <w:rPr>
          <w:sz w:val="24"/>
        </w:rPr>
        <w:t>and Zhao</w:t>
      </w:r>
      <w:r>
        <w:rPr>
          <w:spacing w:val="-1"/>
          <w:sz w:val="24"/>
        </w:rPr>
        <w:t xml:space="preserve"> </w:t>
      </w:r>
      <w:r>
        <w:rPr>
          <w:sz w:val="24"/>
        </w:rPr>
        <w:t>2018)</w:t>
      </w:r>
      <w:r>
        <w:rPr>
          <w:spacing w:val="-10"/>
          <w:sz w:val="24"/>
        </w:rPr>
        <w:t xml:space="preserve"> </w:t>
      </w:r>
      <w:r>
        <w:rPr>
          <w:sz w:val="24"/>
        </w:rPr>
        <w:t>The</w:t>
      </w:r>
      <w:r>
        <w:rPr>
          <w:spacing w:val="-3"/>
          <w:sz w:val="24"/>
        </w:rPr>
        <w:t xml:space="preserve"> </w:t>
      </w:r>
      <w:r>
        <w:rPr>
          <w:sz w:val="24"/>
        </w:rPr>
        <w:t>integration of</w:t>
      </w:r>
      <w:r>
        <w:rPr>
          <w:spacing w:val="-2"/>
          <w:sz w:val="24"/>
        </w:rPr>
        <w:t xml:space="preserve"> </w:t>
      </w:r>
      <w:r>
        <w:rPr>
          <w:sz w:val="24"/>
        </w:rPr>
        <w:t>line</w:t>
      </w:r>
      <w:r>
        <w:rPr>
          <w:spacing w:val="-1"/>
          <w:sz w:val="24"/>
        </w:rPr>
        <w:t xml:space="preserve"> </w:t>
      </w:r>
      <w:r>
        <w:rPr>
          <w:sz w:val="24"/>
        </w:rPr>
        <w:t>and</w:t>
      </w:r>
      <w:r>
        <w:rPr>
          <w:spacing w:val="1"/>
          <w:sz w:val="24"/>
        </w:rPr>
        <w:t xml:space="preserve"> </w:t>
      </w:r>
      <w:r>
        <w:rPr>
          <w:sz w:val="24"/>
        </w:rPr>
        <w:t>marking point</w:t>
      </w:r>
      <w:r>
        <w:rPr>
          <w:spacing w:val="-1"/>
          <w:sz w:val="24"/>
        </w:rPr>
        <w:t xml:space="preserve"> </w:t>
      </w:r>
      <w:r>
        <w:rPr>
          <w:sz w:val="24"/>
        </w:rPr>
        <w:t>detection for parking slots</w:t>
      </w:r>
      <w:r>
        <w:rPr>
          <w:spacing w:val="-1"/>
          <w:sz w:val="24"/>
        </w:rPr>
        <w:t xml:space="preserve"> </w:t>
      </w:r>
      <w:r>
        <w:rPr>
          <w:sz w:val="24"/>
        </w:rPr>
        <w:t>is</w:t>
      </w:r>
      <w:r>
        <w:rPr>
          <w:spacing w:val="-57"/>
          <w:sz w:val="24"/>
        </w:rPr>
        <w:t xml:space="preserve"> </w:t>
      </w:r>
      <w:r>
        <w:rPr>
          <w:sz w:val="24"/>
        </w:rPr>
        <w:t>employed to enhance detection accuracy. However, these methods predominantly depend</w:t>
      </w:r>
      <w:r>
        <w:rPr>
          <w:spacing w:val="1"/>
          <w:sz w:val="24"/>
        </w:rPr>
        <w:t xml:space="preserve"> </w:t>
      </w:r>
      <w:r>
        <w:rPr>
          <w:sz w:val="24"/>
        </w:rPr>
        <w:t>on</w:t>
      </w:r>
      <w:r>
        <w:rPr>
          <w:spacing w:val="1"/>
          <w:sz w:val="24"/>
        </w:rPr>
        <w:t xml:space="preserve"> </w:t>
      </w:r>
      <w:r>
        <w:rPr>
          <w:sz w:val="24"/>
        </w:rPr>
        <w:t>low-level</w:t>
      </w:r>
      <w:r>
        <w:rPr>
          <w:spacing w:val="1"/>
          <w:sz w:val="24"/>
        </w:rPr>
        <w:t xml:space="preserve"> </w:t>
      </w:r>
      <w:r>
        <w:rPr>
          <w:sz w:val="24"/>
        </w:rPr>
        <w:t>visual</w:t>
      </w:r>
      <w:r>
        <w:rPr>
          <w:spacing w:val="1"/>
          <w:sz w:val="24"/>
        </w:rPr>
        <w:t xml:space="preserve"> </w:t>
      </w:r>
      <w:r>
        <w:rPr>
          <w:sz w:val="24"/>
        </w:rPr>
        <w:t>features</w:t>
      </w:r>
      <w:r>
        <w:rPr>
          <w:spacing w:val="1"/>
          <w:sz w:val="24"/>
        </w:rPr>
        <w:t xml:space="preserve"> </w:t>
      </w:r>
      <w:r>
        <w:rPr>
          <w:sz w:val="24"/>
        </w:rPr>
        <w:t>and</w:t>
      </w:r>
      <w:r>
        <w:rPr>
          <w:spacing w:val="1"/>
          <w:sz w:val="24"/>
        </w:rPr>
        <w:t xml:space="preserve"> </w:t>
      </w:r>
      <w:r>
        <w:rPr>
          <w:sz w:val="24"/>
        </w:rPr>
        <w:t>might</w:t>
      </w:r>
      <w:r>
        <w:rPr>
          <w:spacing w:val="1"/>
          <w:sz w:val="24"/>
        </w:rPr>
        <w:t xml:space="preserve"> </w:t>
      </w:r>
      <w:r>
        <w:rPr>
          <w:sz w:val="24"/>
        </w:rPr>
        <w:t>exhibit</w:t>
      </w:r>
      <w:r>
        <w:rPr>
          <w:spacing w:val="1"/>
          <w:sz w:val="24"/>
        </w:rPr>
        <w:t xml:space="preserve"> </w:t>
      </w:r>
      <w:r>
        <w:rPr>
          <w:sz w:val="24"/>
        </w:rPr>
        <w:t>reduced</w:t>
      </w:r>
      <w:r>
        <w:rPr>
          <w:spacing w:val="1"/>
          <w:sz w:val="24"/>
        </w:rPr>
        <w:t xml:space="preserve"> </w:t>
      </w:r>
      <w:r>
        <w:rPr>
          <w:sz w:val="24"/>
        </w:rPr>
        <w:t>robustness</w:t>
      </w:r>
      <w:r>
        <w:rPr>
          <w:spacing w:val="1"/>
          <w:sz w:val="24"/>
        </w:rPr>
        <w:t xml:space="preserve"> </w:t>
      </w:r>
      <w:r>
        <w:rPr>
          <w:sz w:val="24"/>
        </w:rPr>
        <w:t>in</w:t>
      </w:r>
      <w:r>
        <w:rPr>
          <w:spacing w:val="1"/>
          <w:sz w:val="24"/>
        </w:rPr>
        <w:t xml:space="preserve"> </w:t>
      </w:r>
      <w:r>
        <w:rPr>
          <w:sz w:val="24"/>
        </w:rPr>
        <w:t>challenging</w:t>
      </w:r>
      <w:r>
        <w:rPr>
          <w:spacing w:val="1"/>
          <w:sz w:val="24"/>
        </w:rPr>
        <w:t xml:space="preserve"> </w:t>
      </w:r>
      <w:r>
        <w:rPr>
          <w:sz w:val="24"/>
        </w:rPr>
        <w:t>environmental</w:t>
      </w:r>
      <w:r>
        <w:rPr>
          <w:spacing w:val="-1"/>
          <w:sz w:val="24"/>
        </w:rPr>
        <w:t xml:space="preserve"> </w:t>
      </w:r>
      <w:r>
        <w:rPr>
          <w:sz w:val="24"/>
        </w:rPr>
        <w:t>conditions.</w:t>
      </w:r>
    </w:p>
    <w:p w14:paraId="1CECC37D" w14:textId="77777777" w:rsidR="007D20C2" w:rsidRDefault="00D260D4">
      <w:pPr>
        <w:pStyle w:val="ListParagraph"/>
        <w:numPr>
          <w:ilvl w:val="2"/>
          <w:numId w:val="18"/>
        </w:numPr>
        <w:tabs>
          <w:tab w:val="left" w:pos="855"/>
        </w:tabs>
        <w:spacing w:line="360" w:lineRule="auto"/>
        <w:ind w:left="854" w:right="152" w:hanging="356"/>
        <w:jc w:val="both"/>
        <w:rPr>
          <w:sz w:val="24"/>
        </w:rPr>
      </w:pPr>
      <w:r>
        <w:rPr>
          <w:sz w:val="24"/>
        </w:rPr>
        <w:t>(G. Khan et al. 2019) In the explored study on Deep-Learning Based Vehicle Count and</w:t>
      </w:r>
      <w:r>
        <w:rPr>
          <w:spacing w:val="1"/>
          <w:sz w:val="24"/>
        </w:rPr>
        <w:t xml:space="preserve"> </w:t>
      </w:r>
      <w:r>
        <w:rPr>
          <w:sz w:val="24"/>
        </w:rPr>
        <w:t>Free Parking Slot Detection System, the author utilizes Faster R-CNN to detect parking</w:t>
      </w:r>
      <w:r>
        <w:rPr>
          <w:spacing w:val="1"/>
          <w:sz w:val="24"/>
        </w:rPr>
        <w:t xml:space="preserve"> </w:t>
      </w:r>
      <w:r>
        <w:rPr>
          <w:sz w:val="24"/>
        </w:rPr>
        <w:t>spaces. Furthermore, the system determines vehicle entries and exits counts through deep</w:t>
      </w:r>
      <w:r>
        <w:rPr>
          <w:spacing w:val="1"/>
          <w:sz w:val="24"/>
        </w:rPr>
        <w:t xml:space="preserve"> </w:t>
      </w:r>
      <w:r>
        <w:rPr>
          <w:sz w:val="24"/>
        </w:rPr>
        <w:t>convolution</w:t>
      </w:r>
      <w:r>
        <w:rPr>
          <w:spacing w:val="-6"/>
          <w:sz w:val="24"/>
        </w:rPr>
        <w:t xml:space="preserve"> </w:t>
      </w:r>
      <w:r>
        <w:rPr>
          <w:sz w:val="24"/>
        </w:rPr>
        <w:t>features.</w:t>
      </w:r>
      <w:r>
        <w:rPr>
          <w:spacing w:val="-6"/>
          <w:sz w:val="24"/>
        </w:rPr>
        <w:t xml:space="preserve"> </w:t>
      </w:r>
      <w:r>
        <w:rPr>
          <w:sz w:val="24"/>
        </w:rPr>
        <w:t>The</w:t>
      </w:r>
      <w:r>
        <w:rPr>
          <w:spacing w:val="-4"/>
          <w:sz w:val="24"/>
        </w:rPr>
        <w:t xml:space="preserve"> </w:t>
      </w:r>
      <w:r>
        <w:rPr>
          <w:sz w:val="24"/>
        </w:rPr>
        <w:t>proposed</w:t>
      </w:r>
      <w:r>
        <w:rPr>
          <w:spacing w:val="-4"/>
          <w:sz w:val="24"/>
        </w:rPr>
        <w:t xml:space="preserve"> </w:t>
      </w:r>
      <w:r>
        <w:rPr>
          <w:sz w:val="24"/>
        </w:rPr>
        <w:t>system</w:t>
      </w:r>
      <w:r>
        <w:rPr>
          <w:spacing w:val="-6"/>
          <w:sz w:val="24"/>
        </w:rPr>
        <w:t xml:space="preserve"> </w:t>
      </w:r>
      <w:r>
        <w:rPr>
          <w:sz w:val="24"/>
        </w:rPr>
        <w:t>is</w:t>
      </w:r>
      <w:r>
        <w:rPr>
          <w:spacing w:val="-5"/>
          <w:sz w:val="24"/>
        </w:rPr>
        <w:t xml:space="preserve"> </w:t>
      </w:r>
      <w:r>
        <w:rPr>
          <w:sz w:val="24"/>
        </w:rPr>
        <w:t>evaluated</w:t>
      </w:r>
      <w:r>
        <w:rPr>
          <w:spacing w:val="-7"/>
          <w:sz w:val="24"/>
        </w:rPr>
        <w:t xml:space="preserve"> </w:t>
      </w:r>
      <w:r>
        <w:rPr>
          <w:sz w:val="24"/>
        </w:rPr>
        <w:t>using</w:t>
      </w:r>
      <w:r>
        <w:rPr>
          <w:spacing w:val="-6"/>
          <w:sz w:val="24"/>
        </w:rPr>
        <w:t xml:space="preserve"> </w:t>
      </w:r>
      <w:r>
        <w:rPr>
          <w:sz w:val="24"/>
        </w:rPr>
        <w:t>the</w:t>
      </w:r>
      <w:r>
        <w:rPr>
          <w:spacing w:val="-4"/>
          <w:sz w:val="24"/>
        </w:rPr>
        <w:t xml:space="preserve"> </w:t>
      </w:r>
      <w:r>
        <w:rPr>
          <w:sz w:val="24"/>
        </w:rPr>
        <w:t>publicly</w:t>
      </w:r>
      <w:r>
        <w:rPr>
          <w:spacing w:val="-3"/>
          <w:sz w:val="24"/>
        </w:rPr>
        <w:t xml:space="preserve"> </w:t>
      </w:r>
      <w:r>
        <w:rPr>
          <w:sz w:val="24"/>
        </w:rPr>
        <w:t>available</w:t>
      </w:r>
      <w:r>
        <w:rPr>
          <w:spacing w:val="-7"/>
          <w:sz w:val="24"/>
        </w:rPr>
        <w:t xml:space="preserve"> </w:t>
      </w:r>
      <w:r>
        <w:rPr>
          <w:sz w:val="24"/>
        </w:rPr>
        <w:t>PKLot</w:t>
      </w:r>
      <w:r>
        <w:rPr>
          <w:spacing w:val="-57"/>
          <w:sz w:val="24"/>
        </w:rPr>
        <w:t xml:space="preserve"> </w:t>
      </w:r>
      <w:r>
        <w:rPr>
          <w:sz w:val="24"/>
        </w:rPr>
        <w:t>dataset,</w:t>
      </w:r>
      <w:r>
        <w:rPr>
          <w:spacing w:val="-1"/>
          <w:sz w:val="24"/>
        </w:rPr>
        <w:t xml:space="preserve"> </w:t>
      </w:r>
      <w:r>
        <w:rPr>
          <w:sz w:val="24"/>
        </w:rPr>
        <w:t>resulting</w:t>
      </w:r>
      <w:r>
        <w:rPr>
          <w:spacing w:val="-1"/>
          <w:sz w:val="24"/>
        </w:rPr>
        <w:t xml:space="preserve"> </w:t>
      </w:r>
      <w:r>
        <w:rPr>
          <w:sz w:val="24"/>
        </w:rPr>
        <w:t>in</w:t>
      </w:r>
      <w:r>
        <w:rPr>
          <w:spacing w:val="-1"/>
          <w:sz w:val="24"/>
        </w:rPr>
        <w:t xml:space="preserve"> </w:t>
      </w:r>
      <w:r>
        <w:rPr>
          <w:sz w:val="24"/>
        </w:rPr>
        <w:t>an</w:t>
      </w:r>
      <w:r>
        <w:rPr>
          <w:spacing w:val="-1"/>
          <w:sz w:val="24"/>
        </w:rPr>
        <w:t xml:space="preserve"> </w:t>
      </w:r>
      <w:r>
        <w:rPr>
          <w:sz w:val="24"/>
        </w:rPr>
        <w:t>improved</w:t>
      </w:r>
      <w:r>
        <w:rPr>
          <w:spacing w:val="-1"/>
          <w:sz w:val="24"/>
        </w:rPr>
        <w:t xml:space="preserve"> </w:t>
      </w:r>
      <w:r>
        <w:rPr>
          <w:sz w:val="24"/>
        </w:rPr>
        <w:t>accuracy</w:t>
      </w:r>
      <w:r>
        <w:rPr>
          <w:spacing w:val="-1"/>
          <w:sz w:val="24"/>
        </w:rPr>
        <w:t xml:space="preserve"> </w:t>
      </w:r>
      <w:r>
        <w:rPr>
          <w:sz w:val="24"/>
        </w:rPr>
        <w:t>of</w:t>
      </w:r>
      <w:r>
        <w:rPr>
          <w:spacing w:val="-1"/>
          <w:sz w:val="24"/>
        </w:rPr>
        <w:t xml:space="preserve"> </w:t>
      </w:r>
      <w:r>
        <w:rPr>
          <w:sz w:val="24"/>
        </w:rPr>
        <w:t>8% compared to</w:t>
      </w:r>
      <w:r>
        <w:rPr>
          <w:spacing w:val="-1"/>
          <w:sz w:val="24"/>
        </w:rPr>
        <w:t xml:space="preserve"> </w:t>
      </w:r>
      <w:r>
        <w:rPr>
          <w:sz w:val="24"/>
        </w:rPr>
        <w:t>the</w:t>
      </w:r>
      <w:r>
        <w:rPr>
          <w:spacing w:val="-2"/>
          <w:sz w:val="24"/>
        </w:rPr>
        <w:t xml:space="preserve"> </w:t>
      </w:r>
      <w:r>
        <w:rPr>
          <w:sz w:val="24"/>
        </w:rPr>
        <w:t>baseline methodology.</w:t>
      </w:r>
    </w:p>
    <w:p w14:paraId="4214479C" w14:textId="77777777" w:rsidR="007D20C2" w:rsidRDefault="007D20C2">
      <w:pPr>
        <w:spacing w:line="360" w:lineRule="auto"/>
        <w:jc w:val="both"/>
        <w:rPr>
          <w:sz w:val="24"/>
        </w:rPr>
        <w:sectPr w:rsidR="007D20C2" w:rsidSect="001F0049">
          <w:pgSz w:w="12240" w:h="15840"/>
          <w:pgMar w:top="1500" w:right="980" w:bottom="1800" w:left="1560" w:header="0" w:footer="1535" w:gutter="0"/>
          <w:cols w:space="720"/>
        </w:sectPr>
      </w:pPr>
    </w:p>
    <w:p w14:paraId="1F0C042A" w14:textId="1C54A1A8" w:rsidR="007D20C2" w:rsidRDefault="00D260D4">
      <w:pPr>
        <w:pStyle w:val="ListParagraph"/>
        <w:numPr>
          <w:ilvl w:val="2"/>
          <w:numId w:val="18"/>
        </w:numPr>
        <w:tabs>
          <w:tab w:val="left" w:pos="862"/>
        </w:tabs>
        <w:spacing w:before="78" w:line="360" w:lineRule="auto"/>
        <w:ind w:left="861" w:right="151"/>
        <w:jc w:val="both"/>
        <w:rPr>
          <w:sz w:val="24"/>
        </w:rPr>
      </w:pPr>
      <w:r>
        <w:rPr>
          <w:sz w:val="24"/>
        </w:rPr>
        <w:lastRenderedPageBreak/>
        <w:t>(D.Azshwanth, 2019) , The proposal involved utilizing convolutional neural networks in</w:t>
      </w:r>
      <w:r>
        <w:rPr>
          <w:spacing w:val="1"/>
          <w:sz w:val="24"/>
        </w:rPr>
        <w:t xml:space="preserve"> </w:t>
      </w:r>
      <w:r>
        <w:rPr>
          <w:sz w:val="24"/>
        </w:rPr>
        <w:t>conjunction</w:t>
      </w:r>
      <w:r>
        <w:rPr>
          <w:spacing w:val="-2"/>
          <w:sz w:val="24"/>
        </w:rPr>
        <w:t xml:space="preserve"> </w:t>
      </w:r>
      <w:r>
        <w:rPr>
          <w:sz w:val="24"/>
        </w:rPr>
        <w:t>with</w:t>
      </w:r>
      <w:r>
        <w:rPr>
          <w:spacing w:val="-2"/>
          <w:sz w:val="24"/>
        </w:rPr>
        <w:t xml:space="preserve"> </w:t>
      </w:r>
      <w:r>
        <w:rPr>
          <w:sz w:val="24"/>
        </w:rPr>
        <w:t>an</w:t>
      </w:r>
      <w:r>
        <w:rPr>
          <w:spacing w:val="-1"/>
          <w:sz w:val="24"/>
        </w:rPr>
        <w:t xml:space="preserve"> </w:t>
      </w:r>
      <w:r>
        <w:rPr>
          <w:sz w:val="24"/>
        </w:rPr>
        <w:t>Adaboost</w:t>
      </w:r>
      <w:r>
        <w:rPr>
          <w:spacing w:val="-2"/>
          <w:sz w:val="24"/>
        </w:rPr>
        <w:t xml:space="preserve"> </w:t>
      </w:r>
      <w:r>
        <w:rPr>
          <w:sz w:val="24"/>
        </w:rPr>
        <w:t>classifier</w:t>
      </w:r>
      <w:r>
        <w:rPr>
          <w:spacing w:val="-2"/>
          <w:sz w:val="24"/>
        </w:rPr>
        <w:t xml:space="preserve"> </w:t>
      </w:r>
      <w:r>
        <w:rPr>
          <w:sz w:val="24"/>
        </w:rPr>
        <w:t>for</w:t>
      </w:r>
      <w:r>
        <w:rPr>
          <w:spacing w:val="-1"/>
          <w:sz w:val="24"/>
        </w:rPr>
        <w:t xml:space="preserve"> </w:t>
      </w:r>
      <w:r>
        <w:rPr>
          <w:sz w:val="24"/>
        </w:rPr>
        <w:t xml:space="preserve">detecting </w:t>
      </w:r>
      <w:r w:rsidR="000D126F">
        <w:rPr>
          <w:sz w:val="24"/>
        </w:rPr>
        <w:t>vacant</w:t>
      </w:r>
      <w:r>
        <w:rPr>
          <w:spacing w:val="-1"/>
          <w:sz w:val="24"/>
        </w:rPr>
        <w:t xml:space="preserve"> </w:t>
      </w:r>
      <w:r>
        <w:rPr>
          <w:sz w:val="24"/>
        </w:rPr>
        <w:t>and</w:t>
      </w:r>
      <w:r>
        <w:rPr>
          <w:spacing w:val="-1"/>
          <w:sz w:val="24"/>
        </w:rPr>
        <w:t xml:space="preserve"> </w:t>
      </w:r>
      <w:r>
        <w:rPr>
          <w:sz w:val="24"/>
        </w:rPr>
        <w:t>engaged parking</w:t>
      </w:r>
      <w:r>
        <w:rPr>
          <w:spacing w:val="-1"/>
          <w:sz w:val="24"/>
        </w:rPr>
        <w:t xml:space="preserve"> </w:t>
      </w:r>
      <w:r>
        <w:rPr>
          <w:sz w:val="24"/>
        </w:rPr>
        <w:t>spaces.</w:t>
      </w:r>
      <w:r>
        <w:rPr>
          <w:spacing w:val="-58"/>
          <w:sz w:val="24"/>
        </w:rPr>
        <w:t xml:space="preserve"> </w:t>
      </w:r>
      <w:r>
        <w:rPr>
          <w:sz w:val="24"/>
        </w:rPr>
        <w:t>However, the algorithm's computational time was excessively long, requiring 90 seconds</w:t>
      </w:r>
      <w:r>
        <w:rPr>
          <w:spacing w:val="1"/>
          <w:sz w:val="24"/>
        </w:rPr>
        <w:t xml:space="preserve"> </w:t>
      </w:r>
      <w:r>
        <w:rPr>
          <w:sz w:val="24"/>
        </w:rPr>
        <w:t>to analyze a single image, making it impractical for large datasets. As a result, the author</w:t>
      </w:r>
      <w:r>
        <w:rPr>
          <w:spacing w:val="1"/>
          <w:sz w:val="24"/>
        </w:rPr>
        <w:t xml:space="preserve"> </w:t>
      </w:r>
      <w:r>
        <w:rPr>
          <w:sz w:val="24"/>
        </w:rPr>
        <w:t>advocated for</w:t>
      </w:r>
      <w:r>
        <w:rPr>
          <w:spacing w:val="-2"/>
          <w:sz w:val="24"/>
        </w:rPr>
        <w:t xml:space="preserve"> </w:t>
      </w:r>
      <w:r>
        <w:rPr>
          <w:sz w:val="24"/>
        </w:rPr>
        <w:t>additional</w:t>
      </w:r>
      <w:r>
        <w:rPr>
          <w:spacing w:val="1"/>
          <w:sz w:val="24"/>
        </w:rPr>
        <w:t xml:space="preserve"> </w:t>
      </w:r>
      <w:r>
        <w:rPr>
          <w:sz w:val="24"/>
        </w:rPr>
        <w:t>research in</w:t>
      </w:r>
      <w:r>
        <w:rPr>
          <w:spacing w:val="-1"/>
          <w:sz w:val="24"/>
        </w:rPr>
        <w:t xml:space="preserve"> </w:t>
      </w:r>
      <w:r>
        <w:rPr>
          <w:sz w:val="24"/>
        </w:rPr>
        <w:t>this field</w:t>
      </w:r>
      <w:r>
        <w:rPr>
          <w:spacing w:val="-1"/>
          <w:sz w:val="24"/>
        </w:rPr>
        <w:t xml:space="preserve"> </w:t>
      </w:r>
      <w:r>
        <w:rPr>
          <w:sz w:val="24"/>
        </w:rPr>
        <w:t>to devise</w:t>
      </w:r>
      <w:r>
        <w:rPr>
          <w:spacing w:val="-2"/>
          <w:sz w:val="24"/>
        </w:rPr>
        <w:t xml:space="preserve"> </w:t>
      </w:r>
      <w:r>
        <w:rPr>
          <w:sz w:val="24"/>
        </w:rPr>
        <w:t>a</w:t>
      </w:r>
      <w:r>
        <w:rPr>
          <w:spacing w:val="1"/>
          <w:sz w:val="24"/>
        </w:rPr>
        <w:t xml:space="preserve"> </w:t>
      </w:r>
      <w:r>
        <w:rPr>
          <w:sz w:val="24"/>
        </w:rPr>
        <w:t>more</w:t>
      </w:r>
      <w:r>
        <w:rPr>
          <w:spacing w:val="-1"/>
          <w:sz w:val="24"/>
        </w:rPr>
        <w:t xml:space="preserve"> </w:t>
      </w:r>
      <w:r>
        <w:rPr>
          <w:sz w:val="24"/>
        </w:rPr>
        <w:t>efficient approach.</w:t>
      </w:r>
    </w:p>
    <w:p w14:paraId="2B088697" w14:textId="77777777" w:rsidR="007D20C2" w:rsidRDefault="00D260D4">
      <w:pPr>
        <w:pStyle w:val="ListParagraph"/>
        <w:numPr>
          <w:ilvl w:val="2"/>
          <w:numId w:val="18"/>
        </w:numPr>
        <w:tabs>
          <w:tab w:val="left" w:pos="855"/>
        </w:tabs>
        <w:spacing w:line="360" w:lineRule="auto"/>
        <w:ind w:left="854" w:right="152" w:hanging="356"/>
        <w:jc w:val="both"/>
        <w:rPr>
          <w:sz w:val="24"/>
        </w:rPr>
      </w:pPr>
      <w:r>
        <w:rPr>
          <w:sz w:val="24"/>
        </w:rPr>
        <w:t>(B. Sairam et al. 2020) discussed Automated Vehicle Parking Slot Detection System. In</w:t>
      </w:r>
      <w:r>
        <w:rPr>
          <w:spacing w:val="1"/>
          <w:sz w:val="24"/>
        </w:rPr>
        <w:t xml:space="preserve"> </w:t>
      </w:r>
      <w:r>
        <w:rPr>
          <w:sz w:val="24"/>
        </w:rPr>
        <w:t>this study authors solve traffic problems using Deep Learning. The model receives all the</w:t>
      </w:r>
      <w:r>
        <w:rPr>
          <w:spacing w:val="1"/>
          <w:sz w:val="24"/>
        </w:rPr>
        <w:t xml:space="preserve"> </w:t>
      </w:r>
      <w:r>
        <w:rPr>
          <w:sz w:val="24"/>
        </w:rPr>
        <w:t>first</w:t>
      </w:r>
      <w:r>
        <w:rPr>
          <w:spacing w:val="-3"/>
          <w:sz w:val="24"/>
        </w:rPr>
        <w:t xml:space="preserve"> </w:t>
      </w:r>
      <w:r>
        <w:rPr>
          <w:sz w:val="24"/>
        </w:rPr>
        <w:t>available</w:t>
      </w:r>
      <w:r>
        <w:rPr>
          <w:spacing w:val="-3"/>
          <w:sz w:val="24"/>
        </w:rPr>
        <w:t xml:space="preserve"> </w:t>
      </w:r>
      <w:r>
        <w:rPr>
          <w:sz w:val="24"/>
        </w:rPr>
        <w:t>parking</w:t>
      </w:r>
      <w:r>
        <w:rPr>
          <w:spacing w:val="-4"/>
          <w:sz w:val="24"/>
        </w:rPr>
        <w:t xml:space="preserve"> </w:t>
      </w:r>
      <w:r>
        <w:rPr>
          <w:sz w:val="24"/>
        </w:rPr>
        <w:t>slots</w:t>
      </w:r>
      <w:r>
        <w:rPr>
          <w:spacing w:val="-3"/>
          <w:sz w:val="24"/>
        </w:rPr>
        <w:t xml:space="preserve"> </w:t>
      </w:r>
      <w:r>
        <w:rPr>
          <w:sz w:val="24"/>
        </w:rPr>
        <w:t>in</w:t>
      </w:r>
      <w:r>
        <w:rPr>
          <w:spacing w:val="-3"/>
          <w:sz w:val="24"/>
        </w:rPr>
        <w:t xml:space="preserve"> </w:t>
      </w:r>
      <w:r>
        <w:rPr>
          <w:sz w:val="24"/>
        </w:rPr>
        <w:t>the</w:t>
      </w:r>
      <w:r>
        <w:rPr>
          <w:spacing w:val="-3"/>
          <w:sz w:val="24"/>
        </w:rPr>
        <w:t xml:space="preserve"> </w:t>
      </w:r>
      <w:r>
        <w:rPr>
          <w:sz w:val="24"/>
        </w:rPr>
        <w:t>area</w:t>
      </w:r>
      <w:r>
        <w:rPr>
          <w:spacing w:val="-3"/>
          <w:sz w:val="24"/>
        </w:rPr>
        <w:t xml:space="preserve"> </w:t>
      </w:r>
      <w:r>
        <w:rPr>
          <w:sz w:val="24"/>
        </w:rPr>
        <w:t>and</w:t>
      </w:r>
      <w:r>
        <w:rPr>
          <w:spacing w:val="-3"/>
          <w:sz w:val="24"/>
        </w:rPr>
        <w:t xml:space="preserve"> </w:t>
      </w:r>
      <w:r>
        <w:rPr>
          <w:sz w:val="24"/>
        </w:rPr>
        <w:t>real-time</w:t>
      </w:r>
      <w:r>
        <w:rPr>
          <w:spacing w:val="-5"/>
          <w:sz w:val="24"/>
        </w:rPr>
        <w:t xml:space="preserve"> </w:t>
      </w:r>
      <w:r>
        <w:rPr>
          <w:sz w:val="24"/>
        </w:rPr>
        <w:t>processing</w:t>
      </w:r>
      <w:r>
        <w:rPr>
          <w:spacing w:val="-3"/>
          <w:sz w:val="24"/>
        </w:rPr>
        <w:t xml:space="preserve"> </w:t>
      </w:r>
      <w:r>
        <w:rPr>
          <w:sz w:val="24"/>
        </w:rPr>
        <w:t>is</w:t>
      </w:r>
      <w:r>
        <w:rPr>
          <w:spacing w:val="-3"/>
          <w:sz w:val="24"/>
        </w:rPr>
        <w:t xml:space="preserve"> </w:t>
      </w:r>
      <w:r>
        <w:rPr>
          <w:sz w:val="24"/>
        </w:rPr>
        <w:t>performed</w:t>
      </w:r>
      <w:r>
        <w:rPr>
          <w:spacing w:val="-3"/>
          <w:sz w:val="24"/>
        </w:rPr>
        <w:t xml:space="preserve"> </w:t>
      </w:r>
      <w:r>
        <w:rPr>
          <w:sz w:val="24"/>
        </w:rPr>
        <w:t>on</w:t>
      </w:r>
      <w:r>
        <w:rPr>
          <w:spacing w:val="-4"/>
          <w:sz w:val="24"/>
        </w:rPr>
        <w:t xml:space="preserve"> </w:t>
      </w:r>
      <w:r>
        <w:rPr>
          <w:sz w:val="24"/>
        </w:rPr>
        <w:t>the</w:t>
      </w:r>
      <w:r>
        <w:rPr>
          <w:spacing w:val="-3"/>
          <w:sz w:val="24"/>
        </w:rPr>
        <w:t xml:space="preserve"> </w:t>
      </w:r>
      <w:r>
        <w:rPr>
          <w:sz w:val="24"/>
        </w:rPr>
        <w:t>data</w:t>
      </w:r>
      <w:r>
        <w:rPr>
          <w:spacing w:val="-4"/>
          <w:sz w:val="24"/>
        </w:rPr>
        <w:t xml:space="preserve"> </w:t>
      </w:r>
      <w:r>
        <w:rPr>
          <w:sz w:val="24"/>
        </w:rPr>
        <w:t>to</w:t>
      </w:r>
      <w:r>
        <w:rPr>
          <w:spacing w:val="-57"/>
          <w:sz w:val="24"/>
        </w:rPr>
        <w:t xml:space="preserve"> </w:t>
      </w:r>
      <w:r>
        <w:rPr>
          <w:sz w:val="24"/>
        </w:rPr>
        <w:t>determine</w:t>
      </w:r>
      <w:r>
        <w:rPr>
          <w:spacing w:val="-9"/>
          <w:sz w:val="24"/>
        </w:rPr>
        <w:t xml:space="preserve"> </w:t>
      </w:r>
      <w:r>
        <w:rPr>
          <w:sz w:val="24"/>
        </w:rPr>
        <w:t>if</w:t>
      </w:r>
      <w:r>
        <w:rPr>
          <w:spacing w:val="-8"/>
          <w:sz w:val="24"/>
        </w:rPr>
        <w:t xml:space="preserve"> </w:t>
      </w:r>
      <w:r>
        <w:rPr>
          <w:sz w:val="24"/>
        </w:rPr>
        <w:t>the</w:t>
      </w:r>
      <w:r>
        <w:rPr>
          <w:spacing w:val="-10"/>
          <w:sz w:val="24"/>
        </w:rPr>
        <w:t xml:space="preserve"> </w:t>
      </w:r>
      <w:r>
        <w:rPr>
          <w:sz w:val="24"/>
        </w:rPr>
        <w:t>slots</w:t>
      </w:r>
      <w:r>
        <w:rPr>
          <w:spacing w:val="-7"/>
          <w:sz w:val="24"/>
        </w:rPr>
        <w:t xml:space="preserve"> </w:t>
      </w:r>
      <w:r>
        <w:rPr>
          <w:sz w:val="24"/>
        </w:rPr>
        <w:t>are</w:t>
      </w:r>
      <w:r>
        <w:rPr>
          <w:spacing w:val="-7"/>
          <w:sz w:val="24"/>
        </w:rPr>
        <w:t xml:space="preserve"> </w:t>
      </w:r>
      <w:r>
        <w:rPr>
          <w:sz w:val="24"/>
        </w:rPr>
        <w:t>vacant</w:t>
      </w:r>
      <w:r>
        <w:rPr>
          <w:spacing w:val="-7"/>
          <w:sz w:val="24"/>
        </w:rPr>
        <w:t xml:space="preserve"> </w:t>
      </w:r>
      <w:r>
        <w:rPr>
          <w:sz w:val="24"/>
        </w:rPr>
        <w:t>or</w:t>
      </w:r>
      <w:r>
        <w:rPr>
          <w:spacing w:val="-8"/>
          <w:sz w:val="24"/>
        </w:rPr>
        <w:t xml:space="preserve"> </w:t>
      </w:r>
      <w:r>
        <w:rPr>
          <w:sz w:val="24"/>
        </w:rPr>
        <w:t>occupied</w:t>
      </w:r>
      <w:r>
        <w:rPr>
          <w:spacing w:val="-9"/>
          <w:sz w:val="24"/>
        </w:rPr>
        <w:t xml:space="preserve"> </w:t>
      </w:r>
      <w:r>
        <w:rPr>
          <w:sz w:val="24"/>
        </w:rPr>
        <w:t>by</w:t>
      </w:r>
      <w:r>
        <w:rPr>
          <w:spacing w:val="-5"/>
          <w:sz w:val="24"/>
        </w:rPr>
        <w:t xml:space="preserve"> </w:t>
      </w:r>
      <w:r>
        <w:rPr>
          <w:sz w:val="24"/>
        </w:rPr>
        <w:t>any</w:t>
      </w:r>
      <w:r>
        <w:rPr>
          <w:spacing w:val="-9"/>
          <w:sz w:val="24"/>
        </w:rPr>
        <w:t xml:space="preserve"> </w:t>
      </w:r>
      <w:r>
        <w:rPr>
          <w:sz w:val="24"/>
        </w:rPr>
        <w:t>vehicle</w:t>
      </w:r>
      <w:r>
        <w:rPr>
          <w:spacing w:val="-6"/>
          <w:sz w:val="24"/>
        </w:rPr>
        <w:t xml:space="preserve"> </w:t>
      </w:r>
      <w:r>
        <w:rPr>
          <w:sz w:val="24"/>
        </w:rPr>
        <w:t>and</w:t>
      </w:r>
      <w:r>
        <w:rPr>
          <w:spacing w:val="-9"/>
          <w:sz w:val="24"/>
        </w:rPr>
        <w:t xml:space="preserve"> </w:t>
      </w:r>
      <w:r>
        <w:rPr>
          <w:sz w:val="24"/>
        </w:rPr>
        <w:t>provides</w:t>
      </w:r>
      <w:r>
        <w:rPr>
          <w:spacing w:val="-5"/>
          <w:sz w:val="24"/>
        </w:rPr>
        <w:t xml:space="preserve"> </w:t>
      </w:r>
      <w:r>
        <w:rPr>
          <w:sz w:val="24"/>
        </w:rPr>
        <w:t>information</w:t>
      </w:r>
      <w:r>
        <w:rPr>
          <w:spacing w:val="-7"/>
          <w:sz w:val="24"/>
        </w:rPr>
        <w:t xml:space="preserve"> </w:t>
      </w:r>
      <w:r>
        <w:rPr>
          <w:sz w:val="24"/>
        </w:rPr>
        <w:t>about</w:t>
      </w:r>
      <w:r>
        <w:rPr>
          <w:spacing w:val="-58"/>
          <w:sz w:val="24"/>
        </w:rPr>
        <w:t xml:space="preserve"> </w:t>
      </w:r>
      <w:r>
        <w:rPr>
          <w:sz w:val="24"/>
        </w:rPr>
        <w:t>the empty slots. Besides finding a free parking spot for a vehicle, the model will also find</w:t>
      </w:r>
      <w:r>
        <w:rPr>
          <w:spacing w:val="1"/>
          <w:sz w:val="24"/>
        </w:rPr>
        <w:t xml:space="preserve"> </w:t>
      </w:r>
      <w:r>
        <w:rPr>
          <w:sz w:val="24"/>
        </w:rPr>
        <w:t>an appropriate parking spot for 2 wheelers. The proposed system has improved robustness</w:t>
      </w:r>
      <w:r>
        <w:rPr>
          <w:spacing w:val="-57"/>
          <w:sz w:val="24"/>
        </w:rPr>
        <w:t xml:space="preserve"> </w:t>
      </w:r>
      <w:r>
        <w:rPr>
          <w:sz w:val="24"/>
        </w:rPr>
        <w:t>with</w:t>
      </w:r>
      <w:r>
        <w:rPr>
          <w:spacing w:val="-1"/>
          <w:sz w:val="24"/>
        </w:rPr>
        <w:t xml:space="preserve"> </w:t>
      </w:r>
      <w:r>
        <w:rPr>
          <w:sz w:val="24"/>
        </w:rPr>
        <w:t>a mask rate over</w:t>
      </w:r>
      <w:r>
        <w:rPr>
          <w:spacing w:val="-1"/>
          <w:sz w:val="24"/>
        </w:rPr>
        <w:t xml:space="preserve"> </w:t>
      </w:r>
      <w:r>
        <w:rPr>
          <w:sz w:val="24"/>
        </w:rPr>
        <w:t>92.33 %</w:t>
      </w:r>
      <w:r>
        <w:rPr>
          <w:spacing w:val="-1"/>
          <w:sz w:val="24"/>
        </w:rPr>
        <w:t xml:space="preserve"> </w:t>
      </w:r>
      <w:r>
        <w:rPr>
          <w:sz w:val="24"/>
        </w:rPr>
        <w:t>and boundary recognition rate over 98.4</w:t>
      </w:r>
      <w:r>
        <w:rPr>
          <w:spacing w:val="-1"/>
          <w:sz w:val="24"/>
        </w:rPr>
        <w:t xml:space="preserve"> </w:t>
      </w:r>
      <w:r>
        <w:rPr>
          <w:sz w:val="24"/>
        </w:rPr>
        <w:t>%.</w:t>
      </w:r>
    </w:p>
    <w:p w14:paraId="012025B4" w14:textId="77777777" w:rsidR="007D20C2" w:rsidRDefault="00D260D4">
      <w:pPr>
        <w:pStyle w:val="ListParagraph"/>
        <w:numPr>
          <w:ilvl w:val="2"/>
          <w:numId w:val="18"/>
        </w:numPr>
        <w:tabs>
          <w:tab w:val="left" w:pos="855"/>
        </w:tabs>
        <w:spacing w:before="1" w:line="360" w:lineRule="auto"/>
        <w:ind w:left="854" w:right="148" w:hanging="356"/>
        <w:jc w:val="both"/>
        <w:rPr>
          <w:sz w:val="24"/>
        </w:rPr>
      </w:pPr>
      <w:r>
        <w:rPr>
          <w:sz w:val="24"/>
        </w:rPr>
        <w:t>(C.</w:t>
      </w:r>
      <w:r>
        <w:rPr>
          <w:spacing w:val="-2"/>
          <w:sz w:val="24"/>
        </w:rPr>
        <w:t xml:space="preserve"> </w:t>
      </w:r>
      <w:r>
        <w:rPr>
          <w:sz w:val="24"/>
        </w:rPr>
        <w:t>Huang</w:t>
      </w:r>
      <w:r>
        <w:rPr>
          <w:spacing w:val="-2"/>
          <w:sz w:val="24"/>
        </w:rPr>
        <w:t xml:space="preserve"> </w:t>
      </w:r>
      <w:r>
        <w:rPr>
          <w:sz w:val="24"/>
        </w:rPr>
        <w:t>et</w:t>
      </w:r>
      <w:r>
        <w:rPr>
          <w:spacing w:val="-1"/>
          <w:sz w:val="24"/>
        </w:rPr>
        <w:t xml:space="preserve"> </w:t>
      </w:r>
      <w:r>
        <w:rPr>
          <w:sz w:val="24"/>
        </w:rPr>
        <w:t>al.2022)</w:t>
      </w:r>
      <w:r>
        <w:rPr>
          <w:spacing w:val="-3"/>
          <w:sz w:val="24"/>
        </w:rPr>
        <w:t xml:space="preserve"> </w:t>
      </w:r>
      <w:r>
        <w:rPr>
          <w:sz w:val="24"/>
        </w:rPr>
        <w:t>proposed</w:t>
      </w:r>
      <w:r>
        <w:rPr>
          <w:spacing w:val="-1"/>
          <w:sz w:val="24"/>
        </w:rPr>
        <w:t xml:space="preserve"> </w:t>
      </w:r>
      <w:r>
        <w:rPr>
          <w:sz w:val="24"/>
        </w:rPr>
        <w:t>solution</w:t>
      </w:r>
      <w:r>
        <w:rPr>
          <w:spacing w:val="-2"/>
          <w:sz w:val="24"/>
        </w:rPr>
        <w:t xml:space="preserve"> </w:t>
      </w:r>
      <w:r>
        <w:rPr>
          <w:sz w:val="24"/>
        </w:rPr>
        <w:t>for</w:t>
      </w:r>
      <w:r>
        <w:rPr>
          <w:spacing w:val="-1"/>
          <w:sz w:val="24"/>
        </w:rPr>
        <w:t xml:space="preserve"> </w:t>
      </w:r>
      <w:r>
        <w:rPr>
          <w:sz w:val="24"/>
        </w:rPr>
        <w:t>solution</w:t>
      </w:r>
      <w:r>
        <w:rPr>
          <w:spacing w:val="-2"/>
          <w:sz w:val="24"/>
        </w:rPr>
        <w:t xml:space="preserve"> </w:t>
      </w:r>
      <w:r>
        <w:rPr>
          <w:sz w:val="24"/>
        </w:rPr>
        <w:t>for</w:t>
      </w:r>
      <w:r>
        <w:rPr>
          <w:spacing w:val="-2"/>
          <w:sz w:val="24"/>
        </w:rPr>
        <w:t xml:space="preserve"> </w:t>
      </w:r>
      <w:r>
        <w:rPr>
          <w:sz w:val="24"/>
        </w:rPr>
        <w:t>automatic</w:t>
      </w:r>
      <w:r>
        <w:rPr>
          <w:spacing w:val="-2"/>
          <w:sz w:val="24"/>
        </w:rPr>
        <w:t xml:space="preserve"> </w:t>
      </w:r>
      <w:r>
        <w:rPr>
          <w:sz w:val="24"/>
        </w:rPr>
        <w:t>parking</w:t>
      </w:r>
      <w:r>
        <w:rPr>
          <w:spacing w:val="-2"/>
          <w:sz w:val="24"/>
        </w:rPr>
        <w:t xml:space="preserve"> </w:t>
      </w:r>
      <w:r>
        <w:rPr>
          <w:sz w:val="24"/>
        </w:rPr>
        <w:t>space</w:t>
      </w:r>
      <w:r>
        <w:rPr>
          <w:spacing w:val="-2"/>
          <w:sz w:val="24"/>
        </w:rPr>
        <w:t xml:space="preserve"> </w:t>
      </w:r>
      <w:r>
        <w:rPr>
          <w:sz w:val="24"/>
        </w:rPr>
        <w:t>detection</w:t>
      </w:r>
      <w:r>
        <w:rPr>
          <w:spacing w:val="-58"/>
          <w:sz w:val="24"/>
        </w:rPr>
        <w:t xml:space="preserve"> </w:t>
      </w:r>
      <w:r>
        <w:rPr>
          <w:sz w:val="24"/>
        </w:rPr>
        <w:t>using</w:t>
      </w:r>
      <w:r>
        <w:rPr>
          <w:spacing w:val="1"/>
          <w:sz w:val="24"/>
        </w:rPr>
        <w:t xml:space="preserve"> </w:t>
      </w:r>
      <w:r>
        <w:rPr>
          <w:sz w:val="24"/>
        </w:rPr>
        <w:t>deep</w:t>
      </w:r>
      <w:r>
        <w:rPr>
          <w:spacing w:val="1"/>
          <w:sz w:val="24"/>
        </w:rPr>
        <w:t xml:space="preserve"> </w:t>
      </w:r>
      <w:r>
        <w:rPr>
          <w:sz w:val="24"/>
        </w:rPr>
        <w:t>learning,</w:t>
      </w:r>
      <w:r>
        <w:rPr>
          <w:spacing w:val="1"/>
          <w:sz w:val="24"/>
        </w:rPr>
        <w:t xml:space="preserve"> </w:t>
      </w:r>
      <w:r>
        <w:rPr>
          <w:sz w:val="24"/>
        </w:rPr>
        <w:t>addressing</w:t>
      </w:r>
      <w:r>
        <w:rPr>
          <w:spacing w:val="1"/>
          <w:sz w:val="24"/>
        </w:rPr>
        <w:t xml:space="preserve"> </w:t>
      </w:r>
      <w:r>
        <w:rPr>
          <w:sz w:val="24"/>
        </w:rPr>
        <w:t>challenges</w:t>
      </w:r>
      <w:r>
        <w:rPr>
          <w:spacing w:val="1"/>
          <w:sz w:val="24"/>
        </w:rPr>
        <w:t xml:space="preserve"> </w:t>
      </w:r>
      <w:r>
        <w:rPr>
          <w:sz w:val="24"/>
        </w:rPr>
        <w:t>posed</w:t>
      </w:r>
      <w:r>
        <w:rPr>
          <w:spacing w:val="1"/>
          <w:sz w:val="24"/>
        </w:rPr>
        <w:t xml:space="preserve"> </w:t>
      </w:r>
      <w:r>
        <w:rPr>
          <w:sz w:val="24"/>
        </w:rPr>
        <w:t>by</w:t>
      </w:r>
      <w:r>
        <w:rPr>
          <w:spacing w:val="1"/>
          <w:sz w:val="24"/>
        </w:rPr>
        <w:t xml:space="preserve"> </w:t>
      </w:r>
      <w:r>
        <w:rPr>
          <w:sz w:val="24"/>
        </w:rPr>
        <w:t>uneven</w:t>
      </w:r>
      <w:r>
        <w:rPr>
          <w:spacing w:val="1"/>
          <w:sz w:val="24"/>
        </w:rPr>
        <w:t xml:space="preserve"> </w:t>
      </w:r>
      <w:r>
        <w:rPr>
          <w:sz w:val="24"/>
        </w:rPr>
        <w:t>lighting</w:t>
      </w:r>
      <w:r>
        <w:rPr>
          <w:spacing w:val="1"/>
          <w:sz w:val="24"/>
        </w:rPr>
        <w:t xml:space="preserve"> </w:t>
      </w:r>
      <w:r>
        <w:rPr>
          <w:sz w:val="24"/>
        </w:rPr>
        <w:t>and</w:t>
      </w:r>
      <w:r>
        <w:rPr>
          <w:spacing w:val="1"/>
          <w:sz w:val="24"/>
        </w:rPr>
        <w:t xml:space="preserve"> </w:t>
      </w:r>
      <w:r>
        <w:rPr>
          <w:sz w:val="24"/>
        </w:rPr>
        <w:t>complex</w:t>
      </w:r>
      <w:r>
        <w:rPr>
          <w:spacing w:val="1"/>
          <w:sz w:val="24"/>
        </w:rPr>
        <w:t xml:space="preserve"> </w:t>
      </w:r>
      <w:r>
        <w:rPr>
          <w:sz w:val="24"/>
        </w:rPr>
        <w:t>backgrounds.</w:t>
      </w:r>
      <w:r>
        <w:rPr>
          <w:spacing w:val="-8"/>
          <w:sz w:val="24"/>
        </w:rPr>
        <w:t xml:space="preserve"> </w:t>
      </w:r>
      <w:r>
        <w:rPr>
          <w:sz w:val="24"/>
        </w:rPr>
        <w:t>A</w:t>
      </w:r>
      <w:r>
        <w:rPr>
          <w:spacing w:val="-6"/>
          <w:sz w:val="24"/>
        </w:rPr>
        <w:t xml:space="preserve"> </w:t>
      </w:r>
      <w:r>
        <w:rPr>
          <w:sz w:val="24"/>
        </w:rPr>
        <w:t>360-degree</w:t>
      </w:r>
      <w:r>
        <w:rPr>
          <w:spacing w:val="-9"/>
          <w:sz w:val="24"/>
        </w:rPr>
        <w:t xml:space="preserve"> </w:t>
      </w:r>
      <w:r>
        <w:rPr>
          <w:sz w:val="24"/>
        </w:rPr>
        <w:t>panoramic</w:t>
      </w:r>
      <w:r>
        <w:rPr>
          <w:spacing w:val="-9"/>
          <w:sz w:val="24"/>
        </w:rPr>
        <w:t xml:space="preserve"> </w:t>
      </w:r>
      <w:r>
        <w:rPr>
          <w:sz w:val="24"/>
        </w:rPr>
        <w:t>system</w:t>
      </w:r>
      <w:r>
        <w:rPr>
          <w:spacing w:val="-6"/>
          <w:sz w:val="24"/>
        </w:rPr>
        <w:t xml:space="preserve"> </w:t>
      </w:r>
      <w:r>
        <w:rPr>
          <w:sz w:val="24"/>
        </w:rPr>
        <w:t>captures</w:t>
      </w:r>
      <w:r>
        <w:rPr>
          <w:spacing w:val="-7"/>
          <w:sz w:val="24"/>
        </w:rPr>
        <w:t xml:space="preserve"> </w:t>
      </w:r>
      <w:r>
        <w:rPr>
          <w:sz w:val="24"/>
        </w:rPr>
        <w:t>the</w:t>
      </w:r>
      <w:r>
        <w:rPr>
          <w:spacing w:val="-8"/>
          <w:sz w:val="24"/>
        </w:rPr>
        <w:t xml:space="preserve"> </w:t>
      </w:r>
      <w:r>
        <w:rPr>
          <w:sz w:val="24"/>
        </w:rPr>
        <w:t>vehicle</w:t>
      </w:r>
      <w:r>
        <w:rPr>
          <w:spacing w:val="-6"/>
          <w:sz w:val="24"/>
        </w:rPr>
        <w:t xml:space="preserve"> </w:t>
      </w:r>
      <w:r>
        <w:rPr>
          <w:sz w:val="24"/>
        </w:rPr>
        <w:t>environment,</w:t>
      </w:r>
      <w:r>
        <w:rPr>
          <w:spacing w:val="-9"/>
          <w:sz w:val="24"/>
        </w:rPr>
        <w:t xml:space="preserve"> </w:t>
      </w:r>
      <w:r>
        <w:rPr>
          <w:sz w:val="24"/>
        </w:rPr>
        <w:t>providing</w:t>
      </w:r>
      <w:r>
        <w:rPr>
          <w:spacing w:val="-57"/>
          <w:sz w:val="24"/>
        </w:rPr>
        <w:t xml:space="preserve"> </w:t>
      </w:r>
      <w:r>
        <w:rPr>
          <w:sz w:val="24"/>
        </w:rPr>
        <w:t>input for the detection system. A Faster R-CNN model is employed for detecting and</w:t>
      </w:r>
      <w:r>
        <w:rPr>
          <w:spacing w:val="1"/>
          <w:sz w:val="24"/>
        </w:rPr>
        <w:t xml:space="preserve"> </w:t>
      </w:r>
      <w:r>
        <w:rPr>
          <w:sz w:val="24"/>
        </w:rPr>
        <w:t>extracting parking spaces, while background light removal and connected region-based</w:t>
      </w:r>
      <w:r>
        <w:rPr>
          <w:spacing w:val="1"/>
          <w:sz w:val="24"/>
        </w:rPr>
        <w:t xml:space="preserve"> </w:t>
      </w:r>
      <w:r>
        <w:rPr>
          <w:sz w:val="24"/>
        </w:rPr>
        <w:t>extraction</w:t>
      </w:r>
      <w:r>
        <w:rPr>
          <w:spacing w:val="-7"/>
          <w:sz w:val="24"/>
        </w:rPr>
        <w:t xml:space="preserve"> </w:t>
      </w:r>
      <w:r>
        <w:rPr>
          <w:sz w:val="24"/>
        </w:rPr>
        <w:t>streamline</w:t>
      </w:r>
      <w:r>
        <w:rPr>
          <w:spacing w:val="-8"/>
          <w:sz w:val="24"/>
        </w:rPr>
        <w:t xml:space="preserve"> </w:t>
      </w:r>
      <w:r>
        <w:rPr>
          <w:sz w:val="24"/>
        </w:rPr>
        <w:t>the</w:t>
      </w:r>
      <w:r>
        <w:rPr>
          <w:spacing w:val="-8"/>
          <w:sz w:val="24"/>
        </w:rPr>
        <w:t xml:space="preserve"> </w:t>
      </w:r>
      <w:r>
        <w:rPr>
          <w:sz w:val="24"/>
        </w:rPr>
        <w:t>process.</w:t>
      </w:r>
      <w:r>
        <w:rPr>
          <w:spacing w:val="-7"/>
          <w:sz w:val="24"/>
        </w:rPr>
        <w:t xml:space="preserve"> </w:t>
      </w:r>
      <w:r>
        <w:rPr>
          <w:sz w:val="24"/>
        </w:rPr>
        <w:t>Experimental</w:t>
      </w:r>
      <w:r>
        <w:rPr>
          <w:spacing w:val="-7"/>
          <w:sz w:val="24"/>
        </w:rPr>
        <w:t xml:space="preserve"> </w:t>
      </w:r>
      <w:r>
        <w:rPr>
          <w:sz w:val="24"/>
        </w:rPr>
        <w:t>results</w:t>
      </w:r>
      <w:r>
        <w:rPr>
          <w:spacing w:val="-6"/>
          <w:sz w:val="24"/>
        </w:rPr>
        <w:t xml:space="preserve"> </w:t>
      </w:r>
      <w:r>
        <w:rPr>
          <w:sz w:val="24"/>
        </w:rPr>
        <w:t>demonstrate</w:t>
      </w:r>
      <w:r>
        <w:rPr>
          <w:spacing w:val="-8"/>
          <w:sz w:val="24"/>
        </w:rPr>
        <w:t xml:space="preserve"> </w:t>
      </w:r>
      <w:r>
        <w:rPr>
          <w:sz w:val="24"/>
        </w:rPr>
        <w:t>improved</w:t>
      </w:r>
      <w:r>
        <w:rPr>
          <w:spacing w:val="-7"/>
          <w:sz w:val="24"/>
        </w:rPr>
        <w:t xml:space="preserve"> </w:t>
      </w:r>
      <w:r>
        <w:rPr>
          <w:sz w:val="24"/>
        </w:rPr>
        <w:t>performance</w:t>
      </w:r>
      <w:r>
        <w:rPr>
          <w:spacing w:val="-58"/>
          <w:sz w:val="24"/>
        </w:rPr>
        <w:t xml:space="preserve"> </w:t>
      </w:r>
      <w:r>
        <w:rPr>
          <w:sz w:val="24"/>
        </w:rPr>
        <w:t>using 101-Floor ResNet compared to 50-Floor ResNet, achieving effective identification</w:t>
      </w:r>
      <w:r>
        <w:rPr>
          <w:spacing w:val="1"/>
          <w:sz w:val="24"/>
        </w:rPr>
        <w:t xml:space="preserve"> </w:t>
      </w:r>
      <w:r>
        <w:rPr>
          <w:sz w:val="24"/>
        </w:rPr>
        <w:t>and</w:t>
      </w:r>
      <w:r>
        <w:rPr>
          <w:spacing w:val="-1"/>
          <w:sz w:val="24"/>
        </w:rPr>
        <w:t xml:space="preserve"> </w:t>
      </w:r>
      <w:r>
        <w:rPr>
          <w:sz w:val="24"/>
        </w:rPr>
        <w:t>accurate positioning</w:t>
      </w:r>
      <w:r>
        <w:rPr>
          <w:spacing w:val="2"/>
          <w:sz w:val="24"/>
        </w:rPr>
        <w:t xml:space="preserve"> </w:t>
      </w:r>
      <w:r>
        <w:rPr>
          <w:sz w:val="24"/>
        </w:rPr>
        <w:t>of parking spaces.</w:t>
      </w:r>
    </w:p>
    <w:p w14:paraId="49530B82" w14:textId="77777777" w:rsidR="007D20C2" w:rsidRDefault="00D260D4">
      <w:pPr>
        <w:pStyle w:val="ListParagraph"/>
        <w:numPr>
          <w:ilvl w:val="2"/>
          <w:numId w:val="18"/>
        </w:numPr>
        <w:tabs>
          <w:tab w:val="left" w:pos="855"/>
        </w:tabs>
        <w:spacing w:line="360" w:lineRule="auto"/>
        <w:ind w:left="854" w:right="148" w:hanging="356"/>
        <w:jc w:val="both"/>
        <w:rPr>
          <w:sz w:val="24"/>
        </w:rPr>
      </w:pPr>
      <w:r>
        <w:rPr>
          <w:sz w:val="24"/>
        </w:rPr>
        <w:t>(G. Begum et al. 2023) proposed system addresses the need for efficient car parking</w:t>
      </w:r>
      <w:r>
        <w:rPr>
          <w:spacing w:val="1"/>
          <w:sz w:val="24"/>
        </w:rPr>
        <w:t xml:space="preserve"> </w:t>
      </w:r>
      <w:r>
        <w:rPr>
          <w:sz w:val="24"/>
        </w:rPr>
        <w:t>detection using deep learning techniques. By utilizing images and videos captured from</w:t>
      </w:r>
      <w:r>
        <w:rPr>
          <w:spacing w:val="1"/>
          <w:sz w:val="24"/>
        </w:rPr>
        <w:t xml:space="preserve"> </w:t>
      </w:r>
      <w:r>
        <w:rPr>
          <w:sz w:val="24"/>
        </w:rPr>
        <w:t>surveillance</w:t>
      </w:r>
      <w:r>
        <w:rPr>
          <w:spacing w:val="-7"/>
          <w:sz w:val="24"/>
        </w:rPr>
        <w:t xml:space="preserve"> </w:t>
      </w:r>
      <w:r>
        <w:rPr>
          <w:sz w:val="24"/>
        </w:rPr>
        <w:t>cameras,</w:t>
      </w:r>
      <w:r>
        <w:rPr>
          <w:spacing w:val="-7"/>
          <w:sz w:val="24"/>
        </w:rPr>
        <w:t xml:space="preserve"> </w:t>
      </w:r>
      <w:r>
        <w:rPr>
          <w:sz w:val="24"/>
        </w:rPr>
        <w:t>the</w:t>
      </w:r>
      <w:r>
        <w:rPr>
          <w:spacing w:val="-7"/>
          <w:sz w:val="24"/>
        </w:rPr>
        <w:t xml:space="preserve"> </w:t>
      </w:r>
      <w:r>
        <w:rPr>
          <w:sz w:val="24"/>
        </w:rPr>
        <w:t>system</w:t>
      </w:r>
      <w:r>
        <w:rPr>
          <w:spacing w:val="-7"/>
          <w:sz w:val="24"/>
        </w:rPr>
        <w:t xml:space="preserve"> </w:t>
      </w:r>
      <w:r>
        <w:rPr>
          <w:sz w:val="24"/>
        </w:rPr>
        <w:t>aims</w:t>
      </w:r>
      <w:r>
        <w:rPr>
          <w:spacing w:val="-8"/>
          <w:sz w:val="24"/>
        </w:rPr>
        <w:t xml:space="preserve"> </w:t>
      </w:r>
      <w:r>
        <w:rPr>
          <w:sz w:val="24"/>
        </w:rPr>
        <w:t>to</w:t>
      </w:r>
      <w:r>
        <w:rPr>
          <w:spacing w:val="-7"/>
          <w:sz w:val="24"/>
        </w:rPr>
        <w:t xml:space="preserve"> </w:t>
      </w:r>
      <w:r>
        <w:rPr>
          <w:sz w:val="24"/>
        </w:rPr>
        <w:t>determine</w:t>
      </w:r>
      <w:r>
        <w:rPr>
          <w:spacing w:val="-10"/>
          <w:sz w:val="24"/>
        </w:rPr>
        <w:t xml:space="preserve"> </w:t>
      </w:r>
      <w:r>
        <w:rPr>
          <w:sz w:val="24"/>
        </w:rPr>
        <w:t>the</w:t>
      </w:r>
      <w:r>
        <w:rPr>
          <w:spacing w:val="-8"/>
          <w:sz w:val="24"/>
        </w:rPr>
        <w:t xml:space="preserve"> </w:t>
      </w:r>
      <w:r>
        <w:rPr>
          <w:sz w:val="24"/>
        </w:rPr>
        <w:t>occupancy</w:t>
      </w:r>
      <w:r>
        <w:rPr>
          <w:spacing w:val="-8"/>
          <w:sz w:val="24"/>
        </w:rPr>
        <w:t xml:space="preserve"> </w:t>
      </w:r>
      <w:r>
        <w:rPr>
          <w:sz w:val="24"/>
        </w:rPr>
        <w:t>status</w:t>
      </w:r>
      <w:r>
        <w:rPr>
          <w:spacing w:val="-8"/>
          <w:sz w:val="24"/>
        </w:rPr>
        <w:t xml:space="preserve"> </w:t>
      </w:r>
      <w:r>
        <w:rPr>
          <w:sz w:val="24"/>
        </w:rPr>
        <w:t>of</w:t>
      </w:r>
      <w:r>
        <w:rPr>
          <w:spacing w:val="-6"/>
          <w:sz w:val="24"/>
        </w:rPr>
        <w:t xml:space="preserve"> </w:t>
      </w:r>
      <w:r>
        <w:rPr>
          <w:sz w:val="24"/>
        </w:rPr>
        <w:t>parking</w:t>
      </w:r>
      <w:r>
        <w:rPr>
          <w:spacing w:val="-9"/>
          <w:sz w:val="24"/>
        </w:rPr>
        <w:t xml:space="preserve"> </w:t>
      </w:r>
      <w:r>
        <w:rPr>
          <w:sz w:val="24"/>
        </w:rPr>
        <w:t>spaces,</w:t>
      </w:r>
      <w:r>
        <w:rPr>
          <w:spacing w:val="-57"/>
          <w:sz w:val="24"/>
        </w:rPr>
        <w:t xml:space="preserve"> </w:t>
      </w:r>
      <w:r>
        <w:rPr>
          <w:sz w:val="24"/>
        </w:rPr>
        <w:t>distinguishing between empty and occupied slots. Convolutional Neural Networks (CNN)</w:t>
      </w:r>
      <w:r>
        <w:rPr>
          <w:spacing w:val="-57"/>
          <w:sz w:val="24"/>
        </w:rPr>
        <w:t xml:space="preserve"> </w:t>
      </w:r>
      <w:r>
        <w:rPr>
          <w:sz w:val="24"/>
        </w:rPr>
        <w:t>are</w:t>
      </w:r>
      <w:r>
        <w:rPr>
          <w:spacing w:val="1"/>
          <w:sz w:val="24"/>
        </w:rPr>
        <w:t xml:space="preserve"> </w:t>
      </w:r>
      <w:r>
        <w:rPr>
          <w:sz w:val="24"/>
        </w:rPr>
        <w:t>chosen</w:t>
      </w:r>
      <w:r>
        <w:rPr>
          <w:spacing w:val="1"/>
          <w:sz w:val="24"/>
        </w:rPr>
        <w:t xml:space="preserve"> </w:t>
      </w:r>
      <w:r>
        <w:rPr>
          <w:sz w:val="24"/>
        </w:rPr>
        <w:t>as</w:t>
      </w:r>
      <w:r>
        <w:rPr>
          <w:spacing w:val="1"/>
          <w:sz w:val="24"/>
        </w:rPr>
        <w:t xml:space="preserve"> </w:t>
      </w:r>
      <w:r>
        <w:rPr>
          <w:sz w:val="24"/>
        </w:rPr>
        <w:t>the</w:t>
      </w:r>
      <w:r>
        <w:rPr>
          <w:spacing w:val="1"/>
          <w:sz w:val="24"/>
        </w:rPr>
        <w:t xml:space="preserve"> </w:t>
      </w:r>
      <w:r>
        <w:rPr>
          <w:sz w:val="24"/>
        </w:rPr>
        <w:t>primary</w:t>
      </w:r>
      <w:r>
        <w:rPr>
          <w:spacing w:val="1"/>
          <w:sz w:val="24"/>
        </w:rPr>
        <w:t xml:space="preserve"> </w:t>
      </w:r>
      <w:r>
        <w:rPr>
          <w:sz w:val="24"/>
        </w:rPr>
        <w:t>algorithm</w:t>
      </w:r>
      <w:r>
        <w:rPr>
          <w:spacing w:val="1"/>
          <w:sz w:val="24"/>
        </w:rPr>
        <w:t xml:space="preserve"> </w:t>
      </w:r>
      <w:r>
        <w:rPr>
          <w:sz w:val="24"/>
        </w:rPr>
        <w:t>due</w:t>
      </w:r>
      <w:r>
        <w:rPr>
          <w:spacing w:val="1"/>
          <w:sz w:val="24"/>
        </w:rPr>
        <w:t xml:space="preserve"> </w:t>
      </w:r>
      <w:r>
        <w:rPr>
          <w:sz w:val="24"/>
        </w:rPr>
        <w:t>to</w:t>
      </w:r>
      <w:r>
        <w:rPr>
          <w:spacing w:val="1"/>
          <w:sz w:val="24"/>
        </w:rPr>
        <w:t xml:space="preserve"> </w:t>
      </w:r>
      <w:r>
        <w:rPr>
          <w:sz w:val="24"/>
        </w:rPr>
        <w:t>their</w:t>
      </w:r>
      <w:r>
        <w:rPr>
          <w:spacing w:val="1"/>
          <w:sz w:val="24"/>
        </w:rPr>
        <w:t xml:space="preserve"> </w:t>
      </w:r>
      <w:r>
        <w:rPr>
          <w:sz w:val="24"/>
        </w:rPr>
        <w:t>superior</w:t>
      </w:r>
      <w:r>
        <w:rPr>
          <w:spacing w:val="1"/>
          <w:sz w:val="24"/>
        </w:rPr>
        <w:t xml:space="preserve"> </w:t>
      </w:r>
      <w:r>
        <w:rPr>
          <w:sz w:val="24"/>
        </w:rPr>
        <w:t>performance</w:t>
      </w:r>
      <w:r>
        <w:rPr>
          <w:spacing w:val="1"/>
          <w:sz w:val="24"/>
        </w:rPr>
        <w:t xml:space="preserve"> </w:t>
      </w:r>
      <w:r>
        <w:rPr>
          <w:sz w:val="24"/>
        </w:rPr>
        <w:t>compared</w:t>
      </w:r>
      <w:r>
        <w:rPr>
          <w:spacing w:val="1"/>
          <w:sz w:val="24"/>
        </w:rPr>
        <w:t xml:space="preserve"> </w:t>
      </w:r>
      <w:r>
        <w:rPr>
          <w:sz w:val="24"/>
        </w:rPr>
        <w:t>to</w:t>
      </w:r>
      <w:r>
        <w:rPr>
          <w:spacing w:val="-57"/>
          <w:sz w:val="24"/>
        </w:rPr>
        <w:t xml:space="preserve"> </w:t>
      </w:r>
      <w:r>
        <w:rPr>
          <w:sz w:val="24"/>
        </w:rPr>
        <w:t>traditional methods like Dijkstra and Ant colony algorithms. Additionally, the system</w:t>
      </w:r>
      <w:r>
        <w:rPr>
          <w:spacing w:val="1"/>
          <w:sz w:val="24"/>
        </w:rPr>
        <w:t xml:space="preserve"> </w:t>
      </w:r>
      <w:r>
        <w:rPr>
          <w:sz w:val="24"/>
        </w:rPr>
        <w:t>employs the YOLOv3 object detection algorithm, leveraging its deep neural network</w:t>
      </w:r>
      <w:r>
        <w:rPr>
          <w:spacing w:val="1"/>
          <w:sz w:val="24"/>
        </w:rPr>
        <w:t xml:space="preserve"> </w:t>
      </w:r>
      <w:r>
        <w:rPr>
          <w:sz w:val="24"/>
        </w:rPr>
        <w:t>architecture.</w:t>
      </w:r>
      <w:r>
        <w:rPr>
          <w:spacing w:val="1"/>
          <w:sz w:val="24"/>
        </w:rPr>
        <w:t xml:space="preserve"> </w:t>
      </w:r>
      <w:r>
        <w:rPr>
          <w:sz w:val="24"/>
        </w:rPr>
        <w:t>These</w:t>
      </w:r>
      <w:r>
        <w:rPr>
          <w:spacing w:val="1"/>
          <w:sz w:val="24"/>
        </w:rPr>
        <w:t xml:space="preserve"> </w:t>
      </w:r>
      <w:r>
        <w:rPr>
          <w:sz w:val="24"/>
        </w:rPr>
        <w:t>algorithms</w:t>
      </w:r>
      <w:r>
        <w:rPr>
          <w:spacing w:val="1"/>
          <w:sz w:val="24"/>
        </w:rPr>
        <w:t xml:space="preserve"> </w:t>
      </w:r>
      <w:r>
        <w:rPr>
          <w:sz w:val="24"/>
        </w:rPr>
        <w:t>collectively</w:t>
      </w:r>
      <w:r>
        <w:rPr>
          <w:spacing w:val="1"/>
          <w:sz w:val="24"/>
        </w:rPr>
        <w:t xml:space="preserve"> </w:t>
      </w:r>
      <w:r>
        <w:rPr>
          <w:sz w:val="24"/>
        </w:rPr>
        <w:t>enhance</w:t>
      </w:r>
      <w:r>
        <w:rPr>
          <w:spacing w:val="1"/>
          <w:sz w:val="24"/>
        </w:rPr>
        <w:t xml:space="preserve"> </w:t>
      </w:r>
      <w:r>
        <w:rPr>
          <w:sz w:val="24"/>
        </w:rPr>
        <w:t>the</w:t>
      </w:r>
      <w:r>
        <w:rPr>
          <w:spacing w:val="1"/>
          <w:sz w:val="24"/>
        </w:rPr>
        <w:t xml:space="preserve"> </w:t>
      </w:r>
      <w:r>
        <w:rPr>
          <w:sz w:val="24"/>
        </w:rPr>
        <w:t>accuracy</w:t>
      </w:r>
      <w:r>
        <w:rPr>
          <w:spacing w:val="1"/>
          <w:sz w:val="24"/>
        </w:rPr>
        <w:t xml:space="preserve"> </w:t>
      </w:r>
      <w:r>
        <w:rPr>
          <w:sz w:val="24"/>
        </w:rPr>
        <w:t>of</w:t>
      </w:r>
      <w:r>
        <w:rPr>
          <w:spacing w:val="1"/>
          <w:sz w:val="24"/>
        </w:rPr>
        <w:t xml:space="preserve"> </w:t>
      </w:r>
      <w:r>
        <w:rPr>
          <w:sz w:val="24"/>
        </w:rPr>
        <w:t>parking</w:t>
      </w:r>
      <w:r>
        <w:rPr>
          <w:spacing w:val="1"/>
          <w:sz w:val="24"/>
        </w:rPr>
        <w:t xml:space="preserve"> </w:t>
      </w:r>
      <w:r>
        <w:rPr>
          <w:sz w:val="24"/>
        </w:rPr>
        <w:t>space</w:t>
      </w:r>
      <w:r>
        <w:rPr>
          <w:spacing w:val="1"/>
          <w:sz w:val="24"/>
        </w:rPr>
        <w:t xml:space="preserve"> </w:t>
      </w:r>
      <w:r>
        <w:rPr>
          <w:sz w:val="24"/>
        </w:rPr>
        <w:t>availability detection, reducing the time drivers spend searching for vacant spots and</w:t>
      </w:r>
      <w:r>
        <w:rPr>
          <w:spacing w:val="1"/>
          <w:sz w:val="24"/>
        </w:rPr>
        <w:t xml:space="preserve"> </w:t>
      </w:r>
      <w:r>
        <w:rPr>
          <w:sz w:val="24"/>
        </w:rPr>
        <w:t>minimizing</w:t>
      </w:r>
      <w:r>
        <w:rPr>
          <w:spacing w:val="7"/>
          <w:sz w:val="24"/>
        </w:rPr>
        <w:t xml:space="preserve"> </w:t>
      </w:r>
      <w:r>
        <w:rPr>
          <w:sz w:val="24"/>
        </w:rPr>
        <w:t>frustration.</w:t>
      </w:r>
      <w:r>
        <w:rPr>
          <w:spacing w:val="7"/>
          <w:sz w:val="24"/>
        </w:rPr>
        <w:t xml:space="preserve"> </w:t>
      </w:r>
      <w:r>
        <w:rPr>
          <w:sz w:val="24"/>
        </w:rPr>
        <w:t>The</w:t>
      </w:r>
      <w:r>
        <w:rPr>
          <w:spacing w:val="6"/>
          <w:sz w:val="24"/>
        </w:rPr>
        <w:t xml:space="preserve"> </w:t>
      </w:r>
      <w:r>
        <w:rPr>
          <w:sz w:val="24"/>
        </w:rPr>
        <w:t>effectiveness</w:t>
      </w:r>
      <w:r>
        <w:rPr>
          <w:spacing w:val="7"/>
          <w:sz w:val="24"/>
        </w:rPr>
        <w:t xml:space="preserve"> </w:t>
      </w:r>
      <w:r>
        <w:rPr>
          <w:sz w:val="24"/>
        </w:rPr>
        <w:t>of</w:t>
      </w:r>
      <w:r>
        <w:rPr>
          <w:spacing w:val="6"/>
          <w:sz w:val="24"/>
        </w:rPr>
        <w:t xml:space="preserve"> </w:t>
      </w:r>
      <w:r>
        <w:rPr>
          <w:sz w:val="24"/>
        </w:rPr>
        <w:t>the</w:t>
      </w:r>
      <w:r>
        <w:rPr>
          <w:spacing w:val="6"/>
          <w:sz w:val="24"/>
        </w:rPr>
        <w:t xml:space="preserve"> </w:t>
      </w:r>
      <w:r>
        <w:rPr>
          <w:sz w:val="24"/>
        </w:rPr>
        <w:t>car</w:t>
      </w:r>
      <w:r>
        <w:rPr>
          <w:spacing w:val="7"/>
          <w:sz w:val="24"/>
        </w:rPr>
        <w:t xml:space="preserve"> </w:t>
      </w:r>
      <w:r>
        <w:rPr>
          <w:sz w:val="24"/>
        </w:rPr>
        <w:t>parking</w:t>
      </w:r>
      <w:r>
        <w:rPr>
          <w:spacing w:val="7"/>
          <w:sz w:val="24"/>
        </w:rPr>
        <w:t xml:space="preserve"> </w:t>
      </w:r>
      <w:r>
        <w:rPr>
          <w:sz w:val="24"/>
        </w:rPr>
        <w:t>detection</w:t>
      </w:r>
      <w:r>
        <w:rPr>
          <w:spacing w:val="7"/>
          <w:sz w:val="24"/>
        </w:rPr>
        <w:t xml:space="preserve"> </w:t>
      </w:r>
      <w:r>
        <w:rPr>
          <w:sz w:val="24"/>
        </w:rPr>
        <w:t>system</w:t>
      </w:r>
      <w:r>
        <w:rPr>
          <w:spacing w:val="7"/>
          <w:sz w:val="24"/>
        </w:rPr>
        <w:t xml:space="preserve"> </w:t>
      </w:r>
      <w:r>
        <w:rPr>
          <w:sz w:val="24"/>
        </w:rPr>
        <w:t>is</w:t>
      </w:r>
      <w:r>
        <w:rPr>
          <w:spacing w:val="8"/>
          <w:sz w:val="24"/>
        </w:rPr>
        <w:t xml:space="preserve"> </w:t>
      </w:r>
      <w:r>
        <w:rPr>
          <w:sz w:val="24"/>
        </w:rPr>
        <w:t>evaluated</w:t>
      </w:r>
    </w:p>
    <w:p w14:paraId="11ED5F02" w14:textId="77777777" w:rsidR="007D20C2" w:rsidRDefault="007D20C2">
      <w:pPr>
        <w:spacing w:line="360" w:lineRule="auto"/>
        <w:jc w:val="both"/>
        <w:rPr>
          <w:sz w:val="24"/>
        </w:rPr>
        <w:sectPr w:rsidR="007D20C2" w:rsidSect="001F0049">
          <w:pgSz w:w="12240" w:h="15840"/>
          <w:pgMar w:top="1340" w:right="980" w:bottom="1800" w:left="1560" w:header="0" w:footer="1535" w:gutter="0"/>
          <w:cols w:space="720"/>
        </w:sectPr>
      </w:pPr>
    </w:p>
    <w:p w14:paraId="5A629A6E" w14:textId="77777777" w:rsidR="007D20C2" w:rsidRDefault="00D260D4">
      <w:pPr>
        <w:pStyle w:val="BodyText"/>
        <w:spacing w:before="78" w:line="360" w:lineRule="auto"/>
        <w:ind w:left="854" w:right="156"/>
        <w:jc w:val="both"/>
      </w:pPr>
      <w:r>
        <w:rPr>
          <w:spacing w:val="-1"/>
        </w:rPr>
        <w:lastRenderedPageBreak/>
        <w:t>using</w:t>
      </w:r>
      <w:r>
        <w:rPr>
          <w:spacing w:val="-14"/>
        </w:rPr>
        <w:t xml:space="preserve"> </w:t>
      </w:r>
      <w:r>
        <w:rPr>
          <w:spacing w:val="-1"/>
        </w:rPr>
        <w:t>both</w:t>
      </w:r>
      <w:r>
        <w:rPr>
          <w:spacing w:val="-14"/>
        </w:rPr>
        <w:t xml:space="preserve"> </w:t>
      </w:r>
      <w:r>
        <w:rPr>
          <w:spacing w:val="-1"/>
        </w:rPr>
        <w:t>images</w:t>
      </w:r>
      <w:r>
        <w:rPr>
          <w:spacing w:val="-11"/>
        </w:rPr>
        <w:t xml:space="preserve"> </w:t>
      </w:r>
      <w:r>
        <w:t>and</w:t>
      </w:r>
      <w:r>
        <w:rPr>
          <w:spacing w:val="-15"/>
        </w:rPr>
        <w:t xml:space="preserve"> </w:t>
      </w:r>
      <w:r>
        <w:t>videos,</w:t>
      </w:r>
      <w:r>
        <w:rPr>
          <w:spacing w:val="-14"/>
        </w:rPr>
        <w:t xml:space="preserve"> </w:t>
      </w:r>
      <w:r>
        <w:t>demonstrating</w:t>
      </w:r>
      <w:r>
        <w:rPr>
          <w:spacing w:val="-15"/>
        </w:rPr>
        <w:t xml:space="preserve"> </w:t>
      </w:r>
      <w:r>
        <w:t>its</w:t>
      </w:r>
      <w:r>
        <w:rPr>
          <w:spacing w:val="-12"/>
        </w:rPr>
        <w:t xml:space="preserve"> </w:t>
      </w:r>
      <w:r>
        <w:t>efficiency</w:t>
      </w:r>
      <w:r>
        <w:rPr>
          <w:spacing w:val="-14"/>
        </w:rPr>
        <w:t xml:space="preserve"> </w:t>
      </w:r>
      <w:r>
        <w:t>in</w:t>
      </w:r>
      <w:r>
        <w:rPr>
          <w:spacing w:val="-12"/>
        </w:rPr>
        <w:t xml:space="preserve"> </w:t>
      </w:r>
      <w:r>
        <w:t>accurately</w:t>
      </w:r>
      <w:r>
        <w:rPr>
          <w:spacing w:val="-14"/>
        </w:rPr>
        <w:t xml:space="preserve"> </w:t>
      </w:r>
      <w:r>
        <w:t>identifying</w:t>
      </w:r>
      <w:r>
        <w:rPr>
          <w:spacing w:val="-15"/>
        </w:rPr>
        <w:t xml:space="preserve"> </w:t>
      </w:r>
      <w:r>
        <w:t>parking</w:t>
      </w:r>
      <w:r>
        <w:rPr>
          <w:spacing w:val="-57"/>
        </w:rPr>
        <w:t xml:space="preserve"> </w:t>
      </w:r>
      <w:r>
        <w:t>spaces</w:t>
      </w:r>
      <w:r>
        <w:rPr>
          <w:spacing w:val="-1"/>
        </w:rPr>
        <w:t xml:space="preserve"> </w:t>
      </w:r>
      <w:r>
        <w:t>within a</w:t>
      </w:r>
      <w:r>
        <w:rPr>
          <w:spacing w:val="-1"/>
        </w:rPr>
        <w:t xml:space="preserve"> </w:t>
      </w:r>
      <w:r>
        <w:t>parking lot.</w:t>
      </w:r>
    </w:p>
    <w:p w14:paraId="13CB4B79" w14:textId="77777777" w:rsidR="007D20C2" w:rsidRDefault="00D260D4">
      <w:pPr>
        <w:pStyle w:val="ListParagraph"/>
        <w:numPr>
          <w:ilvl w:val="2"/>
          <w:numId w:val="18"/>
        </w:numPr>
        <w:tabs>
          <w:tab w:val="left" w:pos="855"/>
        </w:tabs>
        <w:spacing w:line="360" w:lineRule="auto"/>
        <w:ind w:left="854" w:right="151" w:hanging="356"/>
        <w:jc w:val="both"/>
        <w:rPr>
          <w:sz w:val="24"/>
        </w:rPr>
      </w:pPr>
      <w:r>
        <w:rPr>
          <w:sz w:val="24"/>
        </w:rPr>
        <w:t>Boda, V.K. &amp; Nasipuri, Asis &amp; Howitt, Ivan. (2007) proposed a real-time parking space</w:t>
      </w:r>
      <w:r>
        <w:rPr>
          <w:spacing w:val="1"/>
          <w:sz w:val="24"/>
        </w:rPr>
        <w:t xml:space="preserve"> </w:t>
      </w:r>
      <w:r>
        <w:rPr>
          <w:sz w:val="24"/>
        </w:rPr>
        <w:t>locating system utilizing a network of wireless sensor nodes equipped with magnetic</w:t>
      </w:r>
      <w:r>
        <w:rPr>
          <w:spacing w:val="1"/>
          <w:sz w:val="24"/>
        </w:rPr>
        <w:t xml:space="preserve"> </w:t>
      </w:r>
      <w:r>
        <w:rPr>
          <w:sz w:val="24"/>
        </w:rPr>
        <w:t>sensors.</w:t>
      </w:r>
      <w:r>
        <w:rPr>
          <w:spacing w:val="-9"/>
          <w:sz w:val="24"/>
        </w:rPr>
        <w:t xml:space="preserve"> </w:t>
      </w:r>
      <w:r>
        <w:rPr>
          <w:sz w:val="24"/>
        </w:rPr>
        <w:t>It</w:t>
      </w:r>
      <w:r>
        <w:rPr>
          <w:spacing w:val="-11"/>
          <w:sz w:val="24"/>
        </w:rPr>
        <w:t xml:space="preserve"> </w:t>
      </w:r>
      <w:r>
        <w:rPr>
          <w:sz w:val="24"/>
        </w:rPr>
        <w:t>discusses</w:t>
      </w:r>
      <w:r>
        <w:rPr>
          <w:spacing w:val="-11"/>
          <w:sz w:val="24"/>
        </w:rPr>
        <w:t xml:space="preserve"> </w:t>
      </w:r>
      <w:r>
        <w:rPr>
          <w:sz w:val="24"/>
        </w:rPr>
        <w:t>the</w:t>
      </w:r>
      <w:r>
        <w:rPr>
          <w:spacing w:val="-11"/>
          <w:sz w:val="24"/>
        </w:rPr>
        <w:t xml:space="preserve"> </w:t>
      </w:r>
      <w:r>
        <w:rPr>
          <w:sz w:val="24"/>
        </w:rPr>
        <w:t>strategies</w:t>
      </w:r>
      <w:r>
        <w:rPr>
          <w:spacing w:val="-11"/>
          <w:sz w:val="24"/>
        </w:rPr>
        <w:t xml:space="preserve"> </w:t>
      </w:r>
      <w:r>
        <w:rPr>
          <w:sz w:val="24"/>
        </w:rPr>
        <w:t>for</w:t>
      </w:r>
      <w:r>
        <w:rPr>
          <w:spacing w:val="-10"/>
          <w:sz w:val="24"/>
        </w:rPr>
        <w:t xml:space="preserve"> </w:t>
      </w:r>
      <w:r>
        <w:rPr>
          <w:sz w:val="24"/>
        </w:rPr>
        <w:t>designing</w:t>
      </w:r>
      <w:r>
        <w:rPr>
          <w:spacing w:val="-10"/>
          <w:sz w:val="24"/>
        </w:rPr>
        <w:t xml:space="preserve"> </w:t>
      </w:r>
      <w:r>
        <w:rPr>
          <w:sz w:val="24"/>
        </w:rPr>
        <w:t>a</w:t>
      </w:r>
      <w:r>
        <w:rPr>
          <w:spacing w:val="-12"/>
          <w:sz w:val="24"/>
        </w:rPr>
        <w:t xml:space="preserve"> </w:t>
      </w:r>
      <w:r>
        <w:rPr>
          <w:sz w:val="24"/>
        </w:rPr>
        <w:t>dependable</w:t>
      </w:r>
      <w:r>
        <w:rPr>
          <w:spacing w:val="-12"/>
          <w:sz w:val="24"/>
        </w:rPr>
        <w:t xml:space="preserve"> </w:t>
      </w:r>
      <w:r>
        <w:rPr>
          <w:sz w:val="24"/>
        </w:rPr>
        <w:t>detection</w:t>
      </w:r>
      <w:r>
        <w:rPr>
          <w:spacing w:val="-10"/>
          <w:sz w:val="24"/>
        </w:rPr>
        <w:t xml:space="preserve"> </w:t>
      </w:r>
      <w:r>
        <w:rPr>
          <w:sz w:val="24"/>
        </w:rPr>
        <w:t>method</w:t>
      </w:r>
      <w:r>
        <w:rPr>
          <w:spacing w:val="-11"/>
          <w:sz w:val="24"/>
        </w:rPr>
        <w:t xml:space="preserve"> </w:t>
      </w:r>
      <w:r>
        <w:rPr>
          <w:sz w:val="24"/>
        </w:rPr>
        <w:t>for</w:t>
      </w:r>
      <w:r>
        <w:rPr>
          <w:spacing w:val="-13"/>
          <w:sz w:val="24"/>
        </w:rPr>
        <w:t xml:space="preserve"> </w:t>
      </w:r>
      <w:r>
        <w:rPr>
          <w:sz w:val="24"/>
        </w:rPr>
        <w:t>vehicles</w:t>
      </w:r>
      <w:r>
        <w:rPr>
          <w:spacing w:val="-57"/>
          <w:sz w:val="24"/>
        </w:rPr>
        <w:t xml:space="preserve"> </w:t>
      </w:r>
      <w:r>
        <w:rPr>
          <w:sz w:val="24"/>
        </w:rPr>
        <w:t>based</w:t>
      </w:r>
      <w:r>
        <w:rPr>
          <w:spacing w:val="1"/>
          <w:sz w:val="24"/>
        </w:rPr>
        <w:t xml:space="preserve"> </w:t>
      </w:r>
      <w:r>
        <w:rPr>
          <w:sz w:val="24"/>
        </w:rPr>
        <w:t>on</w:t>
      </w:r>
      <w:r>
        <w:rPr>
          <w:spacing w:val="1"/>
          <w:sz w:val="24"/>
        </w:rPr>
        <w:t xml:space="preserve"> </w:t>
      </w:r>
      <w:r>
        <w:rPr>
          <w:sz w:val="24"/>
        </w:rPr>
        <w:t>magnetic</w:t>
      </w:r>
      <w:r>
        <w:rPr>
          <w:spacing w:val="1"/>
          <w:sz w:val="24"/>
        </w:rPr>
        <w:t xml:space="preserve"> </w:t>
      </w:r>
      <w:r>
        <w:rPr>
          <w:sz w:val="24"/>
        </w:rPr>
        <w:t>signatures</w:t>
      </w:r>
      <w:r>
        <w:rPr>
          <w:spacing w:val="1"/>
          <w:sz w:val="24"/>
        </w:rPr>
        <w:t xml:space="preserve"> </w:t>
      </w:r>
      <w:r>
        <w:rPr>
          <w:sz w:val="24"/>
        </w:rPr>
        <w:t>captured</w:t>
      </w:r>
      <w:r>
        <w:rPr>
          <w:spacing w:val="1"/>
          <w:sz w:val="24"/>
        </w:rPr>
        <w:t xml:space="preserve"> </w:t>
      </w:r>
      <w:r>
        <w:rPr>
          <w:sz w:val="24"/>
        </w:rPr>
        <w:t>by</w:t>
      </w:r>
      <w:r>
        <w:rPr>
          <w:spacing w:val="1"/>
          <w:sz w:val="24"/>
        </w:rPr>
        <w:t xml:space="preserve"> </w:t>
      </w:r>
      <w:r>
        <w:rPr>
          <w:sz w:val="24"/>
        </w:rPr>
        <w:t>these</w:t>
      </w:r>
      <w:r>
        <w:rPr>
          <w:spacing w:val="1"/>
          <w:sz w:val="24"/>
        </w:rPr>
        <w:t xml:space="preserve"> </w:t>
      </w:r>
      <w:r>
        <w:rPr>
          <w:sz w:val="24"/>
        </w:rPr>
        <w:t>sensors.</w:t>
      </w:r>
      <w:r>
        <w:rPr>
          <w:spacing w:val="1"/>
          <w:sz w:val="24"/>
        </w:rPr>
        <w:t xml:space="preserve"> </w:t>
      </w:r>
      <w:r>
        <w:rPr>
          <w:sz w:val="24"/>
        </w:rPr>
        <w:t>The</w:t>
      </w:r>
      <w:r>
        <w:rPr>
          <w:spacing w:val="1"/>
          <w:sz w:val="24"/>
        </w:rPr>
        <w:t xml:space="preserve"> </w:t>
      </w:r>
      <w:r>
        <w:rPr>
          <w:sz w:val="24"/>
        </w:rPr>
        <w:t>design</w:t>
      </w:r>
      <w:r>
        <w:rPr>
          <w:spacing w:val="1"/>
          <w:sz w:val="24"/>
        </w:rPr>
        <w:t xml:space="preserve"> </w:t>
      </w:r>
      <w:r>
        <w:rPr>
          <w:sz w:val="24"/>
        </w:rPr>
        <w:t>principles</w:t>
      </w:r>
      <w:r>
        <w:rPr>
          <w:spacing w:val="1"/>
          <w:sz w:val="24"/>
        </w:rPr>
        <w:t xml:space="preserve"> </w:t>
      </w:r>
      <w:r>
        <w:rPr>
          <w:sz w:val="24"/>
        </w:rPr>
        <w:t>are</w:t>
      </w:r>
      <w:r>
        <w:rPr>
          <w:spacing w:val="1"/>
          <w:sz w:val="24"/>
        </w:rPr>
        <w:t xml:space="preserve"> </w:t>
      </w:r>
      <w:r>
        <w:rPr>
          <w:sz w:val="24"/>
        </w:rPr>
        <w:t>established</w:t>
      </w:r>
      <w:r>
        <w:rPr>
          <w:spacing w:val="-9"/>
          <w:sz w:val="24"/>
        </w:rPr>
        <w:t xml:space="preserve"> </w:t>
      </w:r>
      <w:r>
        <w:rPr>
          <w:sz w:val="24"/>
        </w:rPr>
        <w:t>through</w:t>
      </w:r>
      <w:r>
        <w:rPr>
          <w:spacing w:val="-8"/>
          <w:sz w:val="24"/>
        </w:rPr>
        <w:t xml:space="preserve"> </w:t>
      </w:r>
      <w:r>
        <w:rPr>
          <w:sz w:val="24"/>
        </w:rPr>
        <w:t>analysis</w:t>
      </w:r>
      <w:r>
        <w:rPr>
          <w:spacing w:val="-8"/>
          <w:sz w:val="24"/>
        </w:rPr>
        <w:t xml:space="preserve"> </w:t>
      </w:r>
      <w:r>
        <w:rPr>
          <w:sz w:val="24"/>
        </w:rPr>
        <w:t>of</w:t>
      </w:r>
      <w:r>
        <w:rPr>
          <w:spacing w:val="-8"/>
          <w:sz w:val="24"/>
        </w:rPr>
        <w:t xml:space="preserve"> </w:t>
      </w:r>
      <w:r>
        <w:rPr>
          <w:sz w:val="24"/>
        </w:rPr>
        <w:t>empirical</w:t>
      </w:r>
      <w:r>
        <w:rPr>
          <w:spacing w:val="-8"/>
          <w:sz w:val="24"/>
        </w:rPr>
        <w:t xml:space="preserve"> </w:t>
      </w:r>
      <w:r>
        <w:rPr>
          <w:sz w:val="24"/>
        </w:rPr>
        <w:t>data</w:t>
      </w:r>
      <w:r>
        <w:rPr>
          <w:spacing w:val="-8"/>
          <w:sz w:val="24"/>
        </w:rPr>
        <w:t xml:space="preserve"> </w:t>
      </w:r>
      <w:r>
        <w:rPr>
          <w:sz w:val="24"/>
        </w:rPr>
        <w:t>gathered</w:t>
      </w:r>
      <w:r>
        <w:rPr>
          <w:spacing w:val="-9"/>
          <w:sz w:val="24"/>
        </w:rPr>
        <w:t xml:space="preserve"> </w:t>
      </w:r>
      <w:r>
        <w:rPr>
          <w:sz w:val="24"/>
        </w:rPr>
        <w:t>from</w:t>
      </w:r>
      <w:r>
        <w:rPr>
          <w:spacing w:val="-8"/>
          <w:sz w:val="24"/>
        </w:rPr>
        <w:t xml:space="preserve"> </w:t>
      </w:r>
      <w:r>
        <w:rPr>
          <w:sz w:val="24"/>
        </w:rPr>
        <w:t>a</w:t>
      </w:r>
      <w:r>
        <w:rPr>
          <w:spacing w:val="-10"/>
          <w:sz w:val="24"/>
        </w:rPr>
        <w:t xml:space="preserve"> </w:t>
      </w:r>
      <w:r>
        <w:rPr>
          <w:sz w:val="24"/>
        </w:rPr>
        <w:t>parking</w:t>
      </w:r>
      <w:r>
        <w:rPr>
          <w:spacing w:val="-8"/>
          <w:sz w:val="24"/>
        </w:rPr>
        <w:t xml:space="preserve"> </w:t>
      </w:r>
      <w:r>
        <w:rPr>
          <w:sz w:val="24"/>
        </w:rPr>
        <w:t>garage</w:t>
      </w:r>
      <w:r>
        <w:rPr>
          <w:spacing w:val="-10"/>
          <w:sz w:val="24"/>
        </w:rPr>
        <w:t xml:space="preserve"> </w:t>
      </w:r>
      <w:r>
        <w:rPr>
          <w:sz w:val="24"/>
        </w:rPr>
        <w:t>on</w:t>
      </w:r>
      <w:r>
        <w:rPr>
          <w:spacing w:val="-8"/>
          <w:sz w:val="24"/>
        </w:rPr>
        <w:t xml:space="preserve"> </w:t>
      </w:r>
      <w:r>
        <w:rPr>
          <w:sz w:val="24"/>
        </w:rPr>
        <w:t>a</w:t>
      </w:r>
      <w:r>
        <w:rPr>
          <w:spacing w:val="-9"/>
          <w:sz w:val="24"/>
        </w:rPr>
        <w:t xml:space="preserve"> </w:t>
      </w:r>
      <w:r>
        <w:rPr>
          <w:sz w:val="24"/>
        </w:rPr>
        <w:t>campus.</w:t>
      </w:r>
      <w:r>
        <w:rPr>
          <w:spacing w:val="-58"/>
          <w:sz w:val="24"/>
        </w:rPr>
        <w:t xml:space="preserve"> </w:t>
      </w:r>
      <w:r>
        <w:rPr>
          <w:sz w:val="24"/>
        </w:rPr>
        <w:t>Findings demonstrate that the proposed detection algorithm reliably identifies various</w:t>
      </w:r>
      <w:r>
        <w:rPr>
          <w:spacing w:val="1"/>
          <w:sz w:val="24"/>
        </w:rPr>
        <w:t xml:space="preserve"> </w:t>
      </w:r>
      <w:r>
        <w:rPr>
          <w:sz w:val="24"/>
        </w:rPr>
        <w:t>passing</w:t>
      </w:r>
      <w:r>
        <w:rPr>
          <w:spacing w:val="-1"/>
          <w:sz w:val="24"/>
        </w:rPr>
        <w:t xml:space="preserve"> </w:t>
      </w:r>
      <w:r>
        <w:rPr>
          <w:sz w:val="24"/>
        </w:rPr>
        <w:t>vehicles with minimal error probability.</w:t>
      </w:r>
    </w:p>
    <w:p w14:paraId="791B2ECE" w14:textId="77777777" w:rsidR="007D20C2" w:rsidRDefault="00D260D4">
      <w:pPr>
        <w:pStyle w:val="ListParagraph"/>
        <w:numPr>
          <w:ilvl w:val="2"/>
          <w:numId w:val="18"/>
        </w:numPr>
        <w:tabs>
          <w:tab w:val="left" w:pos="855"/>
        </w:tabs>
        <w:spacing w:line="360" w:lineRule="auto"/>
        <w:ind w:left="854" w:right="153" w:hanging="356"/>
        <w:jc w:val="both"/>
        <w:rPr>
          <w:sz w:val="24"/>
        </w:rPr>
      </w:pPr>
      <w:r>
        <w:rPr>
          <w:sz w:val="24"/>
        </w:rPr>
        <w:t>Z.</w:t>
      </w:r>
      <w:r>
        <w:rPr>
          <w:spacing w:val="-14"/>
          <w:sz w:val="24"/>
        </w:rPr>
        <w:t xml:space="preserve"> </w:t>
      </w:r>
      <w:r>
        <w:rPr>
          <w:sz w:val="24"/>
        </w:rPr>
        <w:t>Xu,</w:t>
      </w:r>
      <w:r>
        <w:rPr>
          <w:spacing w:val="-14"/>
          <w:sz w:val="24"/>
        </w:rPr>
        <w:t xml:space="preserve"> </w:t>
      </w:r>
      <w:r>
        <w:rPr>
          <w:sz w:val="24"/>
        </w:rPr>
        <w:t>X.</w:t>
      </w:r>
      <w:r>
        <w:rPr>
          <w:spacing w:val="-13"/>
          <w:sz w:val="24"/>
        </w:rPr>
        <w:t xml:space="preserve"> </w:t>
      </w:r>
      <w:r>
        <w:rPr>
          <w:sz w:val="24"/>
        </w:rPr>
        <w:t>Tang,</w:t>
      </w:r>
      <w:r>
        <w:rPr>
          <w:spacing w:val="-13"/>
          <w:sz w:val="24"/>
        </w:rPr>
        <w:t xml:space="preserve"> </w:t>
      </w:r>
      <w:r>
        <w:rPr>
          <w:sz w:val="24"/>
        </w:rPr>
        <w:t>C.</w:t>
      </w:r>
      <w:r>
        <w:rPr>
          <w:spacing w:val="-12"/>
          <w:sz w:val="24"/>
        </w:rPr>
        <w:t xml:space="preserve"> </w:t>
      </w:r>
      <w:r>
        <w:rPr>
          <w:sz w:val="24"/>
        </w:rPr>
        <w:t>Ma</w:t>
      </w:r>
      <w:r>
        <w:rPr>
          <w:spacing w:val="-12"/>
          <w:sz w:val="24"/>
        </w:rPr>
        <w:t xml:space="preserve"> </w:t>
      </w:r>
      <w:r>
        <w:rPr>
          <w:sz w:val="24"/>
        </w:rPr>
        <w:t>and</w:t>
      </w:r>
      <w:r>
        <w:rPr>
          <w:spacing w:val="-12"/>
          <w:sz w:val="24"/>
        </w:rPr>
        <w:t xml:space="preserve"> </w:t>
      </w:r>
      <w:r>
        <w:rPr>
          <w:sz w:val="24"/>
        </w:rPr>
        <w:t>R.</w:t>
      </w:r>
      <w:r>
        <w:rPr>
          <w:spacing w:val="-13"/>
          <w:sz w:val="24"/>
        </w:rPr>
        <w:t xml:space="preserve"> </w:t>
      </w:r>
      <w:r>
        <w:rPr>
          <w:sz w:val="24"/>
        </w:rPr>
        <w:t>Zhang</w:t>
      </w:r>
      <w:r>
        <w:rPr>
          <w:spacing w:val="-10"/>
          <w:sz w:val="24"/>
        </w:rPr>
        <w:t xml:space="preserve"> </w:t>
      </w:r>
      <w:r>
        <w:rPr>
          <w:sz w:val="24"/>
        </w:rPr>
        <w:t>(2024),</w:t>
      </w:r>
      <w:r>
        <w:rPr>
          <w:spacing w:val="-12"/>
          <w:sz w:val="24"/>
        </w:rPr>
        <w:t xml:space="preserve"> </w:t>
      </w:r>
      <w:r>
        <w:rPr>
          <w:sz w:val="24"/>
        </w:rPr>
        <w:t>proposes</w:t>
      </w:r>
      <w:r>
        <w:rPr>
          <w:spacing w:val="-12"/>
          <w:sz w:val="24"/>
        </w:rPr>
        <w:t xml:space="preserve"> </w:t>
      </w:r>
      <w:r>
        <w:rPr>
          <w:sz w:val="24"/>
        </w:rPr>
        <w:t>an</w:t>
      </w:r>
      <w:r>
        <w:rPr>
          <w:spacing w:val="-13"/>
          <w:sz w:val="24"/>
        </w:rPr>
        <w:t xml:space="preserve"> </w:t>
      </w:r>
      <w:r>
        <w:rPr>
          <w:sz w:val="24"/>
        </w:rPr>
        <w:t>intelligent</w:t>
      </w:r>
      <w:r>
        <w:rPr>
          <w:spacing w:val="-12"/>
          <w:sz w:val="24"/>
        </w:rPr>
        <w:t xml:space="preserve"> </w:t>
      </w:r>
      <w:r>
        <w:rPr>
          <w:sz w:val="24"/>
        </w:rPr>
        <w:t>parking</w:t>
      </w:r>
      <w:r>
        <w:rPr>
          <w:spacing w:val="-11"/>
          <w:sz w:val="24"/>
        </w:rPr>
        <w:t xml:space="preserve"> </w:t>
      </w:r>
      <w:r>
        <w:rPr>
          <w:sz w:val="24"/>
        </w:rPr>
        <w:t>space</w:t>
      </w:r>
      <w:r>
        <w:rPr>
          <w:spacing w:val="-14"/>
          <w:sz w:val="24"/>
        </w:rPr>
        <w:t xml:space="preserve"> </w:t>
      </w:r>
      <w:r>
        <w:rPr>
          <w:sz w:val="24"/>
        </w:rPr>
        <w:t>detection</w:t>
      </w:r>
      <w:r>
        <w:rPr>
          <w:spacing w:val="-57"/>
          <w:sz w:val="24"/>
        </w:rPr>
        <w:t xml:space="preserve"> </w:t>
      </w:r>
      <w:r>
        <w:rPr>
          <w:sz w:val="24"/>
        </w:rPr>
        <w:t>algorithm leveraging image preprocessing and recognition techniques. Additionally, it</w:t>
      </w:r>
      <w:r>
        <w:rPr>
          <w:spacing w:val="1"/>
          <w:sz w:val="24"/>
        </w:rPr>
        <w:t xml:space="preserve"> </w:t>
      </w:r>
      <w:r>
        <w:rPr>
          <w:sz w:val="24"/>
        </w:rPr>
        <w:t>introduces</w:t>
      </w:r>
      <w:r>
        <w:rPr>
          <w:spacing w:val="1"/>
          <w:sz w:val="24"/>
        </w:rPr>
        <w:t xml:space="preserve"> </w:t>
      </w:r>
      <w:r>
        <w:rPr>
          <w:sz w:val="24"/>
        </w:rPr>
        <w:t>a</w:t>
      </w:r>
      <w:r>
        <w:rPr>
          <w:spacing w:val="1"/>
          <w:sz w:val="24"/>
        </w:rPr>
        <w:t xml:space="preserve"> </w:t>
      </w:r>
      <w:r>
        <w:rPr>
          <w:sz w:val="24"/>
        </w:rPr>
        <w:t>CNN-LSTM</w:t>
      </w:r>
      <w:r>
        <w:rPr>
          <w:spacing w:val="1"/>
          <w:sz w:val="24"/>
        </w:rPr>
        <w:t xml:space="preserve"> </w:t>
      </w:r>
      <w:r>
        <w:rPr>
          <w:sz w:val="24"/>
        </w:rPr>
        <w:t>based</w:t>
      </w:r>
      <w:r>
        <w:rPr>
          <w:spacing w:val="1"/>
          <w:sz w:val="24"/>
        </w:rPr>
        <w:t xml:space="preserve"> </w:t>
      </w:r>
      <w:r>
        <w:rPr>
          <w:sz w:val="24"/>
        </w:rPr>
        <w:t>short-term</w:t>
      </w:r>
      <w:r>
        <w:rPr>
          <w:spacing w:val="1"/>
          <w:sz w:val="24"/>
        </w:rPr>
        <w:t xml:space="preserve"> </w:t>
      </w:r>
      <w:r>
        <w:rPr>
          <w:sz w:val="24"/>
        </w:rPr>
        <w:t>demand</w:t>
      </w:r>
      <w:r>
        <w:rPr>
          <w:spacing w:val="1"/>
          <w:sz w:val="24"/>
        </w:rPr>
        <w:t xml:space="preserve"> </w:t>
      </w:r>
      <w:r>
        <w:rPr>
          <w:sz w:val="24"/>
        </w:rPr>
        <w:t>prediction</w:t>
      </w:r>
      <w:r>
        <w:rPr>
          <w:spacing w:val="1"/>
          <w:sz w:val="24"/>
        </w:rPr>
        <w:t xml:space="preserve"> </w:t>
      </w:r>
      <w:r>
        <w:rPr>
          <w:sz w:val="24"/>
        </w:rPr>
        <w:t>model,</w:t>
      </w:r>
      <w:r>
        <w:rPr>
          <w:spacing w:val="1"/>
          <w:sz w:val="24"/>
        </w:rPr>
        <w:t xml:space="preserve"> </w:t>
      </w:r>
      <w:r>
        <w:rPr>
          <w:sz w:val="24"/>
        </w:rPr>
        <w:t>demonstrating</w:t>
      </w:r>
      <w:r>
        <w:rPr>
          <w:spacing w:val="1"/>
          <w:sz w:val="24"/>
        </w:rPr>
        <w:t xml:space="preserve"> </w:t>
      </w:r>
      <w:r>
        <w:rPr>
          <w:sz w:val="24"/>
        </w:rPr>
        <w:t>superior</w:t>
      </w:r>
      <w:r>
        <w:rPr>
          <w:spacing w:val="-2"/>
          <w:sz w:val="24"/>
        </w:rPr>
        <w:t xml:space="preserve"> </w:t>
      </w:r>
      <w:r>
        <w:rPr>
          <w:sz w:val="24"/>
        </w:rPr>
        <w:t>accuracy in forecasting the availability of</w:t>
      </w:r>
      <w:r>
        <w:rPr>
          <w:spacing w:val="1"/>
          <w:sz w:val="24"/>
        </w:rPr>
        <w:t xml:space="preserve"> </w:t>
      </w:r>
      <w:r>
        <w:rPr>
          <w:sz w:val="24"/>
        </w:rPr>
        <w:t>parking spaces.</w:t>
      </w:r>
    </w:p>
    <w:p w14:paraId="22DF8A7A" w14:textId="77777777" w:rsidR="007D20C2" w:rsidRDefault="00D260D4">
      <w:pPr>
        <w:pStyle w:val="ListParagraph"/>
        <w:numPr>
          <w:ilvl w:val="2"/>
          <w:numId w:val="18"/>
        </w:numPr>
        <w:tabs>
          <w:tab w:val="left" w:pos="855"/>
        </w:tabs>
        <w:spacing w:line="360" w:lineRule="auto"/>
        <w:ind w:left="854" w:right="150" w:hanging="356"/>
        <w:jc w:val="both"/>
        <w:rPr>
          <w:sz w:val="24"/>
        </w:rPr>
      </w:pPr>
      <w:r>
        <w:rPr>
          <w:sz w:val="24"/>
        </w:rPr>
        <w:t>Karia.S,</w:t>
      </w:r>
      <w:r>
        <w:rPr>
          <w:spacing w:val="1"/>
          <w:sz w:val="24"/>
        </w:rPr>
        <w:t xml:space="preserve"> </w:t>
      </w:r>
      <w:r>
        <w:rPr>
          <w:sz w:val="24"/>
        </w:rPr>
        <w:t>Temani.T</w:t>
      </w:r>
      <w:r>
        <w:rPr>
          <w:spacing w:val="1"/>
          <w:sz w:val="24"/>
        </w:rPr>
        <w:t xml:space="preserve"> </w:t>
      </w:r>
      <w:r>
        <w:rPr>
          <w:sz w:val="24"/>
        </w:rPr>
        <w:t>and</w:t>
      </w:r>
      <w:r>
        <w:rPr>
          <w:spacing w:val="1"/>
          <w:sz w:val="24"/>
        </w:rPr>
        <w:t xml:space="preserve"> </w:t>
      </w:r>
      <w:r>
        <w:rPr>
          <w:sz w:val="24"/>
        </w:rPr>
        <w:t>Gajara.V</w:t>
      </w:r>
      <w:r>
        <w:rPr>
          <w:spacing w:val="1"/>
          <w:sz w:val="24"/>
        </w:rPr>
        <w:t xml:space="preserve"> </w:t>
      </w:r>
      <w:r>
        <w:rPr>
          <w:sz w:val="24"/>
        </w:rPr>
        <w:t>(2023),propose</w:t>
      </w:r>
      <w:r>
        <w:rPr>
          <w:spacing w:val="1"/>
          <w:sz w:val="24"/>
        </w:rPr>
        <w:t xml:space="preserve"> </w:t>
      </w:r>
      <w:r>
        <w:rPr>
          <w:sz w:val="24"/>
        </w:rPr>
        <w:t>smart</w:t>
      </w:r>
      <w:r>
        <w:rPr>
          <w:spacing w:val="1"/>
          <w:sz w:val="24"/>
        </w:rPr>
        <w:t xml:space="preserve"> </w:t>
      </w:r>
      <w:r>
        <w:rPr>
          <w:sz w:val="24"/>
        </w:rPr>
        <w:t>parking</w:t>
      </w:r>
      <w:r>
        <w:rPr>
          <w:spacing w:val="1"/>
          <w:sz w:val="24"/>
        </w:rPr>
        <w:t xml:space="preserve"> </w:t>
      </w:r>
      <w:r>
        <w:rPr>
          <w:sz w:val="24"/>
        </w:rPr>
        <w:t>management</w:t>
      </w:r>
      <w:r>
        <w:rPr>
          <w:spacing w:val="1"/>
          <w:sz w:val="24"/>
        </w:rPr>
        <w:t xml:space="preserve"> </w:t>
      </w:r>
      <w:r>
        <w:rPr>
          <w:sz w:val="24"/>
        </w:rPr>
        <w:t>system(SPMS) integrates Deep Learning and Machine Learning techniques to optimize</w:t>
      </w:r>
      <w:r>
        <w:rPr>
          <w:spacing w:val="1"/>
          <w:sz w:val="24"/>
        </w:rPr>
        <w:t xml:space="preserve"> </w:t>
      </w:r>
      <w:r>
        <w:rPr>
          <w:sz w:val="24"/>
        </w:rPr>
        <w:t>parking space usage, mitigate traffic congestion, and address parking-related issues. By</w:t>
      </w:r>
      <w:r>
        <w:rPr>
          <w:spacing w:val="1"/>
          <w:sz w:val="24"/>
        </w:rPr>
        <w:t xml:space="preserve"> </w:t>
      </w:r>
      <w:r>
        <w:rPr>
          <w:sz w:val="24"/>
        </w:rPr>
        <w:t>employing real-time number plate detection with Artificial Intelligence, it streamlines toll</w:t>
      </w:r>
      <w:r>
        <w:rPr>
          <w:spacing w:val="1"/>
          <w:sz w:val="24"/>
        </w:rPr>
        <w:t xml:space="preserve"> </w:t>
      </w:r>
      <w:r>
        <w:rPr>
          <w:sz w:val="24"/>
        </w:rPr>
        <w:t>collection</w:t>
      </w:r>
      <w:r>
        <w:rPr>
          <w:spacing w:val="-10"/>
          <w:sz w:val="24"/>
        </w:rPr>
        <w:t xml:space="preserve"> </w:t>
      </w:r>
      <w:r>
        <w:rPr>
          <w:sz w:val="24"/>
        </w:rPr>
        <w:t>and</w:t>
      </w:r>
      <w:r>
        <w:rPr>
          <w:spacing w:val="-9"/>
          <w:sz w:val="24"/>
        </w:rPr>
        <w:t xml:space="preserve"> </w:t>
      </w:r>
      <w:r>
        <w:rPr>
          <w:sz w:val="24"/>
        </w:rPr>
        <w:t>management,</w:t>
      </w:r>
      <w:r>
        <w:rPr>
          <w:spacing w:val="-9"/>
          <w:sz w:val="24"/>
        </w:rPr>
        <w:t xml:space="preserve"> </w:t>
      </w:r>
      <w:r>
        <w:rPr>
          <w:sz w:val="24"/>
        </w:rPr>
        <w:t>enhancing</w:t>
      </w:r>
      <w:r>
        <w:rPr>
          <w:spacing w:val="-8"/>
          <w:sz w:val="24"/>
        </w:rPr>
        <w:t xml:space="preserve"> </w:t>
      </w:r>
      <w:r>
        <w:rPr>
          <w:sz w:val="24"/>
        </w:rPr>
        <w:t>efficiency</w:t>
      </w:r>
      <w:r>
        <w:rPr>
          <w:spacing w:val="-9"/>
          <w:sz w:val="24"/>
        </w:rPr>
        <w:t xml:space="preserve"> </w:t>
      </w:r>
      <w:r>
        <w:rPr>
          <w:sz w:val="24"/>
        </w:rPr>
        <w:t>and</w:t>
      </w:r>
      <w:r>
        <w:rPr>
          <w:spacing w:val="-10"/>
          <w:sz w:val="24"/>
        </w:rPr>
        <w:t xml:space="preserve"> </w:t>
      </w:r>
      <w:r>
        <w:rPr>
          <w:sz w:val="24"/>
        </w:rPr>
        <w:t>user</w:t>
      </w:r>
      <w:r>
        <w:rPr>
          <w:spacing w:val="-9"/>
          <w:sz w:val="24"/>
        </w:rPr>
        <w:t xml:space="preserve"> </w:t>
      </w:r>
      <w:r>
        <w:rPr>
          <w:sz w:val="24"/>
        </w:rPr>
        <w:t>experience.</w:t>
      </w:r>
      <w:r>
        <w:rPr>
          <w:spacing w:val="-9"/>
          <w:sz w:val="24"/>
        </w:rPr>
        <w:t xml:space="preserve"> </w:t>
      </w:r>
      <w:r>
        <w:rPr>
          <w:sz w:val="24"/>
        </w:rPr>
        <w:t>The</w:t>
      </w:r>
      <w:r>
        <w:rPr>
          <w:spacing w:val="-11"/>
          <w:sz w:val="24"/>
        </w:rPr>
        <w:t xml:space="preserve"> </w:t>
      </w:r>
      <w:r>
        <w:rPr>
          <w:sz w:val="24"/>
        </w:rPr>
        <w:t>paper</w:t>
      </w:r>
      <w:r>
        <w:rPr>
          <w:spacing w:val="-9"/>
          <w:sz w:val="24"/>
        </w:rPr>
        <w:t xml:space="preserve"> </w:t>
      </w:r>
      <w:r>
        <w:rPr>
          <w:sz w:val="24"/>
        </w:rPr>
        <w:t>discusses</w:t>
      </w:r>
      <w:r>
        <w:rPr>
          <w:spacing w:val="-58"/>
          <w:sz w:val="24"/>
        </w:rPr>
        <w:t xml:space="preserve"> </w:t>
      </w:r>
      <w:r>
        <w:rPr>
          <w:sz w:val="24"/>
        </w:rPr>
        <w:t>system architecture, implementation, and evaluation, highlighting potential benefits and</w:t>
      </w:r>
      <w:r>
        <w:rPr>
          <w:spacing w:val="1"/>
          <w:sz w:val="24"/>
        </w:rPr>
        <w:t xml:space="preserve"> </w:t>
      </w:r>
      <w:r>
        <w:rPr>
          <w:sz w:val="24"/>
        </w:rPr>
        <w:t>future</w:t>
      </w:r>
      <w:r>
        <w:rPr>
          <w:spacing w:val="-2"/>
          <w:sz w:val="24"/>
        </w:rPr>
        <w:t xml:space="preserve"> </w:t>
      </w:r>
      <w:r>
        <w:rPr>
          <w:sz w:val="24"/>
        </w:rPr>
        <w:t>research directions.</w:t>
      </w:r>
    </w:p>
    <w:p w14:paraId="74D024B0" w14:textId="77777777" w:rsidR="007D20C2" w:rsidRDefault="00D260D4">
      <w:pPr>
        <w:pStyle w:val="ListParagraph"/>
        <w:numPr>
          <w:ilvl w:val="2"/>
          <w:numId w:val="18"/>
        </w:numPr>
        <w:tabs>
          <w:tab w:val="left" w:pos="855"/>
        </w:tabs>
        <w:spacing w:before="1" w:line="360" w:lineRule="auto"/>
        <w:ind w:left="854" w:right="163" w:hanging="356"/>
        <w:rPr>
          <w:sz w:val="24"/>
        </w:rPr>
      </w:pPr>
      <w:r>
        <w:rPr>
          <w:sz w:val="24"/>
        </w:rPr>
        <w:t>Haji Faraji, P. (2023). Propose an innovative method for accurately detecting and</w:t>
      </w:r>
      <w:r>
        <w:rPr>
          <w:spacing w:val="1"/>
          <w:sz w:val="24"/>
        </w:rPr>
        <w:t xml:space="preserve"> </w:t>
      </w:r>
      <w:r>
        <w:rPr>
          <w:sz w:val="24"/>
        </w:rPr>
        <w:t>recognizing street parking signs, aimed at integration into vehicle systems. Through</w:t>
      </w:r>
      <w:r>
        <w:rPr>
          <w:spacing w:val="1"/>
          <w:sz w:val="24"/>
        </w:rPr>
        <w:t xml:space="preserve"> </w:t>
      </w:r>
      <w:r>
        <w:rPr>
          <w:sz w:val="24"/>
        </w:rPr>
        <w:t>comprehensive</w:t>
      </w:r>
      <w:r>
        <w:rPr>
          <w:spacing w:val="-1"/>
          <w:sz w:val="24"/>
        </w:rPr>
        <w:t xml:space="preserve"> </w:t>
      </w:r>
      <w:r>
        <w:rPr>
          <w:sz w:val="24"/>
        </w:rPr>
        <w:t>evaluation,</w:t>
      </w:r>
      <w:r>
        <w:rPr>
          <w:spacing w:val="-2"/>
          <w:sz w:val="24"/>
        </w:rPr>
        <w:t xml:space="preserve"> </w:t>
      </w:r>
      <w:r>
        <w:rPr>
          <w:sz w:val="24"/>
        </w:rPr>
        <w:t>the</w:t>
      </w:r>
      <w:r>
        <w:rPr>
          <w:spacing w:val="-1"/>
          <w:sz w:val="24"/>
        </w:rPr>
        <w:t xml:space="preserve"> </w:t>
      </w:r>
      <w:r>
        <w:rPr>
          <w:sz w:val="24"/>
        </w:rPr>
        <w:t>YOLOv7-X</w:t>
      </w:r>
      <w:r>
        <w:rPr>
          <w:spacing w:val="-2"/>
          <w:sz w:val="24"/>
        </w:rPr>
        <w:t xml:space="preserve"> </w:t>
      </w:r>
      <w:r>
        <w:rPr>
          <w:sz w:val="24"/>
        </w:rPr>
        <w:t>model</w:t>
      </w:r>
      <w:r>
        <w:rPr>
          <w:spacing w:val="-1"/>
          <w:sz w:val="24"/>
        </w:rPr>
        <w:t xml:space="preserve"> </w:t>
      </w:r>
      <w:r>
        <w:rPr>
          <w:sz w:val="24"/>
        </w:rPr>
        <w:t>emerges as</w:t>
      </w:r>
      <w:r>
        <w:rPr>
          <w:spacing w:val="-1"/>
          <w:sz w:val="24"/>
        </w:rPr>
        <w:t xml:space="preserve"> </w:t>
      </w:r>
      <w:r>
        <w:rPr>
          <w:sz w:val="24"/>
        </w:rPr>
        <w:t>optimal,</w:t>
      </w:r>
      <w:r>
        <w:rPr>
          <w:spacing w:val="-2"/>
          <w:sz w:val="24"/>
        </w:rPr>
        <w:t xml:space="preserve"> </w:t>
      </w:r>
      <w:r>
        <w:rPr>
          <w:sz w:val="24"/>
        </w:rPr>
        <w:t>balancing</w:t>
      </w:r>
      <w:r>
        <w:rPr>
          <w:spacing w:val="-1"/>
          <w:sz w:val="24"/>
        </w:rPr>
        <w:t xml:space="preserve"> </w:t>
      </w:r>
      <w:r>
        <w:rPr>
          <w:sz w:val="24"/>
        </w:rPr>
        <w:t>accuracy</w:t>
      </w:r>
      <w:r>
        <w:rPr>
          <w:spacing w:val="-57"/>
          <w:sz w:val="24"/>
        </w:rPr>
        <w:t xml:space="preserve"> </w:t>
      </w:r>
      <w:r>
        <w:rPr>
          <w:sz w:val="24"/>
        </w:rPr>
        <w:t>and computational efficiency. Leveraging car camera footage from Vancouver, our</w:t>
      </w:r>
      <w:r>
        <w:rPr>
          <w:spacing w:val="1"/>
          <w:sz w:val="24"/>
        </w:rPr>
        <w:t xml:space="preserve"> </w:t>
      </w:r>
      <w:r>
        <w:rPr>
          <w:sz w:val="24"/>
        </w:rPr>
        <w:t>approach achieves a mean Average Precision (mAP) of 97.4% for parking sign detection</w:t>
      </w:r>
      <w:r>
        <w:rPr>
          <w:spacing w:val="1"/>
          <w:sz w:val="24"/>
        </w:rPr>
        <w:t xml:space="preserve"> </w:t>
      </w:r>
      <w:r>
        <w:rPr>
          <w:sz w:val="24"/>
        </w:rPr>
        <w:t>and 91% accuracy in identifying 43 different sign classes, demonstrating robustness and</w:t>
      </w:r>
      <w:r>
        <w:rPr>
          <w:spacing w:val="1"/>
          <w:sz w:val="24"/>
        </w:rPr>
        <w:t xml:space="preserve"> </w:t>
      </w:r>
      <w:r>
        <w:rPr>
          <w:sz w:val="24"/>
        </w:rPr>
        <w:t>effectiveness.</w:t>
      </w:r>
    </w:p>
    <w:p w14:paraId="701C60E1" w14:textId="77777777" w:rsidR="007D20C2" w:rsidRDefault="00D260D4">
      <w:pPr>
        <w:pStyle w:val="ListParagraph"/>
        <w:numPr>
          <w:ilvl w:val="2"/>
          <w:numId w:val="18"/>
        </w:numPr>
        <w:tabs>
          <w:tab w:val="left" w:pos="855"/>
        </w:tabs>
        <w:spacing w:line="360" w:lineRule="auto"/>
        <w:ind w:left="854" w:right="187" w:hanging="356"/>
        <w:rPr>
          <w:sz w:val="24"/>
        </w:rPr>
      </w:pPr>
      <w:r>
        <w:rPr>
          <w:sz w:val="24"/>
        </w:rPr>
        <w:t>Truong,</w:t>
      </w:r>
      <w:r>
        <w:rPr>
          <w:spacing w:val="-1"/>
          <w:sz w:val="24"/>
        </w:rPr>
        <w:t xml:space="preserve"> </w:t>
      </w:r>
      <w:r>
        <w:rPr>
          <w:sz w:val="24"/>
        </w:rPr>
        <w:t>L.</w:t>
      </w:r>
      <w:r>
        <w:rPr>
          <w:spacing w:val="-1"/>
          <w:sz w:val="24"/>
        </w:rPr>
        <w:t xml:space="preserve"> </w:t>
      </w:r>
      <w:r>
        <w:rPr>
          <w:sz w:val="24"/>
        </w:rPr>
        <w:t>N.</w:t>
      </w:r>
      <w:r>
        <w:rPr>
          <w:spacing w:val="-1"/>
          <w:sz w:val="24"/>
        </w:rPr>
        <w:t xml:space="preserve"> </w:t>
      </w:r>
      <w:r>
        <w:rPr>
          <w:sz w:val="24"/>
        </w:rPr>
        <w:t>H., Clay,</w:t>
      </w:r>
      <w:r>
        <w:rPr>
          <w:spacing w:val="1"/>
          <w:sz w:val="24"/>
        </w:rPr>
        <w:t xml:space="preserve"> </w:t>
      </w:r>
      <w:r>
        <w:rPr>
          <w:sz w:val="24"/>
        </w:rPr>
        <w:t>E.,</w:t>
      </w:r>
      <w:r>
        <w:rPr>
          <w:spacing w:val="-1"/>
          <w:sz w:val="24"/>
        </w:rPr>
        <w:t xml:space="preserve"> </w:t>
      </w:r>
      <w:r>
        <w:rPr>
          <w:sz w:val="24"/>
        </w:rPr>
        <w:t>Mora,</w:t>
      </w:r>
      <w:r>
        <w:rPr>
          <w:spacing w:val="-1"/>
          <w:sz w:val="24"/>
        </w:rPr>
        <w:t xml:space="preserve"> </w:t>
      </w:r>
      <w:r>
        <w:rPr>
          <w:sz w:val="24"/>
        </w:rPr>
        <w:t>O. E.,</w:t>
      </w:r>
      <w:r>
        <w:rPr>
          <w:spacing w:val="-1"/>
          <w:sz w:val="24"/>
        </w:rPr>
        <w:t xml:space="preserve"> </w:t>
      </w:r>
      <w:r>
        <w:rPr>
          <w:sz w:val="24"/>
        </w:rPr>
        <w:t>Cheng,</w:t>
      </w:r>
      <w:r>
        <w:rPr>
          <w:spacing w:val="1"/>
          <w:sz w:val="24"/>
        </w:rPr>
        <w:t xml:space="preserve"> </w:t>
      </w:r>
      <w:r>
        <w:rPr>
          <w:sz w:val="24"/>
        </w:rPr>
        <w:t>W., Singh,</w:t>
      </w:r>
      <w:r>
        <w:rPr>
          <w:spacing w:val="-1"/>
          <w:sz w:val="24"/>
        </w:rPr>
        <w:t xml:space="preserve"> </w:t>
      </w:r>
      <w:r>
        <w:rPr>
          <w:sz w:val="24"/>
        </w:rPr>
        <w:t>M.,</w:t>
      </w:r>
      <w:r>
        <w:rPr>
          <w:spacing w:val="-1"/>
          <w:sz w:val="24"/>
        </w:rPr>
        <w:t xml:space="preserve"> </w:t>
      </w:r>
      <w:r>
        <w:rPr>
          <w:sz w:val="24"/>
        </w:rPr>
        <w:t>&amp;</w:t>
      </w:r>
      <w:r>
        <w:rPr>
          <w:spacing w:val="-1"/>
          <w:sz w:val="24"/>
        </w:rPr>
        <w:t xml:space="preserve"> </w:t>
      </w:r>
      <w:r>
        <w:rPr>
          <w:sz w:val="24"/>
        </w:rPr>
        <w:t>Jia, X.</w:t>
      </w:r>
      <w:r>
        <w:rPr>
          <w:spacing w:val="-1"/>
          <w:sz w:val="24"/>
        </w:rPr>
        <w:t xml:space="preserve"> </w:t>
      </w:r>
      <w:r>
        <w:rPr>
          <w:sz w:val="24"/>
        </w:rPr>
        <w:t>(2023).</w:t>
      </w:r>
      <w:r>
        <w:rPr>
          <w:spacing w:val="-9"/>
          <w:sz w:val="24"/>
        </w:rPr>
        <w:t xml:space="preserve"> </w:t>
      </w:r>
      <w:r>
        <w:rPr>
          <w:sz w:val="24"/>
        </w:rPr>
        <w:t>proposes</w:t>
      </w:r>
      <w:r>
        <w:rPr>
          <w:spacing w:val="-57"/>
          <w:sz w:val="24"/>
        </w:rPr>
        <w:t xml:space="preserve"> </w:t>
      </w:r>
      <w:r>
        <w:rPr>
          <w:sz w:val="24"/>
        </w:rPr>
        <w:t>an enhancement to Mask R-CNN, introducing Rotated Mask R-CNN to address its</w:t>
      </w:r>
      <w:r>
        <w:rPr>
          <w:spacing w:val="1"/>
          <w:sz w:val="24"/>
        </w:rPr>
        <w:t xml:space="preserve"> </w:t>
      </w:r>
      <w:r>
        <w:rPr>
          <w:sz w:val="24"/>
        </w:rPr>
        <w:t>limitations.</w:t>
      </w:r>
      <w:r>
        <w:rPr>
          <w:spacing w:val="-1"/>
          <w:sz w:val="24"/>
        </w:rPr>
        <w:t xml:space="preserve"> </w:t>
      </w:r>
      <w:r>
        <w:rPr>
          <w:sz w:val="24"/>
        </w:rPr>
        <w:t>Evaluating</w:t>
      </w:r>
      <w:r>
        <w:rPr>
          <w:spacing w:val="-1"/>
          <w:sz w:val="24"/>
        </w:rPr>
        <w:t xml:space="preserve"> </w:t>
      </w:r>
      <w:r>
        <w:rPr>
          <w:sz w:val="24"/>
        </w:rPr>
        <w:t>its</w:t>
      </w:r>
      <w:r>
        <w:rPr>
          <w:spacing w:val="-1"/>
          <w:sz w:val="24"/>
        </w:rPr>
        <w:t xml:space="preserve"> </w:t>
      </w:r>
      <w:r>
        <w:rPr>
          <w:sz w:val="24"/>
        </w:rPr>
        <w:t>performance</w:t>
      </w:r>
      <w:r>
        <w:rPr>
          <w:spacing w:val="-2"/>
          <w:sz w:val="24"/>
        </w:rPr>
        <w:t xml:space="preserve"> </w:t>
      </w:r>
      <w:r>
        <w:rPr>
          <w:sz w:val="24"/>
        </w:rPr>
        <w:t>in vehicle instance</w:t>
      </w:r>
      <w:r>
        <w:rPr>
          <w:spacing w:val="-2"/>
          <w:sz w:val="24"/>
        </w:rPr>
        <w:t xml:space="preserve"> </w:t>
      </w:r>
      <w:r>
        <w:rPr>
          <w:sz w:val="24"/>
        </w:rPr>
        <w:t>detection</w:t>
      </w:r>
      <w:r>
        <w:rPr>
          <w:spacing w:val="-1"/>
          <w:sz w:val="24"/>
        </w:rPr>
        <w:t xml:space="preserve"> </w:t>
      </w:r>
      <w:r>
        <w:rPr>
          <w:sz w:val="24"/>
        </w:rPr>
        <w:t>within a</w:t>
      </w:r>
      <w:r>
        <w:rPr>
          <w:spacing w:val="-2"/>
          <w:sz w:val="24"/>
        </w:rPr>
        <w:t xml:space="preserve"> </w:t>
      </w:r>
      <w:r>
        <w:rPr>
          <w:sz w:val="24"/>
        </w:rPr>
        <w:t>parking</w:t>
      </w:r>
      <w:r>
        <w:rPr>
          <w:spacing w:val="-1"/>
          <w:sz w:val="24"/>
        </w:rPr>
        <w:t xml:space="preserve"> </w:t>
      </w:r>
      <w:r>
        <w:rPr>
          <w:sz w:val="24"/>
        </w:rPr>
        <w:t>lot</w:t>
      </w:r>
    </w:p>
    <w:p w14:paraId="0BBD9C24" w14:textId="77777777" w:rsidR="007D20C2" w:rsidRDefault="007D20C2">
      <w:pPr>
        <w:spacing w:line="360" w:lineRule="auto"/>
        <w:rPr>
          <w:sz w:val="24"/>
        </w:rPr>
        <w:sectPr w:rsidR="007D20C2" w:rsidSect="001F0049">
          <w:pgSz w:w="12240" w:h="15840"/>
          <w:pgMar w:top="1340" w:right="980" w:bottom="1800" w:left="1560" w:header="0" w:footer="1535" w:gutter="0"/>
          <w:cols w:space="720"/>
        </w:sectPr>
      </w:pPr>
    </w:p>
    <w:p w14:paraId="041BC30F" w14:textId="77777777" w:rsidR="007D20C2" w:rsidRDefault="00D260D4">
      <w:pPr>
        <w:pStyle w:val="BodyText"/>
        <w:spacing w:before="78" w:line="360" w:lineRule="auto"/>
        <w:ind w:left="854" w:right="214"/>
      </w:pPr>
      <w:r>
        <w:lastRenderedPageBreak/>
        <w:t>using unmanned aircraft system images, the study assesses various Rotated Mask R-CNN</w:t>
      </w:r>
      <w:r>
        <w:rPr>
          <w:spacing w:val="-57"/>
        </w:rPr>
        <w:t xml:space="preserve"> </w:t>
      </w:r>
      <w:r>
        <w:t>models. Results demonstrate high accuracy in real-time vehicle detection, with inference</w:t>
      </w:r>
      <w:r>
        <w:rPr>
          <w:spacing w:val="1"/>
        </w:rPr>
        <w:t xml:space="preserve"> </w:t>
      </w:r>
      <w:r>
        <w:t>speed</w:t>
      </w:r>
      <w:r>
        <w:rPr>
          <w:spacing w:val="-1"/>
        </w:rPr>
        <w:t xml:space="preserve"> </w:t>
      </w:r>
      <w:r>
        <w:t>and total</w:t>
      </w:r>
      <w:r>
        <w:rPr>
          <w:spacing w:val="-1"/>
        </w:rPr>
        <w:t xml:space="preserve"> </w:t>
      </w:r>
      <w:r>
        <w:t>loss found</w:t>
      </w:r>
      <w:r>
        <w:rPr>
          <w:spacing w:val="-1"/>
        </w:rPr>
        <w:t xml:space="preserve"> </w:t>
      </w:r>
      <w:r>
        <w:t>to be</w:t>
      </w:r>
      <w:r>
        <w:rPr>
          <w:spacing w:val="-1"/>
        </w:rPr>
        <w:t xml:space="preserve"> </w:t>
      </w:r>
      <w:r>
        <w:t>closely linked</w:t>
      </w:r>
      <w:r>
        <w:rPr>
          <w:spacing w:val="-1"/>
        </w:rPr>
        <w:t xml:space="preserve"> </w:t>
      </w:r>
      <w:r>
        <w:t>to head</w:t>
      </w:r>
      <w:r>
        <w:rPr>
          <w:spacing w:val="-1"/>
        </w:rPr>
        <w:t xml:space="preserve"> </w:t>
      </w:r>
      <w:r>
        <w:t>networks</w:t>
      </w:r>
      <w:r>
        <w:rPr>
          <w:spacing w:val="2"/>
        </w:rPr>
        <w:t xml:space="preserve"> </w:t>
      </w:r>
      <w:r>
        <w:t>and training</w:t>
      </w:r>
      <w:r>
        <w:rPr>
          <w:spacing w:val="-1"/>
        </w:rPr>
        <w:t xml:space="preserve"> </w:t>
      </w:r>
      <w:r>
        <w:t>schedules.</w:t>
      </w:r>
    </w:p>
    <w:p w14:paraId="3816CFD8" w14:textId="77777777" w:rsidR="007D20C2" w:rsidRDefault="007D20C2">
      <w:pPr>
        <w:pStyle w:val="BodyText"/>
        <w:rPr>
          <w:sz w:val="26"/>
        </w:rPr>
      </w:pPr>
    </w:p>
    <w:p w14:paraId="5E30708D" w14:textId="77777777" w:rsidR="007D20C2" w:rsidRDefault="007D20C2">
      <w:pPr>
        <w:pStyle w:val="BodyText"/>
        <w:rPr>
          <w:sz w:val="26"/>
        </w:rPr>
      </w:pPr>
    </w:p>
    <w:p w14:paraId="035ABE53" w14:textId="77777777" w:rsidR="007D20C2" w:rsidRDefault="00D260D4">
      <w:pPr>
        <w:pStyle w:val="Heading1"/>
        <w:numPr>
          <w:ilvl w:val="1"/>
          <w:numId w:val="18"/>
        </w:numPr>
        <w:tabs>
          <w:tab w:val="left" w:pos="502"/>
        </w:tabs>
        <w:spacing w:before="229"/>
        <w:jc w:val="both"/>
      </w:pPr>
      <w:r>
        <w:t>Advancements</w:t>
      </w:r>
      <w:r>
        <w:rPr>
          <w:spacing w:val="-2"/>
        </w:rPr>
        <w:t xml:space="preserve"> </w:t>
      </w:r>
      <w:r>
        <w:t>in</w:t>
      </w:r>
      <w:r>
        <w:rPr>
          <w:spacing w:val="-3"/>
        </w:rPr>
        <w:t xml:space="preserve"> </w:t>
      </w:r>
      <w:r>
        <w:t>Computer</w:t>
      </w:r>
      <w:r>
        <w:rPr>
          <w:spacing w:val="-2"/>
        </w:rPr>
        <w:t xml:space="preserve"> </w:t>
      </w:r>
      <w:r>
        <w:t>Vision</w:t>
      </w:r>
      <w:r>
        <w:rPr>
          <w:spacing w:val="-2"/>
        </w:rPr>
        <w:t xml:space="preserve"> </w:t>
      </w:r>
      <w:r>
        <w:t>and</w:t>
      </w:r>
      <w:r>
        <w:rPr>
          <w:spacing w:val="-2"/>
        </w:rPr>
        <w:t xml:space="preserve"> </w:t>
      </w:r>
      <w:r>
        <w:t>Image</w:t>
      </w:r>
      <w:r>
        <w:rPr>
          <w:spacing w:val="-3"/>
        </w:rPr>
        <w:t xml:space="preserve"> </w:t>
      </w:r>
      <w:r>
        <w:t>Recognition</w:t>
      </w:r>
    </w:p>
    <w:p w14:paraId="4A639706" w14:textId="3940AD3F" w:rsidR="007D20C2" w:rsidRDefault="00D260D4" w:rsidP="00365612">
      <w:pPr>
        <w:pStyle w:val="BodyText"/>
        <w:spacing w:before="139" w:after="13" w:line="360" w:lineRule="auto"/>
        <w:ind w:left="142" w:right="151" w:firstLine="719"/>
        <w:jc w:val="both"/>
      </w:pPr>
      <w:r>
        <w:t>Computer</w:t>
      </w:r>
      <w:r>
        <w:rPr>
          <w:spacing w:val="-9"/>
        </w:rPr>
        <w:t xml:space="preserve"> </w:t>
      </w:r>
      <w:r>
        <w:t>vision</w:t>
      </w:r>
      <w:r>
        <w:rPr>
          <w:spacing w:val="-9"/>
        </w:rPr>
        <w:t xml:space="preserve"> </w:t>
      </w:r>
      <w:r>
        <w:t>enables</w:t>
      </w:r>
      <w:r>
        <w:rPr>
          <w:spacing w:val="-9"/>
        </w:rPr>
        <w:t xml:space="preserve"> </w:t>
      </w:r>
      <w:r>
        <w:t>machines</w:t>
      </w:r>
      <w:r>
        <w:rPr>
          <w:spacing w:val="-9"/>
        </w:rPr>
        <w:t xml:space="preserve"> </w:t>
      </w:r>
      <w:r>
        <w:t>to</w:t>
      </w:r>
      <w:r>
        <w:rPr>
          <w:spacing w:val="-8"/>
        </w:rPr>
        <w:t xml:space="preserve"> </w:t>
      </w:r>
      <w:r>
        <w:t>perceive,</w:t>
      </w:r>
      <w:r>
        <w:rPr>
          <w:spacing w:val="-9"/>
        </w:rPr>
        <w:t xml:space="preserve"> </w:t>
      </w:r>
      <w:r>
        <w:t>identify,</w:t>
      </w:r>
      <w:r>
        <w:rPr>
          <w:spacing w:val="-9"/>
        </w:rPr>
        <w:t xml:space="preserve"> </w:t>
      </w:r>
      <w:r>
        <w:t>and</w:t>
      </w:r>
      <w:r>
        <w:rPr>
          <w:spacing w:val="-5"/>
        </w:rPr>
        <w:t xml:space="preserve"> </w:t>
      </w:r>
      <w:r>
        <w:t>analyze</w:t>
      </w:r>
      <w:r>
        <w:rPr>
          <w:spacing w:val="-10"/>
        </w:rPr>
        <w:t xml:space="preserve"> </w:t>
      </w:r>
      <w:r>
        <w:t>images</w:t>
      </w:r>
      <w:r>
        <w:rPr>
          <w:spacing w:val="-5"/>
        </w:rPr>
        <w:t xml:space="preserve"> </w:t>
      </w:r>
      <w:r>
        <w:t>akin</w:t>
      </w:r>
      <w:r>
        <w:rPr>
          <w:spacing w:val="-8"/>
        </w:rPr>
        <w:t xml:space="preserve"> </w:t>
      </w:r>
      <w:r>
        <w:t>to</w:t>
      </w:r>
      <w:r>
        <w:rPr>
          <w:spacing w:val="-8"/>
        </w:rPr>
        <w:t xml:space="preserve"> </w:t>
      </w:r>
      <w:r>
        <w:t>human</w:t>
      </w:r>
      <w:r>
        <w:rPr>
          <w:spacing w:val="-58"/>
        </w:rPr>
        <w:t xml:space="preserve"> </w:t>
      </w:r>
      <w:r>
        <w:t>capabilities. This is made possible by the interdisciplinary field of computer science known as</w:t>
      </w:r>
      <w:r>
        <w:rPr>
          <w:spacing w:val="1"/>
        </w:rPr>
        <w:t xml:space="preserve"> </w:t>
      </w:r>
      <w:r>
        <w:t>computer</w:t>
      </w:r>
      <w:r>
        <w:rPr>
          <w:spacing w:val="10"/>
        </w:rPr>
        <w:t xml:space="preserve"> </w:t>
      </w:r>
      <w:r>
        <w:t>vision</w:t>
      </w:r>
      <w:r>
        <w:rPr>
          <w:spacing w:val="10"/>
        </w:rPr>
        <w:t xml:space="preserve"> </w:t>
      </w:r>
      <w:r>
        <w:t>(CV),</w:t>
      </w:r>
      <w:r>
        <w:rPr>
          <w:spacing w:val="12"/>
        </w:rPr>
        <w:t xml:space="preserve"> </w:t>
      </w:r>
      <w:r>
        <w:t>which</w:t>
      </w:r>
      <w:r>
        <w:rPr>
          <w:spacing w:val="10"/>
        </w:rPr>
        <w:t xml:space="preserve"> </w:t>
      </w:r>
      <w:r>
        <w:t>operates</w:t>
      </w:r>
      <w:r>
        <w:rPr>
          <w:spacing w:val="10"/>
        </w:rPr>
        <w:t xml:space="preserve"> </w:t>
      </w:r>
      <w:r>
        <w:t>within</w:t>
      </w:r>
      <w:r>
        <w:rPr>
          <w:spacing w:val="10"/>
        </w:rPr>
        <w:t xml:space="preserve"> </w:t>
      </w:r>
      <w:r>
        <w:t>the</w:t>
      </w:r>
      <w:r>
        <w:rPr>
          <w:spacing w:val="14"/>
        </w:rPr>
        <w:t xml:space="preserve"> </w:t>
      </w:r>
      <w:r>
        <w:t>realms</w:t>
      </w:r>
      <w:r>
        <w:rPr>
          <w:spacing w:val="11"/>
        </w:rPr>
        <w:t xml:space="preserve"> </w:t>
      </w:r>
      <w:r>
        <w:t>of</w:t>
      </w:r>
      <w:r>
        <w:rPr>
          <w:spacing w:val="12"/>
        </w:rPr>
        <w:t xml:space="preserve"> </w:t>
      </w:r>
      <w:r>
        <w:t>machine</w:t>
      </w:r>
      <w:r>
        <w:rPr>
          <w:spacing w:val="12"/>
        </w:rPr>
        <w:t xml:space="preserve"> </w:t>
      </w:r>
      <w:r>
        <w:t>learning</w:t>
      </w:r>
      <w:r>
        <w:rPr>
          <w:spacing w:val="10"/>
        </w:rPr>
        <w:t xml:space="preserve"> </w:t>
      </w:r>
      <w:r>
        <w:t>(ML)</w:t>
      </w:r>
      <w:r>
        <w:rPr>
          <w:spacing w:val="12"/>
        </w:rPr>
        <w:t xml:space="preserve"> </w:t>
      </w:r>
      <w:r>
        <w:t>and</w:t>
      </w:r>
      <w:r>
        <w:rPr>
          <w:spacing w:val="13"/>
        </w:rPr>
        <w:t xml:space="preserve"> </w:t>
      </w:r>
      <w:r>
        <w:t>artificial</w:t>
      </w:r>
      <w:r w:rsidR="00365612">
        <w:t xml:space="preserve">  </w:t>
      </w:r>
      <w:r>
        <w:t>intelligence</w:t>
      </w:r>
      <w:r>
        <w:rPr>
          <w:spacing w:val="1"/>
        </w:rPr>
        <w:t xml:space="preserve"> </w:t>
      </w:r>
      <w:r>
        <w:t>(AI).</w:t>
      </w:r>
      <w:r>
        <w:rPr>
          <w:spacing w:val="1"/>
        </w:rPr>
        <w:t xml:space="preserve"> </w:t>
      </w:r>
      <w:r>
        <w:t>Using</w:t>
      </w:r>
      <w:r>
        <w:rPr>
          <w:spacing w:val="1"/>
        </w:rPr>
        <w:t xml:space="preserve"> </w:t>
      </w:r>
      <w:r>
        <w:t>general</w:t>
      </w:r>
      <w:r>
        <w:rPr>
          <w:spacing w:val="1"/>
        </w:rPr>
        <w:t xml:space="preserve"> </w:t>
      </w:r>
      <w:r>
        <w:t>learning</w:t>
      </w:r>
      <w:r>
        <w:rPr>
          <w:spacing w:val="1"/>
        </w:rPr>
        <w:t xml:space="preserve"> </w:t>
      </w:r>
      <w:r>
        <w:t>algorithms</w:t>
      </w:r>
      <w:r>
        <w:rPr>
          <w:spacing w:val="1"/>
        </w:rPr>
        <w:t xml:space="preserve"> </w:t>
      </w:r>
      <w:r>
        <w:t>and</w:t>
      </w:r>
      <w:r>
        <w:rPr>
          <w:spacing w:val="1"/>
        </w:rPr>
        <w:t xml:space="preserve"> </w:t>
      </w:r>
      <w:r>
        <w:t>methods,</w:t>
      </w:r>
      <w:r>
        <w:rPr>
          <w:spacing w:val="1"/>
        </w:rPr>
        <w:t xml:space="preserve"> </w:t>
      </w:r>
      <w:r>
        <w:t>CV</w:t>
      </w:r>
      <w:r>
        <w:rPr>
          <w:spacing w:val="1"/>
        </w:rPr>
        <w:t xml:space="preserve"> </w:t>
      </w:r>
      <w:r>
        <w:t>aims</w:t>
      </w:r>
      <w:r>
        <w:rPr>
          <w:spacing w:val="1"/>
        </w:rPr>
        <w:t xml:space="preserve"> </w:t>
      </w:r>
      <w:r>
        <w:t>to</w:t>
      </w:r>
      <w:r>
        <w:rPr>
          <w:spacing w:val="1"/>
        </w:rPr>
        <w:t xml:space="preserve"> </w:t>
      </w:r>
      <w:r>
        <w:t>achieve</w:t>
      </w:r>
      <w:r>
        <w:rPr>
          <w:spacing w:val="1"/>
        </w:rPr>
        <w:t xml:space="preserve"> </w:t>
      </w:r>
      <w:r>
        <w:t>a</w:t>
      </w:r>
      <w:r>
        <w:rPr>
          <w:spacing w:val="1"/>
        </w:rPr>
        <w:t xml:space="preserve"> </w:t>
      </w:r>
      <w:r>
        <w:t>comprehensive</w:t>
      </w:r>
      <w:r>
        <w:rPr>
          <w:spacing w:val="-1"/>
        </w:rPr>
        <w:t xml:space="preserve"> </w:t>
      </w:r>
      <w:r>
        <w:t>understanding of visual data.</w:t>
      </w:r>
    </w:p>
    <w:p w14:paraId="69A59C97" w14:textId="5FCB5850" w:rsidR="007D20C2" w:rsidRDefault="00D260D4">
      <w:pPr>
        <w:pStyle w:val="BodyText"/>
        <w:spacing w:line="360" w:lineRule="auto"/>
        <w:ind w:left="142" w:right="148"/>
        <w:jc w:val="both"/>
      </w:pPr>
      <w:r>
        <w:t>The following graphic</w:t>
      </w:r>
      <w:r>
        <w:rPr>
          <w:spacing w:val="1"/>
        </w:rPr>
        <w:t xml:space="preserve"> </w:t>
      </w:r>
      <w:r>
        <w:t>depicts the relationship between</w:t>
      </w:r>
      <w:r>
        <w:rPr>
          <w:spacing w:val="1"/>
        </w:rPr>
        <w:t xml:space="preserve"> </w:t>
      </w:r>
      <w:r>
        <w:t>Artificial</w:t>
      </w:r>
      <w:r>
        <w:rPr>
          <w:spacing w:val="1"/>
        </w:rPr>
        <w:t xml:space="preserve"> </w:t>
      </w:r>
      <w:r>
        <w:t>Intelligence and Computer</w:t>
      </w:r>
      <w:r>
        <w:rPr>
          <w:spacing w:val="1"/>
        </w:rPr>
        <w:t xml:space="preserve"> </w:t>
      </w:r>
      <w:r>
        <w:t>Vision: -</w:t>
      </w:r>
    </w:p>
    <w:p w14:paraId="11753DC7" w14:textId="39773F61" w:rsidR="007D20C2" w:rsidRDefault="007D20C2">
      <w:pPr>
        <w:pStyle w:val="BodyText"/>
        <w:spacing w:before="7"/>
        <w:rPr>
          <w:sz w:val="35"/>
        </w:rPr>
      </w:pPr>
    </w:p>
    <w:p w14:paraId="0DE6BEF6" w14:textId="43DF3D29" w:rsidR="007D20C2" w:rsidRDefault="000D126F">
      <w:pPr>
        <w:pStyle w:val="BodyText"/>
        <w:rPr>
          <w:sz w:val="26"/>
        </w:rPr>
      </w:pPr>
      <w:r>
        <w:rPr>
          <w:noProof/>
          <w:sz w:val="20"/>
        </w:rPr>
        <mc:AlternateContent>
          <mc:Choice Requires="wpg">
            <w:drawing>
              <wp:inline distT="0" distB="0" distL="0" distR="0" wp14:anchorId="663A2E53" wp14:editId="61101D96">
                <wp:extent cx="5955030" cy="2182495"/>
                <wp:effectExtent l="0" t="0" r="7620" b="8255"/>
                <wp:docPr id="2143579784" name="Group 1" descr="A diagram of a machine learning  Description automatically generated"/>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5030" cy="2182495"/>
                          <a:chOff x="0" y="0"/>
                          <a:chExt cx="9378" cy="3437"/>
                        </a:xfrm>
                      </wpg:grpSpPr>
                      <pic:pic xmlns:pic="http://schemas.openxmlformats.org/drawingml/2006/picture">
                        <pic:nvPicPr>
                          <pic:cNvPr id="178479140" name="Picture 73" descr="A diagram of a machine learning  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5" y="14"/>
                            <a:ext cx="9348" cy="3407"/>
                          </a:xfrm>
                          <a:prstGeom prst="rect">
                            <a:avLst/>
                          </a:prstGeom>
                          <a:noFill/>
                          <a:extLst>
                            <a:ext uri="{909E8E84-426E-40DD-AFC4-6F175D3DCCD1}">
                              <a14:hiddenFill xmlns:a14="http://schemas.microsoft.com/office/drawing/2010/main">
                                <a:solidFill>
                                  <a:srgbClr val="FFFFFF"/>
                                </a:solidFill>
                              </a14:hiddenFill>
                            </a:ext>
                          </a:extLst>
                        </pic:spPr>
                      </pic:pic>
                      <wps:wsp>
                        <wps:cNvPr id="757340927" name="Rectangle 74"/>
                        <wps:cNvSpPr>
                          <a:spLocks noChangeArrowheads="1"/>
                        </wps:cNvSpPr>
                        <wps:spPr bwMode="auto">
                          <a:xfrm>
                            <a:off x="7" y="7"/>
                            <a:ext cx="9363" cy="3422"/>
                          </a:xfrm>
                          <a:prstGeom prst="rect">
                            <a:avLst/>
                          </a:prstGeom>
                          <a:noFill/>
                          <a:ln w="9525">
                            <a:solidFill>
                              <a:srgbClr val="4F81B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285B2F5" id="Group 1" o:spid="_x0000_s1026" alt="A diagram of a machine learning  Description automatically generated" style="width:468.9pt;height:171.85pt;mso-position-horizontal-relative:char;mso-position-vertical-relative:line" coordsize="9378,3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3" o:spid="_x0000_s1027" type="#_x0000_t75" alt="A diagram of a machine learning  Description automatically generated" style="position:absolute;left:15;top:14;width:9348;height:3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">
                  <v:imagedata r:id="rId19" o:title="A diagram of a machine learning  Description automatically generated"/>
                </v:shape>
                <v:rect id="Rectangle 74" o:spid="_x0000_s1028" style="position:absolute;left:7;top:7;width:9363;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" filled="f" strokecolor="#4f81bc"/>
                <w10:anchorlock/>
              </v:group>
            </w:pict>
          </mc:Fallback>
        </mc:AlternateContent>
      </w:r>
    </w:p>
    <w:p w14:paraId="68388B87" w14:textId="77777777" w:rsidR="007D20C2" w:rsidRDefault="007D20C2">
      <w:pPr>
        <w:pStyle w:val="BodyText"/>
        <w:spacing w:before="1"/>
        <w:rPr>
          <w:sz w:val="22"/>
        </w:rPr>
      </w:pPr>
    </w:p>
    <w:p w14:paraId="5C4DA1AB" w14:textId="77777777" w:rsidR="007D20C2" w:rsidRDefault="00D260D4">
      <w:pPr>
        <w:pStyle w:val="BodyText"/>
        <w:spacing w:line="360" w:lineRule="auto"/>
        <w:ind w:left="142" w:right="150"/>
        <w:jc w:val="both"/>
      </w:pPr>
      <w:r>
        <w:t>The</w:t>
      </w:r>
      <w:r>
        <w:rPr>
          <w:spacing w:val="-4"/>
        </w:rPr>
        <w:t xml:space="preserve"> </w:t>
      </w:r>
      <w:r>
        <w:t>intricacy</w:t>
      </w:r>
      <w:r>
        <w:rPr>
          <w:spacing w:val="-1"/>
        </w:rPr>
        <w:t xml:space="preserve"> </w:t>
      </w:r>
      <w:r>
        <w:t>of</w:t>
      </w:r>
      <w:r>
        <w:rPr>
          <w:spacing w:val="-1"/>
        </w:rPr>
        <w:t xml:space="preserve"> </w:t>
      </w:r>
      <w:r>
        <w:t>this</w:t>
      </w:r>
      <w:r>
        <w:rPr>
          <w:spacing w:val="-1"/>
        </w:rPr>
        <w:t xml:space="preserve"> </w:t>
      </w:r>
      <w:r>
        <w:t>research</w:t>
      </w:r>
      <w:r>
        <w:rPr>
          <w:spacing w:val="-1"/>
        </w:rPr>
        <w:t xml:space="preserve"> </w:t>
      </w:r>
      <w:r>
        <w:t>field</w:t>
      </w:r>
      <w:r>
        <w:rPr>
          <w:spacing w:val="-1"/>
        </w:rPr>
        <w:t xml:space="preserve"> </w:t>
      </w:r>
      <w:r>
        <w:t>may</w:t>
      </w:r>
      <w:r>
        <w:rPr>
          <w:spacing w:val="-1"/>
        </w:rPr>
        <w:t xml:space="preserve"> </w:t>
      </w:r>
      <w:r>
        <w:t>appear challenging</w:t>
      </w:r>
      <w:r>
        <w:rPr>
          <w:spacing w:val="-1"/>
        </w:rPr>
        <w:t xml:space="preserve"> </w:t>
      </w:r>
      <w:r>
        <w:t>for</w:t>
      </w:r>
      <w:r>
        <w:rPr>
          <w:spacing w:val="-2"/>
        </w:rPr>
        <w:t xml:space="preserve"> </w:t>
      </w:r>
      <w:r>
        <w:t>beginners,</w:t>
      </w:r>
      <w:r>
        <w:rPr>
          <w:spacing w:val="1"/>
        </w:rPr>
        <w:t xml:space="preserve"> </w:t>
      </w:r>
      <w:r>
        <w:t>given</w:t>
      </w:r>
      <w:r>
        <w:rPr>
          <w:spacing w:val="-1"/>
        </w:rPr>
        <w:t xml:space="preserve"> </w:t>
      </w:r>
      <w:r>
        <w:t>the</w:t>
      </w:r>
      <w:r>
        <w:rPr>
          <w:spacing w:val="-2"/>
        </w:rPr>
        <w:t xml:space="preserve"> </w:t>
      </w:r>
      <w:r>
        <w:t>amalgamation</w:t>
      </w:r>
      <w:r>
        <w:rPr>
          <w:spacing w:val="-58"/>
        </w:rPr>
        <w:t xml:space="preserve"> </w:t>
      </w:r>
      <w:r>
        <w:t>of</w:t>
      </w:r>
      <w:r>
        <w:rPr>
          <w:spacing w:val="-1"/>
        </w:rPr>
        <w:t xml:space="preserve"> </w:t>
      </w:r>
      <w:r>
        <w:t>techniques borrowed</w:t>
      </w:r>
      <w:r>
        <w:rPr>
          <w:spacing w:val="1"/>
        </w:rPr>
        <w:t xml:space="preserve"> </w:t>
      </w:r>
      <w:r>
        <w:t>from diverse</w:t>
      </w:r>
      <w:r>
        <w:rPr>
          <w:spacing w:val="-1"/>
        </w:rPr>
        <w:t xml:space="preserve"> </w:t>
      </w:r>
      <w:r>
        <w:t>engineering and computer science</w:t>
      </w:r>
      <w:r>
        <w:rPr>
          <w:spacing w:val="-2"/>
        </w:rPr>
        <w:t xml:space="preserve"> </w:t>
      </w:r>
      <w:r>
        <w:t>disciplines.</w:t>
      </w:r>
    </w:p>
    <w:p w14:paraId="293FFEFB" w14:textId="77777777" w:rsidR="007D20C2" w:rsidRDefault="00D260D4" w:rsidP="000D126F">
      <w:pPr>
        <w:pStyle w:val="BodyText"/>
        <w:spacing w:line="360" w:lineRule="auto"/>
        <w:ind w:left="142" w:right="157"/>
        <w:jc w:val="both"/>
      </w:pPr>
      <w:r>
        <w:t>Computer vision's core objective is to interpret digital visual data (Zanella et al., 2014). Despite</w:t>
      </w:r>
      <w:r>
        <w:rPr>
          <w:spacing w:val="1"/>
        </w:rPr>
        <w:t xml:space="preserve"> </w:t>
      </w:r>
      <w:r>
        <w:t>appearances, tasks are not necessarily straightforward because computers lack humans' innate</w:t>
      </w:r>
      <w:r>
        <w:rPr>
          <w:spacing w:val="1"/>
        </w:rPr>
        <w:t xml:space="preserve"> </w:t>
      </w:r>
      <w:r>
        <w:t>visual perception capabilities. Unlike humans, computers do not inherently possess the ability to</w:t>
      </w:r>
      <w:r>
        <w:rPr>
          <w:spacing w:val="1"/>
        </w:rPr>
        <w:t xml:space="preserve"> </w:t>
      </w:r>
      <w:r>
        <w:t>see</w:t>
      </w:r>
      <w:r>
        <w:rPr>
          <w:spacing w:val="-2"/>
        </w:rPr>
        <w:t xml:space="preserve"> </w:t>
      </w:r>
      <w:r>
        <w:t>and comprehend their environment.</w:t>
      </w:r>
    </w:p>
    <w:p w14:paraId="17259F34" w14:textId="77777777" w:rsidR="007D20C2" w:rsidRDefault="007D20C2">
      <w:pPr>
        <w:spacing w:line="360" w:lineRule="auto"/>
        <w:jc w:val="both"/>
        <w:sectPr w:rsidR="007D20C2" w:rsidSect="001F0049">
          <w:pgSz w:w="12240" w:h="15840"/>
          <w:pgMar w:top="1340" w:right="980" w:bottom="1800" w:left="1560" w:header="0" w:footer="1535" w:gutter="0"/>
          <w:cols w:space="720"/>
        </w:sectPr>
      </w:pPr>
    </w:p>
    <w:p w14:paraId="1304C41B" w14:textId="6A055CC2" w:rsidR="007D20C2" w:rsidRDefault="00365612" w:rsidP="00365612">
      <w:pPr>
        <w:pStyle w:val="Heading1"/>
        <w:spacing w:before="90"/>
        <w:ind w:left="0" w:firstLine="0"/>
        <w:jc w:val="both"/>
      </w:pPr>
      <w:r>
        <w:lastRenderedPageBreak/>
        <w:t xml:space="preserve">  </w:t>
      </w:r>
      <w:r w:rsidR="00D260D4">
        <w:t>What</w:t>
      </w:r>
      <w:r w:rsidR="00D260D4">
        <w:rPr>
          <w:spacing w:val="-1"/>
        </w:rPr>
        <w:t xml:space="preserve"> </w:t>
      </w:r>
      <w:r w:rsidR="00D260D4">
        <w:t>is</w:t>
      </w:r>
      <w:r w:rsidR="00D260D4">
        <w:rPr>
          <w:spacing w:val="-1"/>
        </w:rPr>
        <w:t xml:space="preserve"> </w:t>
      </w:r>
      <w:r w:rsidR="00D260D4">
        <w:t>the</w:t>
      </w:r>
      <w:r w:rsidR="00D260D4">
        <w:rPr>
          <w:spacing w:val="-1"/>
        </w:rPr>
        <w:t xml:space="preserve"> </w:t>
      </w:r>
      <w:r w:rsidR="00D260D4">
        <w:t>functioning</w:t>
      </w:r>
      <w:r w:rsidR="00D260D4">
        <w:rPr>
          <w:spacing w:val="-4"/>
        </w:rPr>
        <w:t xml:space="preserve"> </w:t>
      </w:r>
      <w:r w:rsidR="00D260D4">
        <w:t>principle of</w:t>
      </w:r>
      <w:r w:rsidR="00D260D4">
        <w:rPr>
          <w:spacing w:val="-3"/>
        </w:rPr>
        <w:t xml:space="preserve"> </w:t>
      </w:r>
      <w:r w:rsidR="00D260D4">
        <w:t>computer</w:t>
      </w:r>
      <w:r w:rsidR="00D260D4">
        <w:rPr>
          <w:spacing w:val="-2"/>
        </w:rPr>
        <w:t xml:space="preserve"> </w:t>
      </w:r>
      <w:r w:rsidR="00D260D4">
        <w:t>vision algorithms?</w:t>
      </w:r>
    </w:p>
    <w:p w14:paraId="38E3EC04" w14:textId="77777777" w:rsidR="007D20C2" w:rsidRDefault="00D260D4">
      <w:pPr>
        <w:pStyle w:val="BodyText"/>
        <w:spacing w:before="140" w:line="360" w:lineRule="auto"/>
        <w:ind w:left="142" w:right="147"/>
        <w:jc w:val="both"/>
      </w:pPr>
      <w:r>
        <w:t>Current technique in computer vision predominantly rely on pattern recognition, often employing</w:t>
      </w:r>
      <w:r>
        <w:rPr>
          <w:spacing w:val="-57"/>
        </w:rPr>
        <w:t xml:space="preserve"> </w:t>
      </w:r>
      <w:r>
        <w:t>convolutional neural networks (CNNs). Initially, a significant volume of visual data is utilized to</w:t>
      </w:r>
      <w:r>
        <w:rPr>
          <w:spacing w:val="1"/>
        </w:rPr>
        <w:t xml:space="preserve"> </w:t>
      </w:r>
      <w:r>
        <w:t>train computers, involving the analysis of images and the labeling of each object. Through this</w:t>
      </w:r>
      <w:r>
        <w:rPr>
          <w:spacing w:val="1"/>
        </w:rPr>
        <w:t xml:space="preserve"> </w:t>
      </w:r>
      <w:r>
        <w:t>process,</w:t>
      </w:r>
      <w:r>
        <w:rPr>
          <w:spacing w:val="-1"/>
        </w:rPr>
        <w:t xml:space="preserve"> </w:t>
      </w:r>
      <w:r>
        <w:t>computers identify patterns within objects.</w:t>
      </w:r>
    </w:p>
    <w:p w14:paraId="1AE235BD" w14:textId="77777777" w:rsidR="007D20C2" w:rsidRDefault="00D260D4">
      <w:pPr>
        <w:pStyle w:val="BodyText"/>
        <w:spacing w:line="360" w:lineRule="auto"/>
        <w:ind w:left="142" w:right="153"/>
        <w:jc w:val="both"/>
      </w:pPr>
      <w:r>
        <w:t>For instance, if provided with a million photographs of cats, the computer evaluates the images to</w:t>
      </w:r>
      <w:r>
        <w:rPr>
          <w:spacing w:val="-57"/>
        </w:rPr>
        <w:t xml:space="preserve"> </w:t>
      </w:r>
      <w:r>
        <w:t>identify shared patterns among all cats, ultimately creating a model of a cat to represent the entire</w:t>
      </w:r>
      <w:r>
        <w:rPr>
          <w:spacing w:val="-57"/>
        </w:rPr>
        <w:t xml:space="preserve"> </w:t>
      </w:r>
      <w:r>
        <w:t>dataset.</w:t>
      </w:r>
      <w:r>
        <w:rPr>
          <w:spacing w:val="-7"/>
        </w:rPr>
        <w:t xml:space="preserve"> </w:t>
      </w:r>
      <w:r>
        <w:t>Consequently,</w:t>
      </w:r>
      <w:r>
        <w:rPr>
          <w:spacing w:val="-7"/>
        </w:rPr>
        <w:t xml:space="preserve"> </w:t>
      </w:r>
      <w:r>
        <w:t>the</w:t>
      </w:r>
      <w:r>
        <w:rPr>
          <w:spacing w:val="-8"/>
        </w:rPr>
        <w:t xml:space="preserve"> </w:t>
      </w:r>
      <w:r>
        <w:t>system</w:t>
      </w:r>
      <w:r>
        <w:rPr>
          <w:spacing w:val="-7"/>
        </w:rPr>
        <w:t xml:space="preserve"> </w:t>
      </w:r>
      <w:r>
        <w:t>can</w:t>
      </w:r>
      <w:r>
        <w:rPr>
          <w:spacing w:val="-7"/>
        </w:rPr>
        <w:t xml:space="preserve"> </w:t>
      </w:r>
      <w:r>
        <w:t>accurately</w:t>
      </w:r>
      <w:r>
        <w:rPr>
          <w:spacing w:val="-7"/>
        </w:rPr>
        <w:t xml:space="preserve"> </w:t>
      </w:r>
      <w:r>
        <w:t>determine</w:t>
      </w:r>
      <w:r>
        <w:rPr>
          <w:spacing w:val="-8"/>
        </w:rPr>
        <w:t xml:space="preserve"> </w:t>
      </w:r>
      <w:r>
        <w:t>whether</w:t>
      </w:r>
      <w:r>
        <w:rPr>
          <w:spacing w:val="-8"/>
        </w:rPr>
        <w:t xml:space="preserve"> </w:t>
      </w:r>
      <w:r>
        <w:t>a</w:t>
      </w:r>
      <w:r>
        <w:rPr>
          <w:spacing w:val="-8"/>
        </w:rPr>
        <w:t xml:space="preserve"> </w:t>
      </w:r>
      <w:r>
        <w:t>given</w:t>
      </w:r>
      <w:r>
        <w:rPr>
          <w:spacing w:val="-6"/>
        </w:rPr>
        <w:t xml:space="preserve"> </w:t>
      </w:r>
      <w:r>
        <w:t>image</w:t>
      </w:r>
      <w:r>
        <w:rPr>
          <w:spacing w:val="-7"/>
        </w:rPr>
        <w:t xml:space="preserve"> </w:t>
      </w:r>
      <w:r>
        <w:t>represents</w:t>
      </w:r>
      <w:r>
        <w:rPr>
          <w:spacing w:val="-7"/>
        </w:rPr>
        <w:t xml:space="preserve"> </w:t>
      </w:r>
      <w:r>
        <w:t>a</w:t>
      </w:r>
      <w:r>
        <w:rPr>
          <w:spacing w:val="-8"/>
        </w:rPr>
        <w:t xml:space="preserve"> </w:t>
      </w:r>
      <w:r>
        <w:t>cat</w:t>
      </w:r>
      <w:r>
        <w:rPr>
          <w:spacing w:val="-58"/>
        </w:rPr>
        <w:t xml:space="preserve"> </w:t>
      </w:r>
      <w:r>
        <w:t>each</w:t>
      </w:r>
      <w:r>
        <w:rPr>
          <w:spacing w:val="-1"/>
        </w:rPr>
        <w:t xml:space="preserve"> </w:t>
      </w:r>
      <w:r>
        <w:t>time new photographs are</w:t>
      </w:r>
      <w:r>
        <w:rPr>
          <w:spacing w:val="-2"/>
        </w:rPr>
        <w:t xml:space="preserve"> </w:t>
      </w:r>
      <w:r>
        <w:t>provided. (Lu et al., 2009)</w:t>
      </w:r>
    </w:p>
    <w:p w14:paraId="733456CB" w14:textId="77777777" w:rsidR="007D20C2" w:rsidRDefault="007D20C2">
      <w:pPr>
        <w:pStyle w:val="BodyText"/>
        <w:spacing w:before="11"/>
        <w:rPr>
          <w:sz w:val="35"/>
        </w:rPr>
      </w:pPr>
    </w:p>
    <w:p w14:paraId="39F2A05C" w14:textId="77777777" w:rsidR="007D20C2" w:rsidRDefault="00D260D4">
      <w:pPr>
        <w:pStyle w:val="Heading1"/>
        <w:ind w:left="142" w:firstLine="0"/>
        <w:jc w:val="both"/>
      </w:pPr>
      <w:r>
        <w:t>Image</w:t>
      </w:r>
      <w:r>
        <w:rPr>
          <w:spacing w:val="-2"/>
        </w:rPr>
        <w:t xml:space="preserve"> </w:t>
      </w:r>
      <w:r>
        <w:t>Recognition</w:t>
      </w:r>
    </w:p>
    <w:p w14:paraId="350229A4" w14:textId="77777777" w:rsidR="007D20C2" w:rsidRDefault="00D260D4" w:rsidP="00365612">
      <w:pPr>
        <w:pStyle w:val="BodyText"/>
        <w:spacing w:before="139" w:line="360" w:lineRule="auto"/>
        <w:ind w:left="142" w:right="150"/>
        <w:jc w:val="both"/>
      </w:pPr>
      <w:r>
        <w:t>Our cognitive systems facilitate sight, akin to the adage "What you perceive is what you receive."</w:t>
      </w:r>
      <w:r>
        <w:rPr>
          <w:spacing w:val="-57"/>
        </w:rPr>
        <w:t xml:space="preserve"> </w:t>
      </w:r>
      <w:r>
        <w:t>Creatures</w:t>
      </w:r>
      <w:r>
        <w:rPr>
          <w:spacing w:val="-4"/>
        </w:rPr>
        <w:t xml:space="preserve"> </w:t>
      </w:r>
      <w:r>
        <w:t>effortlessly</w:t>
      </w:r>
      <w:r>
        <w:rPr>
          <w:spacing w:val="-6"/>
        </w:rPr>
        <w:t xml:space="preserve"> </w:t>
      </w:r>
      <w:r>
        <w:t>discern</w:t>
      </w:r>
      <w:r>
        <w:rPr>
          <w:spacing w:val="-7"/>
        </w:rPr>
        <w:t xml:space="preserve"> </w:t>
      </w:r>
      <w:r>
        <w:t>between</w:t>
      </w:r>
      <w:r>
        <w:rPr>
          <w:spacing w:val="-5"/>
        </w:rPr>
        <w:t xml:space="preserve"> </w:t>
      </w:r>
      <w:r>
        <w:t>a</w:t>
      </w:r>
      <w:r>
        <w:rPr>
          <w:spacing w:val="-5"/>
        </w:rPr>
        <w:t xml:space="preserve"> </w:t>
      </w:r>
      <w:r>
        <w:t>dog,</w:t>
      </w:r>
      <w:r>
        <w:rPr>
          <w:spacing w:val="-6"/>
        </w:rPr>
        <w:t xml:space="preserve"> </w:t>
      </w:r>
      <w:r>
        <w:t>a</w:t>
      </w:r>
      <w:r>
        <w:rPr>
          <w:spacing w:val="-4"/>
        </w:rPr>
        <w:t xml:space="preserve"> </w:t>
      </w:r>
      <w:r>
        <w:t>cat,</w:t>
      </w:r>
      <w:r>
        <w:rPr>
          <w:spacing w:val="-6"/>
        </w:rPr>
        <w:t xml:space="preserve"> </w:t>
      </w:r>
      <w:r>
        <w:t>and</w:t>
      </w:r>
      <w:r>
        <w:rPr>
          <w:spacing w:val="-6"/>
        </w:rPr>
        <w:t xml:space="preserve"> </w:t>
      </w:r>
      <w:r>
        <w:t>a</w:t>
      </w:r>
      <w:r>
        <w:rPr>
          <w:spacing w:val="-4"/>
        </w:rPr>
        <w:t xml:space="preserve"> </w:t>
      </w:r>
      <w:r>
        <w:t>flying</w:t>
      </w:r>
      <w:r>
        <w:rPr>
          <w:spacing w:val="-6"/>
        </w:rPr>
        <w:t xml:space="preserve"> </w:t>
      </w:r>
      <w:r>
        <w:t>saucer.</w:t>
      </w:r>
      <w:r>
        <w:rPr>
          <w:spacing w:val="-5"/>
        </w:rPr>
        <w:t xml:space="preserve"> </w:t>
      </w:r>
      <w:r>
        <w:t>This</w:t>
      </w:r>
      <w:r>
        <w:rPr>
          <w:spacing w:val="-5"/>
        </w:rPr>
        <w:t xml:space="preserve"> </w:t>
      </w:r>
      <w:r>
        <w:t>ability</w:t>
      </w:r>
      <w:r>
        <w:rPr>
          <w:spacing w:val="-6"/>
        </w:rPr>
        <w:t xml:space="preserve"> </w:t>
      </w:r>
      <w:r>
        <w:t>stems</w:t>
      </w:r>
      <w:r>
        <w:rPr>
          <w:spacing w:val="-6"/>
        </w:rPr>
        <w:t xml:space="preserve"> </w:t>
      </w:r>
      <w:r>
        <w:t>from</w:t>
      </w:r>
      <w:r>
        <w:rPr>
          <w:spacing w:val="-5"/>
        </w:rPr>
        <w:t xml:space="preserve"> </w:t>
      </w:r>
      <w:r>
        <w:t>the</w:t>
      </w:r>
      <w:r>
        <w:rPr>
          <w:spacing w:val="-58"/>
        </w:rPr>
        <w:t xml:space="preserve"> </w:t>
      </w:r>
      <w:r>
        <w:t>intricate wiring of the human mind to interpret visuals, a process challenging for computers to</w:t>
      </w:r>
      <w:r>
        <w:rPr>
          <w:spacing w:val="1"/>
        </w:rPr>
        <w:t xml:space="preserve"> </w:t>
      </w:r>
      <w:r>
        <w:t>replicate. Optical Character Recognition (OCR) is a prevalent technique for image recognition. A</w:t>
      </w:r>
      <w:r>
        <w:rPr>
          <w:spacing w:val="-57"/>
        </w:rPr>
        <w:t xml:space="preserve"> </w:t>
      </w:r>
      <w:r>
        <w:t>scanner</w:t>
      </w:r>
      <w:r>
        <w:rPr>
          <w:spacing w:val="-2"/>
        </w:rPr>
        <w:t xml:space="preserve"> </w:t>
      </w:r>
      <w:r>
        <w:t>has</w:t>
      </w:r>
      <w:r>
        <w:rPr>
          <w:spacing w:val="-1"/>
        </w:rPr>
        <w:t xml:space="preserve"> </w:t>
      </w:r>
      <w:r>
        <w:t>the</w:t>
      </w:r>
      <w:r>
        <w:rPr>
          <w:spacing w:val="-1"/>
        </w:rPr>
        <w:t xml:space="preserve"> </w:t>
      </w:r>
      <w:r>
        <w:t>capability</w:t>
      </w:r>
      <w:r>
        <w:rPr>
          <w:spacing w:val="-1"/>
        </w:rPr>
        <w:t xml:space="preserve"> </w:t>
      </w:r>
      <w:r>
        <w:t>to</w:t>
      </w:r>
      <w:r>
        <w:rPr>
          <w:spacing w:val="-1"/>
        </w:rPr>
        <w:t xml:space="preserve"> </w:t>
      </w:r>
      <w:r>
        <w:t>recognize</w:t>
      </w:r>
      <w:r>
        <w:rPr>
          <w:spacing w:val="-4"/>
        </w:rPr>
        <w:t xml:space="preserve"> </w:t>
      </w:r>
      <w:r>
        <w:t>text</w:t>
      </w:r>
      <w:r>
        <w:rPr>
          <w:spacing w:val="-1"/>
        </w:rPr>
        <w:t xml:space="preserve"> </w:t>
      </w:r>
      <w:r>
        <w:t>within</w:t>
      </w:r>
      <w:r>
        <w:rPr>
          <w:spacing w:val="-1"/>
        </w:rPr>
        <w:t xml:space="preserve"> </w:t>
      </w:r>
      <w:r>
        <w:t>an</w:t>
      </w:r>
      <w:r>
        <w:rPr>
          <w:spacing w:val="-1"/>
        </w:rPr>
        <w:t xml:space="preserve"> </w:t>
      </w:r>
      <w:r>
        <w:t>image</w:t>
      </w:r>
      <w:r>
        <w:rPr>
          <w:spacing w:val="-2"/>
        </w:rPr>
        <w:t xml:space="preserve"> </w:t>
      </w:r>
      <w:r>
        <w:t>and</w:t>
      </w:r>
      <w:r>
        <w:rPr>
          <w:spacing w:val="-1"/>
        </w:rPr>
        <w:t xml:space="preserve"> </w:t>
      </w:r>
      <w:r>
        <w:t>transform</w:t>
      </w:r>
      <w:r>
        <w:rPr>
          <w:spacing w:val="-2"/>
        </w:rPr>
        <w:t xml:space="preserve"> </w:t>
      </w:r>
      <w:r>
        <w:t>it</w:t>
      </w:r>
      <w:r>
        <w:rPr>
          <w:spacing w:val="-1"/>
        </w:rPr>
        <w:t xml:space="preserve"> </w:t>
      </w:r>
      <w:r>
        <w:t>into</w:t>
      </w:r>
      <w:r>
        <w:rPr>
          <w:spacing w:val="-1"/>
        </w:rPr>
        <w:t xml:space="preserve"> </w:t>
      </w:r>
      <w:r>
        <w:t>a</w:t>
      </w:r>
      <w:r>
        <w:rPr>
          <w:spacing w:val="-1"/>
        </w:rPr>
        <w:t xml:space="preserve"> </w:t>
      </w:r>
      <w:r>
        <w:t>text</w:t>
      </w:r>
      <w:r>
        <w:rPr>
          <w:spacing w:val="-3"/>
        </w:rPr>
        <w:t xml:space="preserve"> </w:t>
      </w:r>
      <w:r>
        <w:t>document.</w:t>
      </w:r>
      <w:r>
        <w:rPr>
          <w:spacing w:val="-58"/>
        </w:rPr>
        <w:t xml:space="preserve"> </w:t>
      </w:r>
      <w:r>
        <w:t>OCR</w:t>
      </w:r>
      <w:r>
        <w:rPr>
          <w:spacing w:val="1"/>
        </w:rPr>
        <w:t xml:space="preserve"> </w:t>
      </w:r>
      <w:r>
        <w:t>is</w:t>
      </w:r>
      <w:r>
        <w:rPr>
          <w:spacing w:val="1"/>
        </w:rPr>
        <w:t xml:space="preserve"> </w:t>
      </w:r>
      <w:r>
        <w:t>frequently</w:t>
      </w:r>
      <w:r>
        <w:rPr>
          <w:spacing w:val="1"/>
        </w:rPr>
        <w:t xml:space="preserve"> </w:t>
      </w:r>
      <w:r>
        <w:t>utilized</w:t>
      </w:r>
      <w:r>
        <w:rPr>
          <w:spacing w:val="1"/>
        </w:rPr>
        <w:t xml:space="preserve"> </w:t>
      </w:r>
      <w:r>
        <w:t>for</w:t>
      </w:r>
      <w:r>
        <w:rPr>
          <w:spacing w:val="1"/>
        </w:rPr>
        <w:t xml:space="preserve"> </w:t>
      </w:r>
      <w:r>
        <w:t>extracting</w:t>
      </w:r>
      <w:r>
        <w:rPr>
          <w:spacing w:val="1"/>
        </w:rPr>
        <w:t xml:space="preserve"> </w:t>
      </w:r>
      <w:r>
        <w:t>text from</w:t>
      </w:r>
      <w:r>
        <w:rPr>
          <w:spacing w:val="1"/>
        </w:rPr>
        <w:t xml:space="preserve"> </w:t>
      </w:r>
      <w:r>
        <w:t>images</w:t>
      </w:r>
      <w:r>
        <w:rPr>
          <w:spacing w:val="1"/>
        </w:rPr>
        <w:t xml:space="preserve"> </w:t>
      </w:r>
      <w:r>
        <w:t>containing</w:t>
      </w:r>
      <w:r>
        <w:rPr>
          <w:spacing w:val="1"/>
        </w:rPr>
        <w:t xml:space="preserve"> </w:t>
      </w:r>
      <w:r>
        <w:t>registration</w:t>
      </w:r>
      <w:r>
        <w:rPr>
          <w:spacing w:val="1"/>
        </w:rPr>
        <w:t xml:space="preserve"> </w:t>
      </w:r>
      <w:r>
        <w:t>numbers.</w:t>
      </w:r>
      <w:r>
        <w:rPr>
          <w:spacing w:val="-57"/>
        </w:rPr>
        <w:t xml:space="preserve"> </w:t>
      </w:r>
      <w:r>
        <w:t>Teaching a computer to recognize different images involves a process similar to machine learning</w:t>
      </w:r>
      <w:r>
        <w:rPr>
          <w:spacing w:val="-57"/>
        </w:rPr>
        <w:t xml:space="preserve"> </w:t>
      </w:r>
      <w:r>
        <w:t>modeling.</w:t>
      </w:r>
    </w:p>
    <w:p w14:paraId="64EF5188" w14:textId="01431378" w:rsidR="00365612" w:rsidRDefault="00365612" w:rsidP="00365612">
      <w:pPr>
        <w:pStyle w:val="BodyText"/>
        <w:spacing w:before="139" w:line="360" w:lineRule="auto"/>
        <w:ind w:left="142" w:right="150"/>
        <w:jc w:val="both"/>
        <w:sectPr w:rsidR="00365612" w:rsidSect="001F0049">
          <w:pgSz w:w="12240" w:h="15840"/>
          <w:pgMar w:top="1500" w:right="980" w:bottom="1800" w:left="1560" w:header="0" w:footer="1535" w:gutter="0"/>
          <w:cols w:space="720"/>
        </w:sectPr>
      </w:pPr>
    </w:p>
    <w:p w14:paraId="5D1781FA" w14:textId="128571D7" w:rsidR="007D20C2" w:rsidRDefault="00CA791D" w:rsidP="00365612">
      <w:pPr>
        <w:pStyle w:val="BodyText"/>
        <w:spacing w:before="90"/>
      </w:pPr>
      <w:r>
        <w:rPr>
          <w:noProof/>
        </w:rPr>
        <w:lastRenderedPageBreak/>
        <mc:AlternateContent>
          <mc:Choice Requires="wpg">
            <w:drawing>
              <wp:anchor distT="0" distB="0" distL="114300" distR="114300" simplePos="0" relativeHeight="15729152" behindDoc="0" locked="0" layoutInCell="1" allowOverlap="1" wp14:anchorId="4DBC0CF8" wp14:editId="77765AC7">
                <wp:simplePos x="0" y="0"/>
                <wp:positionH relativeFrom="page">
                  <wp:posOffset>1089660</wp:posOffset>
                </wp:positionH>
                <wp:positionV relativeFrom="paragraph">
                  <wp:posOffset>593090</wp:posOffset>
                </wp:positionV>
                <wp:extent cx="6102985" cy="4237990"/>
                <wp:effectExtent l="0" t="0" r="0" b="0"/>
                <wp:wrapNone/>
                <wp:docPr id="1234083114"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2985" cy="4237990"/>
                          <a:chOff x="1716" y="934"/>
                          <a:chExt cx="9611" cy="6674"/>
                        </a:xfrm>
                      </wpg:grpSpPr>
                      <pic:pic xmlns:pic="http://schemas.openxmlformats.org/drawingml/2006/picture">
                        <pic:nvPicPr>
                          <pic:cNvPr id="919536760" name="Picture 6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731" y="948"/>
                            <a:ext cx="9581" cy="6644"/>
                          </a:xfrm>
                          <a:prstGeom prst="rect">
                            <a:avLst/>
                          </a:prstGeom>
                          <a:noFill/>
                          <a:extLst>
                            <a:ext uri="{909E8E84-426E-40DD-AFC4-6F175D3DCCD1}">
                              <a14:hiddenFill xmlns:a14="http://schemas.microsoft.com/office/drawing/2010/main">
                                <a:solidFill>
                                  <a:srgbClr val="FFFFFF"/>
                                </a:solidFill>
                              </a14:hiddenFill>
                            </a:ext>
                          </a:extLst>
                        </pic:spPr>
                      </pic:pic>
                      <wps:wsp>
                        <wps:cNvPr id="790180438" name="Rectangle 67"/>
                        <wps:cNvSpPr>
                          <a:spLocks noChangeArrowheads="1"/>
                        </wps:cNvSpPr>
                        <wps:spPr bwMode="auto">
                          <a:xfrm>
                            <a:off x="1723" y="941"/>
                            <a:ext cx="9596" cy="6659"/>
                          </a:xfrm>
                          <a:prstGeom prst="rect">
                            <a:avLst/>
                          </a:prstGeom>
                          <a:noFill/>
                          <a:ln w="9525">
                            <a:solidFill>
                              <a:srgbClr val="4F81B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BCA782" id="Group 66" o:spid="_x0000_s1026" style="position:absolute;margin-left:85.8pt;margin-top:46.7pt;width:480.55pt;height:333.7pt;z-index:15729152;mso-position-horizontal-relative:page" coordorigin="1716,934" coordsize="9611,66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">
                <v:shape id="Picture 68" o:spid="_x0000_s1027" type="#_x0000_t75" style="position:absolute;left:1731;top:948;width:9581;height:6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">
                  <v:imagedata r:id="rId21" o:title=""/>
                </v:shape>
                <v:rect id="Rectangle 67" o:spid="_x0000_s1028" style="position:absolute;left:1723;top:941;width:9596;height:6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" filled="f" strokecolor="#4f81bc"/>
                <w10:wrap anchorx="page"/>
              </v:group>
            </w:pict>
          </mc:Fallback>
        </mc:AlternateContent>
      </w:r>
      <w:r w:rsidR="00D260D4">
        <w:t>Here's</w:t>
      </w:r>
      <w:r w:rsidR="00D260D4">
        <w:rPr>
          <w:spacing w:val="1"/>
        </w:rPr>
        <w:t xml:space="preserve"> </w:t>
      </w:r>
      <w:r w:rsidR="00D260D4">
        <w:t>an</w:t>
      </w:r>
      <w:r w:rsidR="00D260D4">
        <w:rPr>
          <w:spacing w:val="-1"/>
        </w:rPr>
        <w:t xml:space="preserve"> </w:t>
      </w:r>
      <w:r w:rsidR="00D260D4">
        <w:t>outline</w:t>
      </w:r>
      <w:r w:rsidR="00D260D4">
        <w:rPr>
          <w:spacing w:val="-1"/>
        </w:rPr>
        <w:t xml:space="preserve"> </w:t>
      </w:r>
      <w:r w:rsidR="00D260D4">
        <w:t>of</w:t>
      </w:r>
      <w:r w:rsidR="00D260D4">
        <w:rPr>
          <w:spacing w:val="-2"/>
        </w:rPr>
        <w:t xml:space="preserve"> </w:t>
      </w:r>
      <w:r w:rsidR="00D260D4">
        <w:t>the</w:t>
      </w:r>
      <w:r w:rsidR="00D260D4">
        <w:rPr>
          <w:spacing w:val="-1"/>
        </w:rPr>
        <w:t xml:space="preserve"> </w:t>
      </w:r>
      <w:r w:rsidR="00D260D4">
        <w:t>steps for</w:t>
      </w:r>
      <w:r w:rsidR="00D260D4">
        <w:rPr>
          <w:spacing w:val="-3"/>
        </w:rPr>
        <w:t xml:space="preserve"> </w:t>
      </w:r>
      <w:r w:rsidR="00D260D4">
        <w:t>building</w:t>
      </w:r>
      <w:r w:rsidR="00D260D4">
        <w:rPr>
          <w:spacing w:val="-1"/>
        </w:rPr>
        <w:t xml:space="preserve"> </w:t>
      </w:r>
      <w:r w:rsidR="00D260D4">
        <w:t>an image</w:t>
      </w:r>
      <w:r w:rsidR="00D260D4">
        <w:rPr>
          <w:spacing w:val="-1"/>
        </w:rPr>
        <w:t xml:space="preserve"> </w:t>
      </w:r>
      <w:r w:rsidR="00D260D4">
        <w:t>identification</w:t>
      </w:r>
      <w:r w:rsidR="00D260D4">
        <w:rPr>
          <w:spacing w:val="-1"/>
        </w:rPr>
        <w:t xml:space="preserve"> </w:t>
      </w:r>
      <w:r w:rsidR="00D260D4">
        <w:t>technique.</w:t>
      </w:r>
    </w:p>
    <w:p w14:paraId="69E232E7" w14:textId="77777777" w:rsidR="007D20C2" w:rsidRDefault="007D20C2">
      <w:pPr>
        <w:pStyle w:val="BodyText"/>
        <w:rPr>
          <w:sz w:val="26"/>
        </w:rPr>
      </w:pPr>
    </w:p>
    <w:p w14:paraId="25C7B504" w14:textId="77777777" w:rsidR="007D20C2" w:rsidRDefault="007D20C2">
      <w:pPr>
        <w:pStyle w:val="BodyText"/>
        <w:rPr>
          <w:sz w:val="26"/>
        </w:rPr>
      </w:pPr>
    </w:p>
    <w:p w14:paraId="79781FE9" w14:textId="77777777" w:rsidR="007D20C2" w:rsidRDefault="007D20C2">
      <w:pPr>
        <w:pStyle w:val="BodyText"/>
        <w:rPr>
          <w:sz w:val="26"/>
        </w:rPr>
      </w:pPr>
    </w:p>
    <w:p w14:paraId="106D1619" w14:textId="77777777" w:rsidR="007D20C2" w:rsidRDefault="007D20C2">
      <w:pPr>
        <w:pStyle w:val="BodyText"/>
        <w:rPr>
          <w:sz w:val="26"/>
        </w:rPr>
      </w:pPr>
    </w:p>
    <w:p w14:paraId="43F578A6" w14:textId="77777777" w:rsidR="007D20C2" w:rsidRDefault="007D20C2">
      <w:pPr>
        <w:pStyle w:val="BodyText"/>
        <w:rPr>
          <w:sz w:val="26"/>
        </w:rPr>
      </w:pPr>
    </w:p>
    <w:p w14:paraId="3B2261A8" w14:textId="77777777" w:rsidR="007D20C2" w:rsidRDefault="007D20C2">
      <w:pPr>
        <w:pStyle w:val="BodyText"/>
        <w:rPr>
          <w:sz w:val="26"/>
        </w:rPr>
      </w:pPr>
    </w:p>
    <w:p w14:paraId="31092C58" w14:textId="77777777" w:rsidR="007D20C2" w:rsidRDefault="007D20C2">
      <w:pPr>
        <w:pStyle w:val="BodyText"/>
        <w:rPr>
          <w:sz w:val="26"/>
        </w:rPr>
      </w:pPr>
    </w:p>
    <w:p w14:paraId="47F6FC4B" w14:textId="77777777" w:rsidR="007D20C2" w:rsidRDefault="007D20C2">
      <w:pPr>
        <w:pStyle w:val="BodyText"/>
        <w:rPr>
          <w:sz w:val="26"/>
        </w:rPr>
      </w:pPr>
    </w:p>
    <w:p w14:paraId="6939984B" w14:textId="77777777" w:rsidR="007D20C2" w:rsidRDefault="007D20C2">
      <w:pPr>
        <w:pStyle w:val="BodyText"/>
        <w:rPr>
          <w:sz w:val="26"/>
        </w:rPr>
      </w:pPr>
    </w:p>
    <w:p w14:paraId="61946749" w14:textId="77777777" w:rsidR="007D20C2" w:rsidRDefault="007D20C2">
      <w:pPr>
        <w:pStyle w:val="BodyText"/>
        <w:rPr>
          <w:sz w:val="26"/>
        </w:rPr>
      </w:pPr>
    </w:p>
    <w:p w14:paraId="154B46E5" w14:textId="77777777" w:rsidR="007D20C2" w:rsidRDefault="007D20C2">
      <w:pPr>
        <w:pStyle w:val="BodyText"/>
        <w:rPr>
          <w:sz w:val="26"/>
        </w:rPr>
      </w:pPr>
    </w:p>
    <w:p w14:paraId="03EB7DD6" w14:textId="77777777" w:rsidR="007D20C2" w:rsidRDefault="007D20C2">
      <w:pPr>
        <w:pStyle w:val="BodyText"/>
        <w:rPr>
          <w:sz w:val="26"/>
        </w:rPr>
      </w:pPr>
    </w:p>
    <w:p w14:paraId="7C472885" w14:textId="77777777" w:rsidR="007D20C2" w:rsidRDefault="007D20C2">
      <w:pPr>
        <w:pStyle w:val="BodyText"/>
        <w:rPr>
          <w:sz w:val="26"/>
        </w:rPr>
      </w:pPr>
    </w:p>
    <w:p w14:paraId="50EA75D8" w14:textId="77777777" w:rsidR="007D20C2" w:rsidRDefault="007D20C2">
      <w:pPr>
        <w:pStyle w:val="BodyText"/>
        <w:rPr>
          <w:sz w:val="26"/>
        </w:rPr>
      </w:pPr>
    </w:p>
    <w:p w14:paraId="4DB7BF4D" w14:textId="77777777" w:rsidR="007D20C2" w:rsidRDefault="007D20C2">
      <w:pPr>
        <w:pStyle w:val="BodyText"/>
        <w:rPr>
          <w:sz w:val="26"/>
        </w:rPr>
      </w:pPr>
    </w:p>
    <w:p w14:paraId="1D32D307" w14:textId="77777777" w:rsidR="007D20C2" w:rsidRDefault="007D20C2">
      <w:pPr>
        <w:pStyle w:val="BodyText"/>
        <w:rPr>
          <w:sz w:val="26"/>
        </w:rPr>
      </w:pPr>
    </w:p>
    <w:p w14:paraId="41D67628" w14:textId="77777777" w:rsidR="007D20C2" w:rsidRDefault="007D20C2">
      <w:pPr>
        <w:pStyle w:val="BodyText"/>
        <w:rPr>
          <w:sz w:val="26"/>
        </w:rPr>
      </w:pPr>
    </w:p>
    <w:p w14:paraId="5B7FA25D" w14:textId="77777777" w:rsidR="007D20C2" w:rsidRDefault="007D20C2">
      <w:pPr>
        <w:pStyle w:val="BodyText"/>
        <w:rPr>
          <w:sz w:val="26"/>
        </w:rPr>
      </w:pPr>
    </w:p>
    <w:p w14:paraId="4A84AEB7" w14:textId="77777777" w:rsidR="007D20C2" w:rsidRDefault="007D20C2">
      <w:pPr>
        <w:pStyle w:val="BodyText"/>
        <w:rPr>
          <w:sz w:val="26"/>
        </w:rPr>
      </w:pPr>
    </w:p>
    <w:p w14:paraId="5F2F6FA8" w14:textId="77777777" w:rsidR="007D20C2" w:rsidRDefault="007D20C2">
      <w:pPr>
        <w:pStyle w:val="BodyText"/>
        <w:rPr>
          <w:sz w:val="26"/>
        </w:rPr>
      </w:pPr>
    </w:p>
    <w:p w14:paraId="39DB5D51" w14:textId="77777777" w:rsidR="007D20C2" w:rsidRDefault="007D20C2">
      <w:pPr>
        <w:pStyle w:val="BodyText"/>
        <w:rPr>
          <w:sz w:val="26"/>
        </w:rPr>
      </w:pPr>
    </w:p>
    <w:p w14:paraId="2F97CBBC" w14:textId="77777777" w:rsidR="007D20C2" w:rsidRDefault="007D20C2">
      <w:pPr>
        <w:pStyle w:val="BodyText"/>
        <w:rPr>
          <w:sz w:val="26"/>
        </w:rPr>
      </w:pPr>
    </w:p>
    <w:p w14:paraId="6D6FC6EF" w14:textId="77777777" w:rsidR="007D20C2" w:rsidRDefault="007D20C2">
      <w:pPr>
        <w:pStyle w:val="BodyText"/>
        <w:rPr>
          <w:sz w:val="26"/>
        </w:rPr>
      </w:pPr>
    </w:p>
    <w:p w14:paraId="742F9E48" w14:textId="77777777" w:rsidR="007D20C2" w:rsidRDefault="007D20C2">
      <w:pPr>
        <w:pStyle w:val="BodyText"/>
        <w:rPr>
          <w:sz w:val="26"/>
        </w:rPr>
      </w:pPr>
    </w:p>
    <w:p w14:paraId="61D819E1" w14:textId="77777777" w:rsidR="007D20C2" w:rsidRDefault="007D20C2">
      <w:pPr>
        <w:pStyle w:val="BodyText"/>
        <w:rPr>
          <w:sz w:val="26"/>
        </w:rPr>
      </w:pPr>
    </w:p>
    <w:p w14:paraId="3A65B1F8" w14:textId="77777777" w:rsidR="007D20C2" w:rsidRDefault="007D20C2">
      <w:pPr>
        <w:pStyle w:val="BodyText"/>
        <w:spacing w:before="6"/>
        <w:rPr>
          <w:sz w:val="26"/>
        </w:rPr>
      </w:pPr>
    </w:p>
    <w:p w14:paraId="6A6939C7" w14:textId="3CE22C5E" w:rsidR="007D20C2" w:rsidRDefault="00D260D4">
      <w:pPr>
        <w:pStyle w:val="BodyText"/>
        <w:ind w:left="305" w:right="317"/>
        <w:jc w:val="center"/>
      </w:pPr>
      <w:bookmarkStart w:id="8" w:name="_Hlk170141119"/>
      <w:r>
        <w:t>Figure</w:t>
      </w:r>
      <w:r>
        <w:rPr>
          <w:spacing w:val="-3"/>
        </w:rPr>
        <w:t xml:space="preserve"> </w:t>
      </w:r>
      <w:r w:rsidR="00365612">
        <w:t>1</w:t>
      </w:r>
      <w:r>
        <w:t>:</w:t>
      </w:r>
      <w:r>
        <w:rPr>
          <w:spacing w:val="-1"/>
        </w:rPr>
        <w:t xml:space="preserve"> </w:t>
      </w:r>
      <w:r>
        <w:t>Model</w:t>
      </w:r>
      <w:r>
        <w:rPr>
          <w:spacing w:val="-1"/>
        </w:rPr>
        <w:t xml:space="preserve"> </w:t>
      </w:r>
      <w:r>
        <w:t>Step</w:t>
      </w:r>
      <w:r>
        <w:rPr>
          <w:spacing w:val="-1"/>
        </w:rPr>
        <w:t xml:space="preserve"> </w:t>
      </w:r>
      <w:bookmarkEnd w:id="8"/>
      <w:r>
        <w:t>1-</w:t>
      </w:r>
      <w:r>
        <w:rPr>
          <w:spacing w:val="-2"/>
        </w:rPr>
        <w:t xml:space="preserve"> </w:t>
      </w:r>
      <w:r>
        <w:t>Pixel</w:t>
      </w:r>
      <w:r>
        <w:rPr>
          <w:spacing w:val="-1"/>
        </w:rPr>
        <w:t xml:space="preserve"> </w:t>
      </w:r>
      <w:r>
        <w:t>Characteristic Image</w:t>
      </w:r>
    </w:p>
    <w:p w14:paraId="61DA7A75" w14:textId="77777777" w:rsidR="007D20C2" w:rsidRDefault="007D20C2">
      <w:pPr>
        <w:pStyle w:val="BodyText"/>
        <w:rPr>
          <w:sz w:val="26"/>
        </w:rPr>
      </w:pPr>
    </w:p>
    <w:p w14:paraId="1598BB50" w14:textId="77777777" w:rsidR="007D20C2" w:rsidRDefault="007D20C2">
      <w:pPr>
        <w:pStyle w:val="BodyText"/>
        <w:spacing w:before="8"/>
        <w:rPr>
          <w:sz w:val="21"/>
        </w:rPr>
      </w:pPr>
    </w:p>
    <w:p w14:paraId="7201C467" w14:textId="4D3580E6" w:rsidR="00365612" w:rsidRDefault="00D260D4" w:rsidP="00365612">
      <w:pPr>
        <w:pStyle w:val="BodyText"/>
        <w:spacing w:before="78" w:line="360" w:lineRule="auto"/>
        <w:ind w:right="146"/>
        <w:jc w:val="both"/>
      </w:pPr>
      <w:r>
        <w:t>Initially,</w:t>
      </w:r>
      <w:r>
        <w:rPr>
          <w:spacing w:val="31"/>
        </w:rPr>
        <w:t xml:space="preserve"> </w:t>
      </w:r>
      <w:r>
        <w:t>various</w:t>
      </w:r>
      <w:r>
        <w:rPr>
          <w:spacing w:val="32"/>
        </w:rPr>
        <w:t xml:space="preserve"> </w:t>
      </w:r>
      <w:r>
        <w:t>characteristics</w:t>
      </w:r>
      <w:r>
        <w:rPr>
          <w:spacing w:val="32"/>
        </w:rPr>
        <w:t xml:space="preserve"> </w:t>
      </w:r>
      <w:r>
        <w:t>are</w:t>
      </w:r>
      <w:r>
        <w:rPr>
          <w:spacing w:val="32"/>
        </w:rPr>
        <w:t xml:space="preserve"> </w:t>
      </w:r>
      <w:r>
        <w:t>extracted</w:t>
      </w:r>
      <w:r>
        <w:rPr>
          <w:spacing w:val="32"/>
        </w:rPr>
        <w:t xml:space="preserve"> </w:t>
      </w:r>
      <w:r>
        <w:t>from</w:t>
      </w:r>
      <w:r>
        <w:rPr>
          <w:spacing w:val="32"/>
        </w:rPr>
        <w:t xml:space="preserve"> </w:t>
      </w:r>
      <w:r>
        <w:t>the</w:t>
      </w:r>
      <w:r>
        <w:rPr>
          <w:spacing w:val="31"/>
        </w:rPr>
        <w:t xml:space="preserve"> </w:t>
      </w:r>
      <w:r>
        <w:t>image.</w:t>
      </w:r>
      <w:r>
        <w:rPr>
          <w:spacing w:val="31"/>
        </w:rPr>
        <w:t xml:space="preserve"> </w:t>
      </w:r>
      <w:r>
        <w:t>Figure</w:t>
      </w:r>
      <w:r>
        <w:rPr>
          <w:spacing w:val="31"/>
        </w:rPr>
        <w:t xml:space="preserve"> </w:t>
      </w:r>
      <w:r>
        <w:t>(</w:t>
      </w:r>
      <w:r w:rsidR="00365612">
        <w:t>1</w:t>
      </w:r>
      <w:r>
        <w:t>)</w:t>
      </w:r>
      <w:r>
        <w:rPr>
          <w:spacing w:val="31"/>
        </w:rPr>
        <w:t xml:space="preserve"> </w:t>
      </w:r>
      <w:r>
        <w:t>illustrates</w:t>
      </w:r>
      <w:r>
        <w:rPr>
          <w:spacing w:val="32"/>
        </w:rPr>
        <w:t xml:space="preserve"> </w:t>
      </w:r>
      <w:r>
        <w:t>the</w:t>
      </w:r>
      <w:r>
        <w:rPr>
          <w:spacing w:val="-57"/>
        </w:rPr>
        <w:t xml:space="preserve"> </w:t>
      </w:r>
      <w:r>
        <w:t>"picture</w:t>
      </w:r>
      <w:r>
        <w:rPr>
          <w:spacing w:val="26"/>
        </w:rPr>
        <w:t xml:space="preserve"> </w:t>
      </w:r>
      <w:r>
        <w:t>element"</w:t>
      </w:r>
      <w:r>
        <w:rPr>
          <w:spacing w:val="28"/>
        </w:rPr>
        <w:t xml:space="preserve"> </w:t>
      </w:r>
      <w:r>
        <w:t>responsible</w:t>
      </w:r>
      <w:r>
        <w:rPr>
          <w:spacing w:val="27"/>
        </w:rPr>
        <w:t xml:space="preserve"> </w:t>
      </w:r>
      <w:r>
        <w:t>for</w:t>
      </w:r>
      <w:r>
        <w:rPr>
          <w:spacing w:val="28"/>
        </w:rPr>
        <w:t xml:space="preserve"> </w:t>
      </w:r>
      <w:r>
        <w:t>constructing</w:t>
      </w:r>
      <w:r>
        <w:rPr>
          <w:spacing w:val="30"/>
        </w:rPr>
        <w:t xml:space="preserve"> </w:t>
      </w:r>
      <w:r>
        <w:t>an</w:t>
      </w:r>
      <w:r>
        <w:rPr>
          <w:spacing w:val="29"/>
        </w:rPr>
        <w:t xml:space="preserve"> </w:t>
      </w:r>
      <w:r>
        <w:t>image.</w:t>
      </w:r>
      <w:r>
        <w:rPr>
          <w:spacing w:val="27"/>
        </w:rPr>
        <w:t xml:space="preserve"> </w:t>
      </w:r>
      <w:r>
        <w:t>The</w:t>
      </w:r>
      <w:r>
        <w:rPr>
          <w:spacing w:val="27"/>
        </w:rPr>
        <w:t xml:space="preserve"> </w:t>
      </w:r>
      <w:r>
        <w:t>range</w:t>
      </w:r>
      <w:r>
        <w:rPr>
          <w:spacing w:val="28"/>
        </w:rPr>
        <w:t xml:space="preserve"> </w:t>
      </w:r>
      <w:r>
        <w:t>of</w:t>
      </w:r>
      <w:r>
        <w:rPr>
          <w:spacing w:val="27"/>
        </w:rPr>
        <w:t xml:space="preserve"> </w:t>
      </w:r>
      <w:r>
        <w:t>numbers</w:t>
      </w:r>
      <w:r>
        <w:rPr>
          <w:spacing w:val="27"/>
        </w:rPr>
        <w:t xml:space="preserve"> </w:t>
      </w:r>
      <w:r>
        <w:t>used</w:t>
      </w:r>
      <w:r>
        <w:rPr>
          <w:spacing w:val="29"/>
        </w:rPr>
        <w:t xml:space="preserve"> </w:t>
      </w:r>
      <w:r>
        <w:t>to</w:t>
      </w:r>
      <w:r w:rsidR="00365612">
        <w:t xml:space="preserve"> describe each pixel, known as color depth, determines the intensity of colors available in</w:t>
      </w:r>
      <w:r w:rsidR="00365612">
        <w:rPr>
          <w:spacing w:val="1"/>
        </w:rPr>
        <w:t xml:space="preserve"> </w:t>
      </w:r>
      <w:r w:rsidR="00365612">
        <w:t>an</w:t>
      </w:r>
      <w:r w:rsidR="00365612">
        <w:rPr>
          <w:spacing w:val="-2"/>
        </w:rPr>
        <w:t xml:space="preserve"> </w:t>
      </w:r>
      <w:r w:rsidR="00365612">
        <w:t>image.</w:t>
      </w:r>
      <w:r w:rsidR="00365612">
        <w:rPr>
          <w:spacing w:val="-1"/>
        </w:rPr>
        <w:t xml:space="preserve"> </w:t>
      </w:r>
      <w:r w:rsidR="00365612">
        <w:t>For</w:t>
      </w:r>
      <w:r w:rsidR="00365612">
        <w:rPr>
          <w:spacing w:val="-1"/>
        </w:rPr>
        <w:t xml:space="preserve"> </w:t>
      </w:r>
      <w:r w:rsidR="00365612">
        <w:t>instance,</w:t>
      </w:r>
      <w:r w:rsidR="00365612">
        <w:rPr>
          <w:spacing w:val="-1"/>
        </w:rPr>
        <w:t xml:space="preserve"> </w:t>
      </w:r>
      <w:r w:rsidR="00365612">
        <w:t>a</w:t>
      </w:r>
      <w:r w:rsidR="00365612">
        <w:rPr>
          <w:spacing w:val="-2"/>
        </w:rPr>
        <w:t xml:space="preserve"> </w:t>
      </w:r>
      <w:r w:rsidR="00365612">
        <w:t>black</w:t>
      </w:r>
      <w:r w:rsidR="00365612">
        <w:rPr>
          <w:spacing w:val="-2"/>
        </w:rPr>
        <w:t xml:space="preserve"> </w:t>
      </w:r>
      <w:r w:rsidR="00365612">
        <w:t>&amp;</w:t>
      </w:r>
      <w:r w:rsidR="00365612">
        <w:rPr>
          <w:spacing w:val="-1"/>
        </w:rPr>
        <w:t xml:space="preserve"> </w:t>
      </w:r>
      <w:r w:rsidR="00365612">
        <w:t>white</w:t>
      </w:r>
      <w:r w:rsidR="00365612">
        <w:rPr>
          <w:spacing w:val="-2"/>
        </w:rPr>
        <w:t xml:space="preserve"> </w:t>
      </w:r>
      <w:r w:rsidR="00365612">
        <w:t>image</w:t>
      </w:r>
      <w:r w:rsidR="00365612">
        <w:rPr>
          <w:spacing w:val="-2"/>
        </w:rPr>
        <w:t xml:space="preserve"> </w:t>
      </w:r>
      <w:r w:rsidR="00365612">
        <w:t>assigns</w:t>
      </w:r>
      <w:r w:rsidR="00365612">
        <w:rPr>
          <w:spacing w:val="-1"/>
        </w:rPr>
        <w:t xml:space="preserve"> </w:t>
      </w:r>
      <w:r w:rsidR="00365612">
        <w:t>a</w:t>
      </w:r>
      <w:r w:rsidR="00365612">
        <w:rPr>
          <w:spacing w:val="-2"/>
        </w:rPr>
        <w:t xml:space="preserve"> </w:t>
      </w:r>
      <w:r w:rsidR="00365612">
        <w:t>single</w:t>
      </w:r>
      <w:r w:rsidR="00365612">
        <w:rPr>
          <w:spacing w:val="-3"/>
        </w:rPr>
        <w:t xml:space="preserve"> </w:t>
      </w:r>
      <w:r w:rsidR="00365612">
        <w:t>value</w:t>
      </w:r>
      <w:r w:rsidR="00365612">
        <w:rPr>
          <w:spacing w:val="-1"/>
        </w:rPr>
        <w:t xml:space="preserve"> </w:t>
      </w:r>
      <w:r w:rsidR="00365612">
        <w:t>between</w:t>
      </w:r>
      <w:r w:rsidR="00365612">
        <w:rPr>
          <w:spacing w:val="-1"/>
        </w:rPr>
        <w:t xml:space="preserve"> </w:t>
      </w:r>
      <w:r w:rsidR="00365612">
        <w:t>0</w:t>
      </w:r>
      <w:r w:rsidR="00365612">
        <w:rPr>
          <w:spacing w:val="-1"/>
        </w:rPr>
        <w:t xml:space="preserve"> </w:t>
      </w:r>
      <w:r w:rsidR="00365612">
        <w:t>and</w:t>
      </w:r>
      <w:r w:rsidR="00365612">
        <w:rPr>
          <w:spacing w:val="-1"/>
        </w:rPr>
        <w:t xml:space="preserve"> </w:t>
      </w:r>
      <w:r w:rsidR="00365612">
        <w:t>255</w:t>
      </w:r>
      <w:r w:rsidR="00365612">
        <w:rPr>
          <w:spacing w:val="-4"/>
        </w:rPr>
        <w:t xml:space="preserve"> </w:t>
      </w:r>
      <w:r w:rsidR="00365612">
        <w:t>to</w:t>
      </w:r>
      <w:r w:rsidR="00365612">
        <w:rPr>
          <w:spacing w:val="-58"/>
        </w:rPr>
        <w:t xml:space="preserve"> </w:t>
      </w:r>
      <w:r w:rsidR="00365612">
        <w:t>each</w:t>
      </w:r>
      <w:r w:rsidR="00365612">
        <w:rPr>
          <w:spacing w:val="-2"/>
        </w:rPr>
        <w:t xml:space="preserve"> </w:t>
      </w:r>
      <w:r w:rsidR="00365612">
        <w:t>pixel.</w:t>
      </w:r>
      <w:r w:rsidR="00365612">
        <w:rPr>
          <w:spacing w:val="-1"/>
        </w:rPr>
        <w:t xml:space="preserve"> </w:t>
      </w:r>
      <w:r w:rsidR="00365612">
        <w:t>RGB</w:t>
      </w:r>
      <w:r w:rsidR="00365612">
        <w:rPr>
          <w:spacing w:val="-1"/>
        </w:rPr>
        <w:t xml:space="preserve"> </w:t>
      </w:r>
      <w:r w:rsidR="00365612">
        <w:t>images</w:t>
      </w:r>
      <w:r w:rsidR="00365612">
        <w:rPr>
          <w:spacing w:val="-1"/>
        </w:rPr>
        <w:t xml:space="preserve"> </w:t>
      </w:r>
      <w:r w:rsidR="00365612">
        <w:t>combine</w:t>
      </w:r>
      <w:r w:rsidR="00365612">
        <w:rPr>
          <w:spacing w:val="-2"/>
        </w:rPr>
        <w:t xml:space="preserve"> </w:t>
      </w:r>
      <w:r w:rsidR="00365612">
        <w:t>red,</w:t>
      </w:r>
      <w:r w:rsidR="00365612">
        <w:rPr>
          <w:spacing w:val="-1"/>
        </w:rPr>
        <w:t xml:space="preserve"> </w:t>
      </w:r>
      <w:r w:rsidR="00365612">
        <w:t>green,</w:t>
      </w:r>
      <w:r w:rsidR="00365612">
        <w:rPr>
          <w:spacing w:val="-1"/>
        </w:rPr>
        <w:t xml:space="preserve"> </w:t>
      </w:r>
      <w:r w:rsidR="00365612">
        <w:t>and</w:t>
      </w:r>
      <w:r w:rsidR="00365612">
        <w:rPr>
          <w:spacing w:val="1"/>
        </w:rPr>
        <w:t xml:space="preserve"> </w:t>
      </w:r>
      <w:r w:rsidR="00365612">
        <w:t>blue</w:t>
      </w:r>
      <w:r w:rsidR="00365612">
        <w:rPr>
          <w:spacing w:val="-1"/>
        </w:rPr>
        <w:t xml:space="preserve"> </w:t>
      </w:r>
      <w:r w:rsidR="00365612">
        <w:t>components,</w:t>
      </w:r>
      <w:r w:rsidR="00365612">
        <w:rPr>
          <w:spacing w:val="-1"/>
        </w:rPr>
        <w:t xml:space="preserve"> </w:t>
      </w:r>
      <w:r w:rsidR="00365612">
        <w:t>each</w:t>
      </w:r>
      <w:r w:rsidR="00365612">
        <w:rPr>
          <w:spacing w:val="-1"/>
        </w:rPr>
        <w:t xml:space="preserve"> </w:t>
      </w:r>
      <w:r w:rsidR="00365612">
        <w:t>ranging</w:t>
      </w:r>
      <w:r w:rsidR="00365612">
        <w:rPr>
          <w:spacing w:val="-1"/>
        </w:rPr>
        <w:t xml:space="preserve"> </w:t>
      </w:r>
      <w:r w:rsidR="00365612">
        <w:t>from</w:t>
      </w:r>
      <w:r w:rsidR="00365612">
        <w:rPr>
          <w:spacing w:val="-1"/>
        </w:rPr>
        <w:t xml:space="preserve"> </w:t>
      </w:r>
      <w:r w:rsidR="00365612">
        <w:t>0</w:t>
      </w:r>
      <w:r w:rsidR="00365612">
        <w:rPr>
          <w:spacing w:val="-1"/>
        </w:rPr>
        <w:t xml:space="preserve"> </w:t>
      </w:r>
      <w:r w:rsidR="00365612">
        <w:t>to</w:t>
      </w:r>
      <w:r w:rsidR="00365612">
        <w:rPr>
          <w:spacing w:val="-58"/>
        </w:rPr>
        <w:t xml:space="preserve"> </w:t>
      </w:r>
      <w:r w:rsidR="00365612">
        <w:t>255,</w:t>
      </w:r>
      <w:r w:rsidR="00365612">
        <w:rPr>
          <w:spacing w:val="-7"/>
        </w:rPr>
        <w:t xml:space="preserve"> </w:t>
      </w:r>
      <w:r w:rsidR="00365612">
        <w:t>enabling</w:t>
      </w:r>
      <w:r w:rsidR="00365612">
        <w:rPr>
          <w:spacing w:val="-6"/>
        </w:rPr>
        <w:t xml:space="preserve"> </w:t>
      </w:r>
      <w:r w:rsidR="00365612">
        <w:t>the</w:t>
      </w:r>
      <w:r w:rsidR="00365612">
        <w:rPr>
          <w:spacing w:val="-7"/>
        </w:rPr>
        <w:t xml:space="preserve"> </w:t>
      </w:r>
      <w:r w:rsidR="00365612">
        <w:t>creation</w:t>
      </w:r>
      <w:r w:rsidR="00365612">
        <w:rPr>
          <w:spacing w:val="-6"/>
        </w:rPr>
        <w:t xml:space="preserve"> </w:t>
      </w:r>
      <w:r w:rsidR="00365612">
        <w:t>of</w:t>
      </w:r>
      <w:r w:rsidR="00365612">
        <w:rPr>
          <w:spacing w:val="-7"/>
        </w:rPr>
        <w:t xml:space="preserve"> </w:t>
      </w:r>
      <w:r w:rsidR="00365612">
        <w:t>any</w:t>
      </w:r>
      <w:r w:rsidR="00365612">
        <w:rPr>
          <w:spacing w:val="-6"/>
        </w:rPr>
        <w:t xml:space="preserve"> </w:t>
      </w:r>
      <w:r w:rsidR="00365612">
        <w:t>color.</w:t>
      </w:r>
      <w:r w:rsidR="00365612">
        <w:rPr>
          <w:spacing w:val="-7"/>
        </w:rPr>
        <w:t xml:space="preserve"> </w:t>
      </w:r>
      <w:r w:rsidR="00365612">
        <w:t>Additionally,</w:t>
      </w:r>
      <w:r w:rsidR="00365612">
        <w:rPr>
          <w:spacing w:val="-6"/>
        </w:rPr>
        <w:t xml:space="preserve"> </w:t>
      </w:r>
      <w:r w:rsidR="00365612">
        <w:t>an</w:t>
      </w:r>
      <w:r w:rsidR="00365612">
        <w:rPr>
          <w:spacing w:val="-7"/>
        </w:rPr>
        <w:t xml:space="preserve"> </w:t>
      </w:r>
      <w:r w:rsidR="00365612">
        <w:t>image's</w:t>
      </w:r>
      <w:r w:rsidR="00365612">
        <w:rPr>
          <w:spacing w:val="-6"/>
        </w:rPr>
        <w:t xml:space="preserve"> </w:t>
      </w:r>
      <w:r w:rsidR="00365612">
        <w:t>dimensions</w:t>
      </w:r>
      <w:r w:rsidR="00365612">
        <w:rPr>
          <w:spacing w:val="-6"/>
        </w:rPr>
        <w:t xml:space="preserve"> </w:t>
      </w:r>
      <w:r w:rsidR="00365612">
        <w:t>are</w:t>
      </w:r>
      <w:r w:rsidR="00365612">
        <w:rPr>
          <w:spacing w:val="-8"/>
        </w:rPr>
        <w:t xml:space="preserve"> </w:t>
      </w:r>
      <w:r w:rsidR="00365612">
        <w:t>defined</w:t>
      </w:r>
      <w:r w:rsidR="00365612">
        <w:rPr>
          <w:spacing w:val="-6"/>
        </w:rPr>
        <w:t xml:space="preserve"> </w:t>
      </w:r>
      <w:r w:rsidR="00365612">
        <w:t>by</w:t>
      </w:r>
      <w:r w:rsidR="00365612">
        <w:rPr>
          <w:spacing w:val="-58"/>
        </w:rPr>
        <w:t xml:space="preserve"> </w:t>
      </w:r>
      <w:r w:rsidR="00365612">
        <w:t>its pixel count, with a 1024x768 image consisting of 1,024 columns and 768 rows. (Lu et</w:t>
      </w:r>
      <w:r w:rsidR="00365612">
        <w:rPr>
          <w:spacing w:val="1"/>
        </w:rPr>
        <w:t xml:space="preserve"> </w:t>
      </w:r>
      <w:r w:rsidR="00365612">
        <w:t>al., 2009)</w:t>
      </w:r>
    </w:p>
    <w:p w14:paraId="5D1B95CC" w14:textId="48D891DD" w:rsidR="007D20C2" w:rsidRPr="00365612" w:rsidRDefault="007D20C2" w:rsidP="00365612">
      <w:pPr>
        <w:tabs>
          <w:tab w:val="left" w:pos="854"/>
          <w:tab w:val="left" w:pos="855"/>
        </w:tabs>
        <w:spacing w:line="350" w:lineRule="auto"/>
        <w:ind w:right="156"/>
        <w:rPr>
          <w:sz w:val="24"/>
        </w:rPr>
        <w:sectPr w:rsidR="007D20C2" w:rsidRPr="00365612" w:rsidSect="001F0049">
          <w:pgSz w:w="12240" w:h="15840"/>
          <w:pgMar w:top="1500" w:right="980" w:bottom="1800" w:left="1560" w:header="0" w:footer="1535" w:gutter="0"/>
          <w:cols w:space="720"/>
        </w:sectPr>
      </w:pPr>
    </w:p>
    <w:p w14:paraId="11FD2FDC" w14:textId="77777777" w:rsidR="007D20C2" w:rsidRDefault="007D20C2">
      <w:pPr>
        <w:pStyle w:val="BodyText"/>
        <w:rPr>
          <w:sz w:val="20"/>
        </w:rPr>
      </w:pPr>
    </w:p>
    <w:p w14:paraId="3921D8C6" w14:textId="0C758AE0" w:rsidR="007D20C2" w:rsidRDefault="00CA791D">
      <w:pPr>
        <w:pStyle w:val="BodyText"/>
        <w:spacing w:before="7"/>
        <w:rPr>
          <w:sz w:val="11"/>
        </w:rPr>
      </w:pPr>
      <w:r>
        <w:rPr>
          <w:noProof/>
        </w:rPr>
        <mc:AlternateContent>
          <mc:Choice Requires="wpg">
            <w:drawing>
              <wp:anchor distT="0" distB="0" distL="0" distR="0" simplePos="0" relativeHeight="487588864" behindDoc="1" locked="0" layoutInCell="1" allowOverlap="1" wp14:anchorId="424A54FE" wp14:editId="4F9118E9">
                <wp:simplePos x="0" y="0"/>
                <wp:positionH relativeFrom="page">
                  <wp:posOffset>1070610</wp:posOffset>
                </wp:positionH>
                <wp:positionV relativeFrom="paragraph">
                  <wp:posOffset>110490</wp:posOffset>
                </wp:positionV>
                <wp:extent cx="5929630" cy="4885690"/>
                <wp:effectExtent l="0" t="0" r="0" b="0"/>
                <wp:wrapTopAndBottom/>
                <wp:docPr id="1359824084"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9630" cy="4885690"/>
                          <a:chOff x="1686" y="174"/>
                          <a:chExt cx="9338" cy="7694"/>
                        </a:xfrm>
                      </wpg:grpSpPr>
                      <pic:pic xmlns:pic="http://schemas.openxmlformats.org/drawingml/2006/picture">
                        <pic:nvPicPr>
                          <pic:cNvPr id="2019768530" name="Picture 6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701" y="189"/>
                            <a:ext cx="9308" cy="7664"/>
                          </a:xfrm>
                          <a:prstGeom prst="rect">
                            <a:avLst/>
                          </a:prstGeom>
                          <a:noFill/>
                          <a:extLst>
                            <a:ext uri="{909E8E84-426E-40DD-AFC4-6F175D3DCCD1}">
                              <a14:hiddenFill xmlns:a14="http://schemas.microsoft.com/office/drawing/2010/main">
                                <a:solidFill>
                                  <a:srgbClr val="FFFFFF"/>
                                </a:solidFill>
                              </a14:hiddenFill>
                            </a:ext>
                          </a:extLst>
                        </pic:spPr>
                      </pic:pic>
                      <wps:wsp>
                        <wps:cNvPr id="2101222899" name="Rectangle 64"/>
                        <wps:cNvSpPr>
                          <a:spLocks noChangeArrowheads="1"/>
                        </wps:cNvSpPr>
                        <wps:spPr bwMode="auto">
                          <a:xfrm>
                            <a:off x="1693" y="181"/>
                            <a:ext cx="9323" cy="7679"/>
                          </a:xfrm>
                          <a:prstGeom prst="rect">
                            <a:avLst/>
                          </a:prstGeom>
                          <a:noFill/>
                          <a:ln w="9525">
                            <a:solidFill>
                              <a:srgbClr val="4F81B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19E8FA" id="Group 63" o:spid="_x0000_s1026" style="position:absolute;margin-left:84.3pt;margin-top:8.7pt;width:466.9pt;height:384.7pt;z-index:-15727616;mso-wrap-distance-left:0;mso-wrap-distance-right:0;mso-position-horizontal-relative:page" coordorigin="1686,174" coordsize="9338,76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">
                <v:shape id="Picture 65" o:spid="_x0000_s1027" type="#_x0000_t75" style="position:absolute;left:1701;top:189;width:9308;height:7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">
                  <v:imagedata r:id="rId23" o:title=""/>
                </v:shape>
                <v:rect id="Rectangle 64" o:spid="_x0000_s1028" style="position:absolute;left:1693;top:181;width:9323;height:7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" filled="f" strokecolor="#4f81bc"/>
                <w10:wrap type="topAndBottom" anchorx="page"/>
              </v:group>
            </w:pict>
          </mc:Fallback>
        </mc:AlternateContent>
      </w:r>
    </w:p>
    <w:p w14:paraId="6285F334" w14:textId="77777777" w:rsidR="007D20C2" w:rsidRDefault="007D20C2">
      <w:pPr>
        <w:pStyle w:val="BodyText"/>
        <w:spacing w:before="2"/>
        <w:rPr>
          <w:sz w:val="32"/>
        </w:rPr>
      </w:pPr>
    </w:p>
    <w:p w14:paraId="47CFF279" w14:textId="7439FBA7" w:rsidR="007D20C2" w:rsidRDefault="00D260D4">
      <w:pPr>
        <w:pStyle w:val="BodyText"/>
        <w:ind w:left="902"/>
        <w:jc w:val="both"/>
      </w:pPr>
      <w:r>
        <w:t>Figure</w:t>
      </w:r>
      <w:r>
        <w:rPr>
          <w:spacing w:val="-3"/>
        </w:rPr>
        <w:t xml:space="preserve"> </w:t>
      </w:r>
      <w:r>
        <w:t>2:</w:t>
      </w:r>
      <w:r>
        <w:rPr>
          <w:spacing w:val="-1"/>
        </w:rPr>
        <w:t xml:space="preserve"> </w:t>
      </w:r>
      <w:r>
        <w:t>Model</w:t>
      </w:r>
      <w:r>
        <w:rPr>
          <w:spacing w:val="-1"/>
        </w:rPr>
        <w:t xml:space="preserve"> </w:t>
      </w:r>
      <w:r>
        <w:t>Step 2</w:t>
      </w:r>
      <w:r>
        <w:rPr>
          <w:spacing w:val="-1"/>
        </w:rPr>
        <w:t xml:space="preserve"> </w:t>
      </w:r>
      <w:r>
        <w:t>-</w:t>
      </w:r>
      <w:r>
        <w:rPr>
          <w:spacing w:val="-2"/>
        </w:rPr>
        <w:t xml:space="preserve"> </w:t>
      </w:r>
      <w:r>
        <w:t>Collection</w:t>
      </w:r>
      <w:r>
        <w:rPr>
          <w:spacing w:val="-1"/>
        </w:rPr>
        <w:t xml:space="preserve"> </w:t>
      </w:r>
      <w:r>
        <w:t>of</w:t>
      </w:r>
      <w:r>
        <w:rPr>
          <w:spacing w:val="-1"/>
        </w:rPr>
        <w:t xml:space="preserve"> </w:t>
      </w:r>
      <w:r>
        <w:t>Labeled</w:t>
      </w:r>
      <w:r>
        <w:rPr>
          <w:spacing w:val="-1"/>
        </w:rPr>
        <w:t xml:space="preserve"> </w:t>
      </w:r>
      <w:r>
        <w:t>Photos</w:t>
      </w:r>
      <w:r>
        <w:rPr>
          <w:spacing w:val="-1"/>
        </w:rPr>
        <w:t xml:space="preserve"> </w:t>
      </w:r>
      <w:r>
        <w:t>for</w:t>
      </w:r>
      <w:r>
        <w:rPr>
          <w:spacing w:val="-3"/>
        </w:rPr>
        <w:t xml:space="preserve"> </w:t>
      </w:r>
      <w:r>
        <w:t>Model’s</w:t>
      </w:r>
      <w:r>
        <w:rPr>
          <w:spacing w:val="-1"/>
        </w:rPr>
        <w:t xml:space="preserve"> </w:t>
      </w:r>
      <w:r>
        <w:t>Training</w:t>
      </w:r>
    </w:p>
    <w:p w14:paraId="0F95EAF8" w14:textId="77777777" w:rsidR="007D20C2" w:rsidRDefault="007D20C2">
      <w:pPr>
        <w:pStyle w:val="BodyText"/>
        <w:rPr>
          <w:sz w:val="26"/>
        </w:rPr>
      </w:pPr>
    </w:p>
    <w:p w14:paraId="0563EBDD" w14:textId="77777777" w:rsidR="007D20C2" w:rsidRDefault="007D20C2">
      <w:pPr>
        <w:pStyle w:val="BodyText"/>
        <w:spacing w:before="8"/>
        <w:rPr>
          <w:sz w:val="21"/>
        </w:rPr>
      </w:pPr>
    </w:p>
    <w:p w14:paraId="1A57B694" w14:textId="390B1478" w:rsidR="007D20C2" w:rsidRPr="0001340A" w:rsidRDefault="00D260D4" w:rsidP="0001340A">
      <w:pPr>
        <w:pStyle w:val="ListParagraph"/>
        <w:numPr>
          <w:ilvl w:val="0"/>
          <w:numId w:val="16"/>
        </w:numPr>
        <w:tabs>
          <w:tab w:val="left" w:pos="854"/>
          <w:tab w:val="left" w:pos="855"/>
        </w:tabs>
        <w:spacing w:line="350" w:lineRule="auto"/>
        <w:ind w:right="153"/>
        <w:rPr>
          <w:sz w:val="24"/>
        </w:rPr>
        <w:sectPr w:rsidR="007D20C2" w:rsidRPr="0001340A" w:rsidSect="001F0049">
          <w:pgSz w:w="12240" w:h="15840"/>
          <w:pgMar w:top="1340" w:right="980" w:bottom="1800" w:left="1560" w:header="0" w:footer="1535" w:gutter="0"/>
          <w:cols w:space="720"/>
        </w:sectPr>
      </w:pPr>
      <w:r>
        <w:rPr>
          <w:sz w:val="24"/>
        </w:rPr>
        <w:t>By</w:t>
      </w:r>
      <w:r>
        <w:rPr>
          <w:spacing w:val="18"/>
          <w:sz w:val="24"/>
        </w:rPr>
        <w:t xml:space="preserve"> </w:t>
      </w:r>
      <w:r>
        <w:rPr>
          <w:sz w:val="24"/>
        </w:rPr>
        <w:t>dissecting</w:t>
      </w:r>
      <w:r>
        <w:rPr>
          <w:spacing w:val="18"/>
          <w:sz w:val="24"/>
        </w:rPr>
        <w:t xml:space="preserve"> </w:t>
      </w:r>
      <w:r>
        <w:rPr>
          <w:sz w:val="24"/>
        </w:rPr>
        <w:t>each</w:t>
      </w:r>
      <w:r>
        <w:rPr>
          <w:spacing w:val="18"/>
          <w:sz w:val="24"/>
        </w:rPr>
        <w:t xml:space="preserve"> </w:t>
      </w:r>
      <w:r>
        <w:rPr>
          <w:sz w:val="24"/>
        </w:rPr>
        <w:t>image</w:t>
      </w:r>
      <w:r>
        <w:rPr>
          <w:spacing w:val="18"/>
          <w:sz w:val="24"/>
        </w:rPr>
        <w:t xml:space="preserve"> </w:t>
      </w:r>
      <w:r>
        <w:rPr>
          <w:sz w:val="24"/>
        </w:rPr>
        <w:t>into</w:t>
      </w:r>
      <w:r>
        <w:rPr>
          <w:spacing w:val="18"/>
          <w:sz w:val="24"/>
        </w:rPr>
        <w:t xml:space="preserve"> </w:t>
      </w:r>
      <w:r>
        <w:rPr>
          <w:sz w:val="24"/>
        </w:rPr>
        <w:t>hundreds</w:t>
      </w:r>
      <w:r>
        <w:rPr>
          <w:spacing w:val="19"/>
          <w:sz w:val="24"/>
        </w:rPr>
        <w:t xml:space="preserve"> </w:t>
      </w:r>
      <w:r>
        <w:rPr>
          <w:sz w:val="24"/>
        </w:rPr>
        <w:t>of</w:t>
      </w:r>
      <w:r>
        <w:rPr>
          <w:spacing w:val="19"/>
          <w:sz w:val="24"/>
        </w:rPr>
        <w:t xml:space="preserve"> </w:t>
      </w:r>
      <w:r>
        <w:rPr>
          <w:sz w:val="24"/>
        </w:rPr>
        <w:t>characteristics</w:t>
      </w:r>
      <w:r>
        <w:rPr>
          <w:spacing w:val="19"/>
          <w:sz w:val="24"/>
        </w:rPr>
        <w:t xml:space="preserve"> </w:t>
      </w:r>
      <w:r>
        <w:rPr>
          <w:sz w:val="24"/>
        </w:rPr>
        <w:t>and</w:t>
      </w:r>
      <w:r>
        <w:rPr>
          <w:spacing w:val="20"/>
          <w:sz w:val="24"/>
        </w:rPr>
        <w:t xml:space="preserve"> </w:t>
      </w:r>
      <w:r>
        <w:rPr>
          <w:sz w:val="24"/>
        </w:rPr>
        <w:t>utilizing</w:t>
      </w:r>
      <w:r>
        <w:rPr>
          <w:spacing w:val="19"/>
          <w:sz w:val="24"/>
        </w:rPr>
        <w:t xml:space="preserve"> </w:t>
      </w:r>
      <w:r>
        <w:rPr>
          <w:sz w:val="24"/>
        </w:rPr>
        <w:t>recognized</w:t>
      </w:r>
      <w:r>
        <w:rPr>
          <w:spacing w:val="-57"/>
          <w:sz w:val="24"/>
        </w:rPr>
        <w:t xml:space="preserve"> </w:t>
      </w:r>
      <w:r>
        <w:rPr>
          <w:sz w:val="24"/>
        </w:rPr>
        <w:t>descriptions,</w:t>
      </w:r>
      <w:r>
        <w:rPr>
          <w:spacing w:val="-8"/>
          <w:sz w:val="24"/>
        </w:rPr>
        <w:t xml:space="preserve"> </w:t>
      </w:r>
      <w:r>
        <w:rPr>
          <w:sz w:val="24"/>
        </w:rPr>
        <w:t>we</w:t>
      </w:r>
      <w:r>
        <w:rPr>
          <w:spacing w:val="-9"/>
          <w:sz w:val="24"/>
        </w:rPr>
        <w:t xml:space="preserve"> </w:t>
      </w:r>
      <w:r>
        <w:rPr>
          <w:sz w:val="24"/>
        </w:rPr>
        <w:t>can</w:t>
      </w:r>
      <w:r>
        <w:rPr>
          <w:spacing w:val="-8"/>
          <w:sz w:val="24"/>
        </w:rPr>
        <w:t xml:space="preserve"> </w:t>
      </w:r>
      <w:r>
        <w:rPr>
          <w:sz w:val="24"/>
        </w:rPr>
        <w:t>guide</w:t>
      </w:r>
      <w:r>
        <w:rPr>
          <w:spacing w:val="-9"/>
          <w:sz w:val="24"/>
        </w:rPr>
        <w:t xml:space="preserve"> </w:t>
      </w:r>
      <w:r>
        <w:rPr>
          <w:sz w:val="24"/>
        </w:rPr>
        <w:t>a</w:t>
      </w:r>
      <w:r>
        <w:rPr>
          <w:spacing w:val="-9"/>
          <w:sz w:val="24"/>
        </w:rPr>
        <w:t xml:space="preserve"> </w:t>
      </w:r>
      <w:r>
        <w:rPr>
          <w:sz w:val="24"/>
        </w:rPr>
        <w:t>model.</w:t>
      </w:r>
      <w:r>
        <w:rPr>
          <w:spacing w:val="-8"/>
          <w:sz w:val="24"/>
        </w:rPr>
        <w:t xml:space="preserve"> </w:t>
      </w:r>
      <w:r>
        <w:rPr>
          <w:sz w:val="24"/>
        </w:rPr>
        <w:t>Figure</w:t>
      </w:r>
      <w:r>
        <w:rPr>
          <w:spacing w:val="-9"/>
          <w:sz w:val="24"/>
        </w:rPr>
        <w:t xml:space="preserve"> </w:t>
      </w:r>
      <w:r w:rsidR="00365612">
        <w:rPr>
          <w:spacing w:val="-9"/>
          <w:sz w:val="24"/>
        </w:rPr>
        <w:t>(</w:t>
      </w:r>
      <w:r w:rsidR="00365612">
        <w:rPr>
          <w:sz w:val="24"/>
        </w:rPr>
        <w:t>2)</w:t>
      </w:r>
      <w:r>
        <w:rPr>
          <w:spacing w:val="-8"/>
          <w:sz w:val="24"/>
        </w:rPr>
        <w:t xml:space="preserve"> </w:t>
      </w:r>
      <w:r>
        <w:rPr>
          <w:sz w:val="24"/>
        </w:rPr>
        <w:t>displays</w:t>
      </w:r>
      <w:r>
        <w:rPr>
          <w:spacing w:val="-8"/>
          <w:sz w:val="24"/>
        </w:rPr>
        <w:t xml:space="preserve"> </w:t>
      </w:r>
      <w:r>
        <w:rPr>
          <w:sz w:val="24"/>
        </w:rPr>
        <w:t>a</w:t>
      </w:r>
      <w:r>
        <w:rPr>
          <w:spacing w:val="-9"/>
          <w:sz w:val="24"/>
        </w:rPr>
        <w:t xml:space="preserve"> </w:t>
      </w:r>
      <w:r>
        <w:rPr>
          <w:sz w:val="24"/>
        </w:rPr>
        <w:t>collection</w:t>
      </w:r>
      <w:r>
        <w:rPr>
          <w:spacing w:val="-8"/>
          <w:sz w:val="24"/>
        </w:rPr>
        <w:t xml:space="preserve"> </w:t>
      </w:r>
      <w:r>
        <w:rPr>
          <w:sz w:val="24"/>
        </w:rPr>
        <w:t>of</w:t>
      </w:r>
      <w:r>
        <w:rPr>
          <w:spacing w:val="-9"/>
          <w:sz w:val="24"/>
        </w:rPr>
        <w:t xml:space="preserve"> </w:t>
      </w:r>
      <w:r>
        <w:rPr>
          <w:sz w:val="24"/>
        </w:rPr>
        <w:t>labeled</w:t>
      </w:r>
      <w:r>
        <w:rPr>
          <w:spacing w:val="-8"/>
          <w:sz w:val="24"/>
        </w:rPr>
        <w:t xml:space="preserve"> </w:t>
      </w:r>
      <w:r>
        <w:rPr>
          <w:sz w:val="24"/>
        </w:rPr>
        <w:t>photos,</w:t>
      </w:r>
      <w:r>
        <w:rPr>
          <w:spacing w:val="-8"/>
          <w:sz w:val="24"/>
        </w:rPr>
        <w:t xml:space="preserve"> </w:t>
      </w:r>
      <w:r>
        <w:rPr>
          <w:sz w:val="24"/>
        </w:rPr>
        <w:t>such</w:t>
      </w:r>
      <w:r w:rsidR="0001340A">
        <w:rPr>
          <w:sz w:val="24"/>
        </w:rPr>
        <w:t xml:space="preserve"> </w:t>
      </w:r>
      <w:r w:rsidR="0001340A" w:rsidRPr="0001340A">
        <w:rPr>
          <w:sz w:val="24"/>
        </w:rPr>
        <w:t>as "dog" or "fish." With additional examples for each classification, a technique can be trained to distinguish between photos of dogs and fish more accurately. In this scenario, we can utilize previously assigned classifications to train the model. This approach is referred to as "supervised machine</w:t>
      </w:r>
      <w:r w:rsidR="0001340A">
        <w:rPr>
          <w:sz w:val="24"/>
        </w:rPr>
        <w:t xml:space="preserve"> learning.</w:t>
      </w:r>
    </w:p>
    <w:p w14:paraId="32040AB5" w14:textId="247EBB9F" w:rsidR="007D20C2" w:rsidRDefault="00CA791D" w:rsidP="0001340A">
      <w:pPr>
        <w:pStyle w:val="BodyText"/>
        <w:spacing w:before="78" w:line="360" w:lineRule="auto"/>
        <w:ind w:right="152"/>
        <w:jc w:val="both"/>
      </w:pPr>
      <w:r>
        <w:rPr>
          <w:noProof/>
        </w:rPr>
        <w:lastRenderedPageBreak/>
        <mc:AlternateContent>
          <mc:Choice Requires="wpg">
            <w:drawing>
              <wp:anchor distT="0" distB="0" distL="114300" distR="114300" simplePos="0" relativeHeight="15730176" behindDoc="0" locked="0" layoutInCell="1" allowOverlap="1" wp14:anchorId="38AB7861" wp14:editId="774B72C4">
                <wp:simplePos x="0" y="0"/>
                <wp:positionH relativeFrom="page">
                  <wp:posOffset>807085</wp:posOffset>
                </wp:positionH>
                <wp:positionV relativeFrom="paragraph">
                  <wp:posOffset>130810</wp:posOffset>
                </wp:positionV>
                <wp:extent cx="6102350" cy="4820920"/>
                <wp:effectExtent l="0" t="0" r="0" b="0"/>
                <wp:wrapNone/>
                <wp:docPr id="989096783"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2350" cy="4820920"/>
                          <a:chOff x="1716" y="2163"/>
                          <a:chExt cx="9610" cy="7592"/>
                        </a:xfrm>
                      </wpg:grpSpPr>
                      <pic:pic xmlns:pic="http://schemas.openxmlformats.org/drawingml/2006/picture">
                        <pic:nvPicPr>
                          <pic:cNvPr id="1213836199" name="Picture 6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731" y="2177"/>
                            <a:ext cx="9580" cy="7562"/>
                          </a:xfrm>
                          <a:prstGeom prst="rect">
                            <a:avLst/>
                          </a:prstGeom>
                          <a:noFill/>
                          <a:extLst>
                            <a:ext uri="{909E8E84-426E-40DD-AFC4-6F175D3DCCD1}">
                              <a14:hiddenFill xmlns:a14="http://schemas.microsoft.com/office/drawing/2010/main">
                                <a:solidFill>
                                  <a:srgbClr val="FFFFFF"/>
                                </a:solidFill>
                              </a14:hiddenFill>
                            </a:ext>
                          </a:extLst>
                        </pic:spPr>
                      </pic:pic>
                      <wps:wsp>
                        <wps:cNvPr id="1840720357" name="Rectangle 61"/>
                        <wps:cNvSpPr>
                          <a:spLocks noChangeArrowheads="1"/>
                        </wps:cNvSpPr>
                        <wps:spPr bwMode="auto">
                          <a:xfrm>
                            <a:off x="1723" y="2170"/>
                            <a:ext cx="9595" cy="7577"/>
                          </a:xfrm>
                          <a:prstGeom prst="rect">
                            <a:avLst/>
                          </a:prstGeom>
                          <a:noFill/>
                          <a:ln w="9525">
                            <a:solidFill>
                              <a:srgbClr val="4F81B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2308B6" id="Group 60" o:spid="_x0000_s1026" style="position:absolute;margin-left:63.55pt;margin-top:10.3pt;width:480.5pt;height:379.6pt;z-index:15730176;mso-position-horizontal-relative:page" coordorigin="1716,2163" coordsize="9610,75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">
                <v:shape id="Picture 62" o:spid="_x0000_s1027" type="#_x0000_t75" style="position:absolute;left:1731;top:2177;width:9580;height:7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">
                  <v:imagedata r:id="rId25" o:title=""/>
                </v:shape>
                <v:rect id="Rectangle 61" o:spid="_x0000_s1028" style="position:absolute;left:1723;top:2170;width:9595;height:7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" filled="f" strokecolor="#4f81bc"/>
                <w10:wrap anchorx="page"/>
              </v:group>
            </w:pict>
          </mc:Fallback>
        </mc:AlternateContent>
      </w:r>
    </w:p>
    <w:p w14:paraId="601B8B68" w14:textId="43C63567" w:rsidR="007D20C2" w:rsidRDefault="007D20C2">
      <w:pPr>
        <w:pStyle w:val="BodyText"/>
        <w:rPr>
          <w:sz w:val="26"/>
        </w:rPr>
      </w:pPr>
    </w:p>
    <w:p w14:paraId="1BC003D4" w14:textId="77777777" w:rsidR="007D20C2" w:rsidRDefault="007D20C2">
      <w:pPr>
        <w:pStyle w:val="BodyText"/>
        <w:rPr>
          <w:sz w:val="26"/>
        </w:rPr>
      </w:pPr>
    </w:p>
    <w:p w14:paraId="305F96D6" w14:textId="7FE5F704" w:rsidR="007D20C2" w:rsidRDefault="007D20C2">
      <w:pPr>
        <w:pStyle w:val="BodyText"/>
        <w:rPr>
          <w:sz w:val="26"/>
        </w:rPr>
      </w:pPr>
    </w:p>
    <w:p w14:paraId="5E2A59C5" w14:textId="77777777" w:rsidR="007D20C2" w:rsidRDefault="007D20C2">
      <w:pPr>
        <w:pStyle w:val="BodyText"/>
        <w:rPr>
          <w:sz w:val="26"/>
        </w:rPr>
      </w:pPr>
    </w:p>
    <w:p w14:paraId="19C2C617" w14:textId="77777777" w:rsidR="007D20C2" w:rsidRDefault="007D20C2">
      <w:pPr>
        <w:pStyle w:val="BodyText"/>
        <w:rPr>
          <w:sz w:val="26"/>
        </w:rPr>
      </w:pPr>
    </w:p>
    <w:p w14:paraId="60362CEE" w14:textId="77777777" w:rsidR="007D20C2" w:rsidRDefault="007D20C2">
      <w:pPr>
        <w:pStyle w:val="BodyText"/>
        <w:rPr>
          <w:sz w:val="26"/>
        </w:rPr>
      </w:pPr>
    </w:p>
    <w:p w14:paraId="196698BB" w14:textId="77777777" w:rsidR="007D20C2" w:rsidRDefault="007D20C2">
      <w:pPr>
        <w:pStyle w:val="BodyText"/>
        <w:rPr>
          <w:sz w:val="26"/>
        </w:rPr>
      </w:pPr>
    </w:p>
    <w:p w14:paraId="0FFDF17D" w14:textId="77777777" w:rsidR="007D20C2" w:rsidRDefault="007D20C2">
      <w:pPr>
        <w:pStyle w:val="BodyText"/>
        <w:rPr>
          <w:sz w:val="26"/>
        </w:rPr>
      </w:pPr>
    </w:p>
    <w:p w14:paraId="1C25FAB1" w14:textId="77777777" w:rsidR="007D20C2" w:rsidRDefault="007D20C2">
      <w:pPr>
        <w:pStyle w:val="BodyText"/>
        <w:rPr>
          <w:sz w:val="26"/>
        </w:rPr>
      </w:pPr>
    </w:p>
    <w:p w14:paraId="780F0734" w14:textId="77777777" w:rsidR="007D20C2" w:rsidRDefault="007D20C2">
      <w:pPr>
        <w:pStyle w:val="BodyText"/>
        <w:rPr>
          <w:sz w:val="26"/>
        </w:rPr>
      </w:pPr>
    </w:p>
    <w:p w14:paraId="73944ADA" w14:textId="77777777" w:rsidR="007D20C2" w:rsidRDefault="007D20C2">
      <w:pPr>
        <w:pStyle w:val="BodyText"/>
        <w:rPr>
          <w:sz w:val="26"/>
        </w:rPr>
      </w:pPr>
    </w:p>
    <w:p w14:paraId="1B087BDE" w14:textId="77777777" w:rsidR="007D20C2" w:rsidRDefault="007D20C2">
      <w:pPr>
        <w:pStyle w:val="BodyText"/>
        <w:rPr>
          <w:sz w:val="26"/>
        </w:rPr>
      </w:pPr>
    </w:p>
    <w:p w14:paraId="2F84B211" w14:textId="77777777" w:rsidR="007D20C2" w:rsidRDefault="007D20C2">
      <w:pPr>
        <w:pStyle w:val="BodyText"/>
        <w:rPr>
          <w:sz w:val="26"/>
        </w:rPr>
      </w:pPr>
    </w:p>
    <w:p w14:paraId="10AFF56B" w14:textId="77777777" w:rsidR="007D20C2" w:rsidRDefault="007D20C2">
      <w:pPr>
        <w:pStyle w:val="BodyText"/>
        <w:rPr>
          <w:sz w:val="26"/>
        </w:rPr>
      </w:pPr>
    </w:p>
    <w:p w14:paraId="4966C909" w14:textId="77777777" w:rsidR="007D20C2" w:rsidRDefault="007D20C2">
      <w:pPr>
        <w:pStyle w:val="BodyText"/>
        <w:rPr>
          <w:sz w:val="26"/>
        </w:rPr>
      </w:pPr>
    </w:p>
    <w:p w14:paraId="073B3CD5" w14:textId="77777777" w:rsidR="007D20C2" w:rsidRDefault="007D20C2">
      <w:pPr>
        <w:pStyle w:val="BodyText"/>
        <w:rPr>
          <w:sz w:val="26"/>
        </w:rPr>
      </w:pPr>
    </w:p>
    <w:p w14:paraId="069973B3" w14:textId="77777777" w:rsidR="007D20C2" w:rsidRDefault="007D20C2">
      <w:pPr>
        <w:pStyle w:val="BodyText"/>
        <w:rPr>
          <w:sz w:val="26"/>
        </w:rPr>
      </w:pPr>
    </w:p>
    <w:p w14:paraId="47F855F8" w14:textId="77777777" w:rsidR="007D20C2" w:rsidRDefault="007D20C2">
      <w:pPr>
        <w:pStyle w:val="BodyText"/>
        <w:rPr>
          <w:sz w:val="26"/>
        </w:rPr>
      </w:pPr>
    </w:p>
    <w:p w14:paraId="1D06F0EC" w14:textId="77777777" w:rsidR="007D20C2" w:rsidRDefault="007D20C2">
      <w:pPr>
        <w:pStyle w:val="BodyText"/>
        <w:rPr>
          <w:sz w:val="26"/>
        </w:rPr>
      </w:pPr>
    </w:p>
    <w:p w14:paraId="2E5561CE" w14:textId="77777777" w:rsidR="007D20C2" w:rsidRDefault="007D20C2">
      <w:pPr>
        <w:pStyle w:val="BodyText"/>
        <w:rPr>
          <w:sz w:val="26"/>
        </w:rPr>
      </w:pPr>
    </w:p>
    <w:p w14:paraId="1C95EE09" w14:textId="77777777" w:rsidR="007D20C2" w:rsidRDefault="007D20C2">
      <w:pPr>
        <w:pStyle w:val="BodyText"/>
        <w:rPr>
          <w:sz w:val="26"/>
        </w:rPr>
      </w:pPr>
    </w:p>
    <w:p w14:paraId="3ED98CB6" w14:textId="77777777" w:rsidR="007D20C2" w:rsidRDefault="007D20C2">
      <w:pPr>
        <w:pStyle w:val="BodyText"/>
        <w:rPr>
          <w:sz w:val="26"/>
        </w:rPr>
      </w:pPr>
    </w:p>
    <w:p w14:paraId="3AF7F9DC" w14:textId="77777777" w:rsidR="007D20C2" w:rsidRDefault="007D20C2">
      <w:pPr>
        <w:pStyle w:val="BodyText"/>
        <w:rPr>
          <w:sz w:val="26"/>
        </w:rPr>
      </w:pPr>
    </w:p>
    <w:p w14:paraId="56393B4C" w14:textId="77777777" w:rsidR="007D20C2" w:rsidRDefault="007D20C2">
      <w:pPr>
        <w:pStyle w:val="BodyText"/>
        <w:rPr>
          <w:sz w:val="26"/>
        </w:rPr>
      </w:pPr>
    </w:p>
    <w:p w14:paraId="6CA4AC4C" w14:textId="77777777" w:rsidR="007D20C2" w:rsidRDefault="007D20C2">
      <w:pPr>
        <w:pStyle w:val="BodyText"/>
        <w:rPr>
          <w:sz w:val="26"/>
        </w:rPr>
      </w:pPr>
    </w:p>
    <w:p w14:paraId="0472C9B6" w14:textId="77777777" w:rsidR="007D20C2" w:rsidRDefault="007D20C2">
      <w:pPr>
        <w:pStyle w:val="BodyText"/>
        <w:rPr>
          <w:sz w:val="26"/>
        </w:rPr>
      </w:pPr>
    </w:p>
    <w:p w14:paraId="16C5AED9" w14:textId="43F5171E" w:rsidR="007D20C2" w:rsidRDefault="0001340A" w:rsidP="0001340A">
      <w:pPr>
        <w:pStyle w:val="BodyText"/>
        <w:spacing w:before="188"/>
        <w:ind w:right="317"/>
      </w:pPr>
      <w:r>
        <w:rPr>
          <w:sz w:val="26"/>
        </w:rPr>
        <w:t xml:space="preserve">                         </w:t>
      </w:r>
      <w:r w:rsidR="00D260D4">
        <w:t>Figure</w:t>
      </w:r>
      <w:r w:rsidR="00D260D4">
        <w:rPr>
          <w:spacing w:val="-2"/>
        </w:rPr>
        <w:t xml:space="preserve"> </w:t>
      </w:r>
      <w:r w:rsidR="00365612">
        <w:t>3</w:t>
      </w:r>
      <w:r w:rsidR="00D260D4">
        <w:t>:</w:t>
      </w:r>
      <w:r w:rsidR="00D260D4">
        <w:rPr>
          <w:spacing w:val="-1"/>
        </w:rPr>
        <w:t xml:space="preserve"> </w:t>
      </w:r>
      <w:r w:rsidR="00D260D4">
        <w:t>Model</w:t>
      </w:r>
      <w:r w:rsidR="00D260D4">
        <w:rPr>
          <w:spacing w:val="-1"/>
        </w:rPr>
        <w:t xml:space="preserve"> </w:t>
      </w:r>
      <w:r w:rsidR="00D260D4">
        <w:t>Step</w:t>
      </w:r>
      <w:r w:rsidR="00D260D4">
        <w:rPr>
          <w:spacing w:val="-1"/>
        </w:rPr>
        <w:t xml:space="preserve"> </w:t>
      </w:r>
      <w:r w:rsidR="00D260D4">
        <w:t>3</w:t>
      </w:r>
      <w:r w:rsidR="00D260D4">
        <w:rPr>
          <w:spacing w:val="-1"/>
        </w:rPr>
        <w:t xml:space="preserve"> </w:t>
      </w:r>
      <w:r w:rsidR="00D260D4">
        <w:t>–</w:t>
      </w:r>
      <w:r w:rsidR="00D260D4">
        <w:rPr>
          <w:spacing w:val="-1"/>
        </w:rPr>
        <w:t xml:space="preserve"> </w:t>
      </w:r>
      <w:r w:rsidR="00D260D4">
        <w:t>Train</w:t>
      </w:r>
      <w:r w:rsidR="00D260D4">
        <w:rPr>
          <w:spacing w:val="-1"/>
        </w:rPr>
        <w:t xml:space="preserve"> </w:t>
      </w:r>
      <w:r w:rsidR="00D260D4">
        <w:t>Model</w:t>
      </w:r>
      <w:r w:rsidR="00D260D4">
        <w:rPr>
          <w:spacing w:val="-1"/>
        </w:rPr>
        <w:t xml:space="preserve"> </w:t>
      </w:r>
      <w:r w:rsidR="00D260D4">
        <w:t>using</w:t>
      </w:r>
      <w:r w:rsidR="00D260D4">
        <w:rPr>
          <w:spacing w:val="1"/>
        </w:rPr>
        <w:t xml:space="preserve"> </w:t>
      </w:r>
      <w:r w:rsidR="00D260D4">
        <w:t>Labelled</w:t>
      </w:r>
      <w:r w:rsidR="00D260D4">
        <w:rPr>
          <w:spacing w:val="2"/>
        </w:rPr>
        <w:t xml:space="preserve"> </w:t>
      </w:r>
      <w:r w:rsidR="00D260D4">
        <w:t>Images</w:t>
      </w:r>
    </w:p>
    <w:p w14:paraId="38D189A8" w14:textId="77777777" w:rsidR="007D20C2" w:rsidRDefault="007D20C2">
      <w:pPr>
        <w:pStyle w:val="BodyText"/>
        <w:rPr>
          <w:sz w:val="26"/>
        </w:rPr>
      </w:pPr>
    </w:p>
    <w:p w14:paraId="599ACF2A" w14:textId="77777777" w:rsidR="007D20C2" w:rsidRDefault="007D20C2">
      <w:pPr>
        <w:pStyle w:val="BodyText"/>
        <w:spacing w:before="2"/>
        <w:rPr>
          <w:sz w:val="22"/>
        </w:rPr>
      </w:pPr>
    </w:p>
    <w:p w14:paraId="230A75FF" w14:textId="5375AC2E" w:rsidR="007D20C2" w:rsidRDefault="00D260D4">
      <w:pPr>
        <w:pStyle w:val="ListParagraph"/>
        <w:numPr>
          <w:ilvl w:val="0"/>
          <w:numId w:val="16"/>
        </w:numPr>
        <w:tabs>
          <w:tab w:val="left" w:pos="862"/>
        </w:tabs>
        <w:spacing w:before="1" w:line="355" w:lineRule="auto"/>
        <w:ind w:left="861" w:right="1285" w:hanging="360"/>
        <w:jc w:val="both"/>
        <w:rPr>
          <w:sz w:val="24"/>
        </w:rPr>
      </w:pPr>
      <w:r>
        <w:rPr>
          <w:sz w:val="24"/>
        </w:rPr>
        <w:t>Figure (</w:t>
      </w:r>
      <w:r w:rsidR="00365612">
        <w:rPr>
          <w:sz w:val="24"/>
        </w:rPr>
        <w:t>3</w:t>
      </w:r>
      <w:r>
        <w:rPr>
          <w:sz w:val="24"/>
        </w:rPr>
        <w:t>) illustrates the process of training a model using pre-labeled images.</w:t>
      </w:r>
      <w:r>
        <w:rPr>
          <w:spacing w:val="-57"/>
          <w:sz w:val="24"/>
        </w:rPr>
        <w:t xml:space="preserve"> </w:t>
      </w:r>
      <w:r>
        <w:rPr>
          <w:sz w:val="24"/>
        </w:rPr>
        <w:t>The intermediate connections can be likened to a vast network. Labels are</w:t>
      </w:r>
      <w:r>
        <w:rPr>
          <w:spacing w:val="1"/>
          <w:sz w:val="24"/>
        </w:rPr>
        <w:t xml:space="preserve"> </w:t>
      </w:r>
      <w:r>
        <w:rPr>
          <w:sz w:val="24"/>
        </w:rPr>
        <w:t>provided</w:t>
      </w:r>
      <w:r>
        <w:rPr>
          <w:spacing w:val="-9"/>
          <w:sz w:val="24"/>
        </w:rPr>
        <w:t xml:space="preserve"> </w:t>
      </w:r>
      <w:r>
        <w:rPr>
          <w:sz w:val="24"/>
        </w:rPr>
        <w:t>on</w:t>
      </w:r>
      <w:r>
        <w:rPr>
          <w:spacing w:val="-8"/>
          <w:sz w:val="24"/>
        </w:rPr>
        <w:t xml:space="preserve"> </w:t>
      </w:r>
      <w:r>
        <w:rPr>
          <w:sz w:val="24"/>
        </w:rPr>
        <w:t>the</w:t>
      </w:r>
      <w:r>
        <w:rPr>
          <w:spacing w:val="-8"/>
          <w:sz w:val="24"/>
        </w:rPr>
        <w:t xml:space="preserve"> </w:t>
      </w:r>
      <w:r>
        <w:rPr>
          <w:sz w:val="24"/>
        </w:rPr>
        <w:t>output</w:t>
      </w:r>
      <w:r>
        <w:rPr>
          <w:spacing w:val="-7"/>
          <w:sz w:val="24"/>
        </w:rPr>
        <w:t xml:space="preserve"> </w:t>
      </w:r>
      <w:r>
        <w:rPr>
          <w:sz w:val="24"/>
        </w:rPr>
        <w:t>side,</w:t>
      </w:r>
      <w:r>
        <w:rPr>
          <w:spacing w:val="-8"/>
          <w:sz w:val="24"/>
        </w:rPr>
        <w:t xml:space="preserve"> </w:t>
      </w:r>
      <w:r>
        <w:rPr>
          <w:sz w:val="24"/>
        </w:rPr>
        <w:t>while</w:t>
      </w:r>
      <w:r>
        <w:rPr>
          <w:spacing w:val="-9"/>
          <w:sz w:val="24"/>
        </w:rPr>
        <w:t xml:space="preserve"> </w:t>
      </w:r>
      <w:r>
        <w:rPr>
          <w:sz w:val="24"/>
        </w:rPr>
        <w:t>the</w:t>
      </w:r>
      <w:r>
        <w:rPr>
          <w:spacing w:val="-8"/>
          <w:sz w:val="24"/>
        </w:rPr>
        <w:t xml:space="preserve"> </w:t>
      </w:r>
      <w:r>
        <w:rPr>
          <w:sz w:val="24"/>
        </w:rPr>
        <w:t>input</w:t>
      </w:r>
      <w:r>
        <w:rPr>
          <w:spacing w:val="-7"/>
          <w:sz w:val="24"/>
        </w:rPr>
        <w:t xml:space="preserve"> </w:t>
      </w:r>
      <w:r>
        <w:rPr>
          <w:sz w:val="24"/>
        </w:rPr>
        <w:t>side</w:t>
      </w:r>
      <w:r>
        <w:rPr>
          <w:spacing w:val="-6"/>
          <w:sz w:val="24"/>
        </w:rPr>
        <w:t xml:space="preserve"> </w:t>
      </w:r>
      <w:r>
        <w:rPr>
          <w:sz w:val="24"/>
        </w:rPr>
        <w:t>receives</w:t>
      </w:r>
      <w:r>
        <w:rPr>
          <w:spacing w:val="-8"/>
          <w:sz w:val="24"/>
        </w:rPr>
        <w:t xml:space="preserve"> </w:t>
      </w:r>
      <w:r>
        <w:rPr>
          <w:sz w:val="24"/>
        </w:rPr>
        <w:t>the</w:t>
      </w:r>
      <w:r>
        <w:rPr>
          <w:spacing w:val="-6"/>
          <w:sz w:val="24"/>
        </w:rPr>
        <w:t xml:space="preserve"> </w:t>
      </w:r>
      <w:r>
        <w:rPr>
          <w:sz w:val="24"/>
        </w:rPr>
        <w:t>extracted</w:t>
      </w:r>
      <w:r>
        <w:rPr>
          <w:spacing w:val="-9"/>
          <w:sz w:val="24"/>
        </w:rPr>
        <w:t xml:space="preserve"> </w:t>
      </w:r>
      <w:r>
        <w:rPr>
          <w:sz w:val="24"/>
        </w:rPr>
        <w:t>versions</w:t>
      </w:r>
      <w:r w:rsidR="0001340A">
        <w:rPr>
          <w:sz w:val="24"/>
        </w:rPr>
        <w:t xml:space="preserve"> </w:t>
      </w:r>
      <w:r w:rsidR="0001340A">
        <w:t>of</w:t>
      </w:r>
      <w:r w:rsidR="0001340A">
        <w:rPr>
          <w:spacing w:val="43"/>
        </w:rPr>
        <w:t xml:space="preserve"> </w:t>
      </w:r>
      <w:r w:rsidR="0001340A">
        <w:t>the</w:t>
      </w:r>
      <w:r w:rsidR="0001340A">
        <w:rPr>
          <w:spacing w:val="43"/>
        </w:rPr>
        <w:t xml:space="preserve"> </w:t>
      </w:r>
      <w:r w:rsidR="0001340A">
        <w:t>photographs.</w:t>
      </w:r>
      <w:r w:rsidR="0001340A">
        <w:rPr>
          <w:spacing w:val="49"/>
        </w:rPr>
        <w:t xml:space="preserve"> </w:t>
      </w:r>
      <w:r w:rsidR="0001340A">
        <w:t>In</w:t>
      </w:r>
      <w:r w:rsidR="0001340A">
        <w:rPr>
          <w:spacing w:val="44"/>
        </w:rPr>
        <w:t xml:space="preserve"> </w:t>
      </w:r>
      <w:r w:rsidR="0001340A">
        <w:t>this</w:t>
      </w:r>
      <w:r w:rsidR="0001340A">
        <w:rPr>
          <w:spacing w:val="45"/>
        </w:rPr>
        <w:t xml:space="preserve"> </w:t>
      </w:r>
      <w:r w:rsidR="0001340A">
        <w:t>setup,</w:t>
      </w:r>
      <w:r w:rsidR="0001340A">
        <w:rPr>
          <w:spacing w:val="44"/>
        </w:rPr>
        <w:t xml:space="preserve"> </w:t>
      </w:r>
      <w:r w:rsidR="0001340A">
        <w:t>the</w:t>
      </w:r>
      <w:r w:rsidR="0001340A">
        <w:rPr>
          <w:spacing w:val="44"/>
        </w:rPr>
        <w:t xml:space="preserve"> </w:t>
      </w:r>
      <w:r w:rsidR="0001340A">
        <w:t>objective</w:t>
      </w:r>
      <w:r w:rsidR="0001340A">
        <w:rPr>
          <w:spacing w:val="45"/>
        </w:rPr>
        <w:t xml:space="preserve"> </w:t>
      </w:r>
      <w:r w:rsidR="0001340A">
        <w:t>is</w:t>
      </w:r>
      <w:r w:rsidR="0001340A">
        <w:rPr>
          <w:spacing w:val="45"/>
        </w:rPr>
        <w:t xml:space="preserve"> </w:t>
      </w:r>
      <w:r w:rsidR="0001340A">
        <w:t>to</w:t>
      </w:r>
      <w:r w:rsidR="0001340A">
        <w:rPr>
          <w:spacing w:val="44"/>
        </w:rPr>
        <w:t xml:space="preserve"> </w:t>
      </w:r>
      <w:r w:rsidR="0001340A">
        <w:t>train</w:t>
      </w:r>
      <w:r w:rsidR="0001340A">
        <w:rPr>
          <w:spacing w:val="44"/>
        </w:rPr>
        <w:t xml:space="preserve"> </w:t>
      </w:r>
      <w:r w:rsidR="0001340A">
        <w:t>the</w:t>
      </w:r>
      <w:r w:rsidR="0001340A">
        <w:rPr>
          <w:spacing w:val="43"/>
        </w:rPr>
        <w:t xml:space="preserve"> </w:t>
      </w:r>
      <w:r w:rsidR="0001340A">
        <w:t>networks</w:t>
      </w:r>
      <w:r w:rsidR="0001340A">
        <w:rPr>
          <w:spacing w:val="46"/>
        </w:rPr>
        <w:t xml:space="preserve"> </w:t>
      </w:r>
      <w:r w:rsidR="0001340A">
        <w:t>to</w:t>
      </w:r>
      <w:r w:rsidR="0001340A">
        <w:rPr>
          <w:spacing w:val="-57"/>
        </w:rPr>
        <w:t xml:space="preserve"> </w:t>
      </w:r>
      <w:r w:rsidR="0001340A">
        <w:t>correctly</w:t>
      </w:r>
      <w:r w:rsidR="0001340A">
        <w:rPr>
          <w:spacing w:val="-1"/>
        </w:rPr>
        <w:t xml:space="preserve"> </w:t>
      </w:r>
      <w:r w:rsidR="0001340A">
        <w:t>identify</w:t>
      </w:r>
      <w:r w:rsidR="0001340A">
        <w:rPr>
          <w:spacing w:val="-1"/>
        </w:rPr>
        <w:t xml:space="preserve"> </w:t>
      </w:r>
      <w:r w:rsidR="0001340A">
        <w:t>the</w:t>
      </w:r>
      <w:r w:rsidR="0001340A">
        <w:rPr>
          <w:spacing w:val="-2"/>
        </w:rPr>
        <w:t xml:space="preserve"> </w:t>
      </w:r>
      <w:r w:rsidR="0001340A">
        <w:t>label</w:t>
      </w:r>
      <w:r w:rsidR="0001340A">
        <w:rPr>
          <w:spacing w:val="-1"/>
        </w:rPr>
        <w:t xml:space="preserve"> </w:t>
      </w:r>
      <w:r w:rsidR="0001340A">
        <w:t>in a</w:t>
      </w:r>
      <w:r w:rsidR="0001340A">
        <w:rPr>
          <w:spacing w:val="-2"/>
        </w:rPr>
        <w:t xml:space="preserve"> </w:t>
      </w:r>
      <w:r w:rsidR="0001340A">
        <w:t>photograph</w:t>
      </w:r>
      <w:r w:rsidR="0001340A">
        <w:rPr>
          <w:spacing w:val="-1"/>
        </w:rPr>
        <w:t xml:space="preserve"> </w:t>
      </w:r>
      <w:r w:rsidR="0001340A">
        <w:t>based</w:t>
      </w:r>
      <w:r w:rsidR="0001340A">
        <w:rPr>
          <w:spacing w:val="1"/>
        </w:rPr>
        <w:t xml:space="preserve"> </w:t>
      </w:r>
      <w:r w:rsidR="0001340A">
        <w:t>on its</w:t>
      </w:r>
      <w:r w:rsidR="0001340A">
        <w:rPr>
          <w:spacing w:val="-1"/>
        </w:rPr>
        <w:t xml:space="preserve"> </w:t>
      </w:r>
      <w:r w:rsidR="0001340A">
        <w:t>input</w:t>
      </w:r>
      <w:r w:rsidR="0001340A">
        <w:rPr>
          <w:spacing w:val="-1"/>
        </w:rPr>
        <w:t xml:space="preserve"> </w:t>
      </w:r>
      <w:r w:rsidR="0001340A">
        <w:t>characteristics.</w:t>
      </w:r>
    </w:p>
    <w:p w14:paraId="635D7527" w14:textId="77777777" w:rsidR="007D20C2" w:rsidRDefault="007D20C2">
      <w:pPr>
        <w:spacing w:line="355" w:lineRule="auto"/>
        <w:jc w:val="both"/>
        <w:rPr>
          <w:sz w:val="24"/>
        </w:rPr>
        <w:sectPr w:rsidR="007D20C2" w:rsidSect="001F0049">
          <w:pgSz w:w="12240" w:h="15840"/>
          <w:pgMar w:top="1340" w:right="980" w:bottom="1800" w:left="1560" w:header="0" w:footer="1535" w:gutter="0"/>
          <w:cols w:space="720"/>
        </w:sectPr>
      </w:pPr>
    </w:p>
    <w:p w14:paraId="05BE7052" w14:textId="55ED9972" w:rsidR="007D20C2" w:rsidRDefault="00CA791D">
      <w:pPr>
        <w:pStyle w:val="BodyText"/>
        <w:rPr>
          <w:sz w:val="20"/>
        </w:rPr>
      </w:pPr>
      <w:r>
        <w:rPr>
          <w:noProof/>
        </w:rPr>
        <w:lastRenderedPageBreak/>
        <mc:AlternateContent>
          <mc:Choice Requires="wpg">
            <w:drawing>
              <wp:anchor distT="0" distB="0" distL="0" distR="0" simplePos="0" relativeHeight="487589888" behindDoc="1" locked="0" layoutInCell="1" allowOverlap="1" wp14:anchorId="2535EE7E" wp14:editId="06BB2E58">
                <wp:simplePos x="0" y="0"/>
                <wp:positionH relativeFrom="page">
                  <wp:posOffset>997585</wp:posOffset>
                </wp:positionH>
                <wp:positionV relativeFrom="paragraph">
                  <wp:posOffset>118110</wp:posOffset>
                </wp:positionV>
                <wp:extent cx="6019800" cy="3402965"/>
                <wp:effectExtent l="0" t="0" r="0" b="0"/>
                <wp:wrapTopAndBottom/>
                <wp:docPr id="916294374"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9800" cy="3402965"/>
                          <a:chOff x="1686" y="266"/>
                          <a:chExt cx="9480" cy="5359"/>
                        </a:xfrm>
                      </wpg:grpSpPr>
                      <pic:pic xmlns:pic="http://schemas.openxmlformats.org/drawingml/2006/picture">
                        <pic:nvPicPr>
                          <pic:cNvPr id="369140611" name="Picture 5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701" y="280"/>
                            <a:ext cx="9450" cy="5329"/>
                          </a:xfrm>
                          <a:prstGeom prst="rect">
                            <a:avLst/>
                          </a:prstGeom>
                          <a:noFill/>
                          <a:extLst>
                            <a:ext uri="{909E8E84-426E-40DD-AFC4-6F175D3DCCD1}">
                              <a14:hiddenFill xmlns:a14="http://schemas.microsoft.com/office/drawing/2010/main">
                                <a:solidFill>
                                  <a:srgbClr val="FFFFFF"/>
                                </a:solidFill>
                              </a14:hiddenFill>
                            </a:ext>
                          </a:extLst>
                        </pic:spPr>
                      </pic:pic>
                      <wps:wsp>
                        <wps:cNvPr id="1838643108" name="Rectangle 58"/>
                        <wps:cNvSpPr>
                          <a:spLocks noChangeArrowheads="1"/>
                        </wps:cNvSpPr>
                        <wps:spPr bwMode="auto">
                          <a:xfrm>
                            <a:off x="1693" y="273"/>
                            <a:ext cx="9465" cy="5344"/>
                          </a:xfrm>
                          <a:prstGeom prst="rect">
                            <a:avLst/>
                          </a:prstGeom>
                          <a:noFill/>
                          <a:ln w="9525">
                            <a:solidFill>
                              <a:srgbClr val="4F81B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4DD10B" id="Group 57" o:spid="_x0000_s1026" style="position:absolute;margin-left:78.55pt;margin-top:9.3pt;width:474pt;height:267.95pt;z-index:-15726592;mso-wrap-distance-left:0;mso-wrap-distance-right:0;mso-position-horizontal-relative:page" coordorigin="1686,266" coordsize="9480,53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">
                <v:shape id="Picture 59" o:spid="_x0000_s1027" type="#_x0000_t75" style="position:absolute;left:1701;top:280;width:9450;height:5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">
                  <v:imagedata r:id="rId27" o:title=""/>
                </v:shape>
                <v:rect id="Rectangle 58" o:spid="_x0000_s1028" style="position:absolute;left:1693;top:273;width:9465;height:5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" filled="f" strokecolor="#4f81bc"/>
                <w10:wrap type="topAndBottom" anchorx="page"/>
              </v:group>
            </w:pict>
          </mc:Fallback>
        </mc:AlternateContent>
      </w:r>
    </w:p>
    <w:p w14:paraId="75E7A2C6" w14:textId="77777777" w:rsidR="007D20C2" w:rsidRDefault="007D20C2">
      <w:pPr>
        <w:pStyle w:val="BodyText"/>
        <w:rPr>
          <w:sz w:val="20"/>
        </w:rPr>
      </w:pPr>
    </w:p>
    <w:p w14:paraId="525C6D7B" w14:textId="77777777" w:rsidR="007D20C2" w:rsidRDefault="007D20C2">
      <w:pPr>
        <w:pStyle w:val="BodyText"/>
        <w:rPr>
          <w:sz w:val="20"/>
        </w:rPr>
      </w:pPr>
    </w:p>
    <w:p w14:paraId="00462B57" w14:textId="5A7268C2" w:rsidR="007D20C2" w:rsidRDefault="0001340A" w:rsidP="0001340A">
      <w:pPr>
        <w:pStyle w:val="BodyText"/>
        <w:ind w:right="317"/>
      </w:pPr>
      <w:r>
        <w:rPr>
          <w:sz w:val="19"/>
        </w:rPr>
        <w:t xml:space="preserve">                                        </w:t>
      </w:r>
      <w:r w:rsidR="00D260D4">
        <w:t>Figure</w:t>
      </w:r>
      <w:r w:rsidR="00D260D4">
        <w:rPr>
          <w:spacing w:val="-3"/>
        </w:rPr>
        <w:t xml:space="preserve"> </w:t>
      </w:r>
      <w:r w:rsidR="00365612">
        <w:t>4</w:t>
      </w:r>
      <w:r w:rsidR="00D260D4">
        <w:t>:</w:t>
      </w:r>
      <w:r w:rsidR="00D260D4">
        <w:rPr>
          <w:spacing w:val="-1"/>
        </w:rPr>
        <w:t xml:space="preserve"> </w:t>
      </w:r>
      <w:r w:rsidR="00D260D4">
        <w:t>Model</w:t>
      </w:r>
      <w:r w:rsidR="00D260D4">
        <w:rPr>
          <w:spacing w:val="-1"/>
        </w:rPr>
        <w:t xml:space="preserve"> </w:t>
      </w:r>
      <w:r w:rsidR="00D260D4">
        <w:t>Step</w:t>
      </w:r>
      <w:r w:rsidR="00D260D4">
        <w:rPr>
          <w:spacing w:val="-1"/>
        </w:rPr>
        <w:t xml:space="preserve"> </w:t>
      </w:r>
      <w:r w:rsidR="00D260D4">
        <w:t>4</w:t>
      </w:r>
      <w:r w:rsidR="00D260D4">
        <w:rPr>
          <w:spacing w:val="-1"/>
        </w:rPr>
        <w:t xml:space="preserve"> </w:t>
      </w:r>
      <w:r w:rsidR="00D260D4">
        <w:t>– Figure</w:t>
      </w:r>
      <w:r w:rsidR="00D260D4">
        <w:rPr>
          <w:spacing w:val="-2"/>
        </w:rPr>
        <w:t xml:space="preserve"> </w:t>
      </w:r>
      <w:r w:rsidR="00D260D4">
        <w:t>Deep Learning</w:t>
      </w:r>
      <w:r w:rsidR="00D260D4">
        <w:rPr>
          <w:spacing w:val="-1"/>
        </w:rPr>
        <w:t xml:space="preserve"> </w:t>
      </w:r>
      <w:r w:rsidR="00D260D4">
        <w:t>Neutral Network</w:t>
      </w:r>
    </w:p>
    <w:p w14:paraId="1EF95677" w14:textId="77777777" w:rsidR="007D20C2" w:rsidRDefault="007D20C2">
      <w:pPr>
        <w:pStyle w:val="BodyText"/>
        <w:rPr>
          <w:sz w:val="26"/>
        </w:rPr>
      </w:pPr>
    </w:p>
    <w:p w14:paraId="5E76CD00" w14:textId="77777777" w:rsidR="007D20C2" w:rsidRDefault="007D20C2">
      <w:pPr>
        <w:pStyle w:val="BodyText"/>
        <w:spacing w:before="2"/>
        <w:rPr>
          <w:sz w:val="22"/>
        </w:rPr>
      </w:pPr>
    </w:p>
    <w:p w14:paraId="0EA362F4" w14:textId="74869FE2" w:rsidR="007D20C2" w:rsidRDefault="00D260D4">
      <w:pPr>
        <w:pStyle w:val="ListParagraph"/>
        <w:numPr>
          <w:ilvl w:val="0"/>
          <w:numId w:val="16"/>
        </w:numPr>
        <w:tabs>
          <w:tab w:val="left" w:pos="862"/>
        </w:tabs>
        <w:spacing w:line="357" w:lineRule="auto"/>
        <w:ind w:left="861" w:right="1286" w:hanging="360"/>
        <w:jc w:val="both"/>
        <w:rPr>
          <w:sz w:val="24"/>
        </w:rPr>
      </w:pPr>
      <w:r>
        <w:rPr>
          <w:sz w:val="24"/>
        </w:rPr>
        <w:t>Modelling Step 4: To classify or predict a new image into one of the classes, a</w:t>
      </w:r>
      <w:r>
        <w:rPr>
          <w:spacing w:val="-57"/>
          <w:sz w:val="24"/>
        </w:rPr>
        <w:t xml:space="preserve"> </w:t>
      </w:r>
      <w:r>
        <w:rPr>
          <w:sz w:val="24"/>
        </w:rPr>
        <w:t>trained</w:t>
      </w:r>
      <w:r>
        <w:rPr>
          <w:spacing w:val="-5"/>
          <w:sz w:val="24"/>
        </w:rPr>
        <w:t xml:space="preserve"> </w:t>
      </w:r>
      <w:r>
        <w:rPr>
          <w:sz w:val="24"/>
        </w:rPr>
        <w:t>technique</w:t>
      </w:r>
      <w:r>
        <w:rPr>
          <w:spacing w:val="-1"/>
          <w:sz w:val="24"/>
        </w:rPr>
        <w:t xml:space="preserve"> </w:t>
      </w:r>
      <w:r>
        <w:rPr>
          <w:sz w:val="24"/>
        </w:rPr>
        <w:t>can</w:t>
      </w:r>
      <w:r>
        <w:rPr>
          <w:spacing w:val="-5"/>
          <w:sz w:val="24"/>
        </w:rPr>
        <w:t xml:space="preserve"> </w:t>
      </w:r>
      <w:r>
        <w:rPr>
          <w:sz w:val="24"/>
        </w:rPr>
        <w:t>be</w:t>
      </w:r>
      <w:r>
        <w:rPr>
          <w:spacing w:val="-2"/>
          <w:sz w:val="24"/>
        </w:rPr>
        <w:t xml:space="preserve"> </w:t>
      </w:r>
      <w:r>
        <w:rPr>
          <w:sz w:val="24"/>
        </w:rPr>
        <w:t>employed.</w:t>
      </w:r>
      <w:r>
        <w:rPr>
          <w:spacing w:val="-5"/>
          <w:sz w:val="24"/>
        </w:rPr>
        <w:t xml:space="preserve"> </w:t>
      </w:r>
      <w:r>
        <w:rPr>
          <w:sz w:val="24"/>
        </w:rPr>
        <w:t>Figure</w:t>
      </w:r>
      <w:r>
        <w:rPr>
          <w:spacing w:val="-3"/>
          <w:sz w:val="24"/>
        </w:rPr>
        <w:t xml:space="preserve"> </w:t>
      </w:r>
      <w:r>
        <w:rPr>
          <w:sz w:val="24"/>
        </w:rPr>
        <w:t>(</w:t>
      </w:r>
      <w:r w:rsidR="00365612">
        <w:rPr>
          <w:sz w:val="24"/>
        </w:rPr>
        <w:t>4</w:t>
      </w:r>
      <w:r>
        <w:rPr>
          <w:sz w:val="24"/>
        </w:rPr>
        <w:t>)</w:t>
      </w:r>
      <w:r>
        <w:rPr>
          <w:spacing w:val="-6"/>
          <w:sz w:val="24"/>
        </w:rPr>
        <w:t xml:space="preserve"> </w:t>
      </w:r>
      <w:r>
        <w:rPr>
          <w:sz w:val="24"/>
        </w:rPr>
        <w:t>demonstrates</w:t>
      </w:r>
      <w:r>
        <w:rPr>
          <w:spacing w:val="-4"/>
          <w:sz w:val="24"/>
        </w:rPr>
        <w:t xml:space="preserve"> </w:t>
      </w:r>
      <w:r>
        <w:rPr>
          <w:sz w:val="24"/>
        </w:rPr>
        <w:t>the</w:t>
      </w:r>
      <w:r>
        <w:rPr>
          <w:spacing w:val="-5"/>
          <w:sz w:val="24"/>
        </w:rPr>
        <w:t xml:space="preserve"> </w:t>
      </w:r>
      <w:r>
        <w:rPr>
          <w:sz w:val="24"/>
        </w:rPr>
        <w:t>recognition</w:t>
      </w:r>
      <w:r>
        <w:rPr>
          <w:spacing w:val="-4"/>
          <w:sz w:val="24"/>
        </w:rPr>
        <w:t xml:space="preserve"> </w:t>
      </w:r>
      <w:r>
        <w:rPr>
          <w:sz w:val="24"/>
        </w:rPr>
        <w:t>of</w:t>
      </w:r>
      <w:r>
        <w:rPr>
          <w:spacing w:val="-58"/>
          <w:sz w:val="24"/>
        </w:rPr>
        <w:t xml:space="preserve"> </w:t>
      </w:r>
      <w:r>
        <w:rPr>
          <w:sz w:val="24"/>
        </w:rPr>
        <w:t>a</w:t>
      </w:r>
      <w:r>
        <w:rPr>
          <w:spacing w:val="-10"/>
          <w:sz w:val="24"/>
        </w:rPr>
        <w:t xml:space="preserve"> </w:t>
      </w:r>
      <w:r>
        <w:rPr>
          <w:sz w:val="24"/>
        </w:rPr>
        <w:t>recent</w:t>
      </w:r>
      <w:r>
        <w:rPr>
          <w:spacing w:val="-8"/>
          <w:sz w:val="24"/>
        </w:rPr>
        <w:t xml:space="preserve"> </w:t>
      </w:r>
      <w:r>
        <w:rPr>
          <w:sz w:val="24"/>
        </w:rPr>
        <w:t>image</w:t>
      </w:r>
      <w:r>
        <w:rPr>
          <w:spacing w:val="-7"/>
          <w:sz w:val="24"/>
        </w:rPr>
        <w:t xml:space="preserve"> </w:t>
      </w:r>
      <w:r>
        <w:rPr>
          <w:sz w:val="24"/>
        </w:rPr>
        <w:t>as</w:t>
      </w:r>
      <w:r>
        <w:rPr>
          <w:spacing w:val="-8"/>
          <w:sz w:val="24"/>
        </w:rPr>
        <w:t xml:space="preserve"> </w:t>
      </w:r>
      <w:r>
        <w:rPr>
          <w:sz w:val="24"/>
        </w:rPr>
        <w:t>a</w:t>
      </w:r>
      <w:r>
        <w:rPr>
          <w:spacing w:val="-10"/>
          <w:sz w:val="24"/>
        </w:rPr>
        <w:t xml:space="preserve"> </w:t>
      </w:r>
      <w:r>
        <w:rPr>
          <w:sz w:val="24"/>
        </w:rPr>
        <w:t>dog</w:t>
      </w:r>
      <w:r>
        <w:rPr>
          <w:spacing w:val="-7"/>
          <w:sz w:val="24"/>
        </w:rPr>
        <w:t xml:space="preserve"> </w:t>
      </w:r>
      <w:r>
        <w:rPr>
          <w:sz w:val="24"/>
        </w:rPr>
        <w:t>image.</w:t>
      </w:r>
      <w:r>
        <w:rPr>
          <w:spacing w:val="-4"/>
          <w:sz w:val="24"/>
        </w:rPr>
        <w:t xml:space="preserve"> </w:t>
      </w:r>
      <w:r>
        <w:rPr>
          <w:sz w:val="24"/>
        </w:rPr>
        <w:t>It's</w:t>
      </w:r>
      <w:r>
        <w:rPr>
          <w:spacing w:val="-8"/>
          <w:sz w:val="24"/>
        </w:rPr>
        <w:t xml:space="preserve"> </w:t>
      </w:r>
      <w:r>
        <w:rPr>
          <w:sz w:val="24"/>
        </w:rPr>
        <w:t>crucial</w:t>
      </w:r>
      <w:r>
        <w:rPr>
          <w:spacing w:val="-9"/>
          <w:sz w:val="24"/>
        </w:rPr>
        <w:t xml:space="preserve"> </w:t>
      </w:r>
      <w:r>
        <w:rPr>
          <w:sz w:val="24"/>
        </w:rPr>
        <w:t>to</w:t>
      </w:r>
      <w:r>
        <w:rPr>
          <w:spacing w:val="-8"/>
          <w:sz w:val="24"/>
        </w:rPr>
        <w:t xml:space="preserve"> </w:t>
      </w:r>
      <w:r>
        <w:rPr>
          <w:sz w:val="24"/>
        </w:rPr>
        <w:t>emphasize</w:t>
      </w:r>
      <w:r>
        <w:rPr>
          <w:spacing w:val="-10"/>
          <w:sz w:val="24"/>
        </w:rPr>
        <w:t xml:space="preserve"> </w:t>
      </w:r>
      <w:r>
        <w:rPr>
          <w:sz w:val="24"/>
        </w:rPr>
        <w:t>that</w:t>
      </w:r>
      <w:r>
        <w:rPr>
          <w:spacing w:val="-9"/>
          <w:sz w:val="24"/>
        </w:rPr>
        <w:t xml:space="preserve"> </w:t>
      </w:r>
      <w:r>
        <w:rPr>
          <w:sz w:val="24"/>
        </w:rPr>
        <w:t>the</w:t>
      </w:r>
      <w:r>
        <w:rPr>
          <w:spacing w:val="-5"/>
          <w:sz w:val="24"/>
        </w:rPr>
        <w:t xml:space="preserve"> </w:t>
      </w:r>
      <w:r>
        <w:rPr>
          <w:sz w:val="24"/>
        </w:rPr>
        <w:t>resulting</w:t>
      </w:r>
      <w:r>
        <w:rPr>
          <w:spacing w:val="-8"/>
          <w:sz w:val="24"/>
        </w:rPr>
        <w:t xml:space="preserve"> </w:t>
      </w:r>
      <w:r>
        <w:rPr>
          <w:sz w:val="24"/>
        </w:rPr>
        <w:t>image</w:t>
      </w:r>
      <w:r>
        <w:rPr>
          <w:spacing w:val="-58"/>
          <w:sz w:val="24"/>
        </w:rPr>
        <w:t xml:space="preserve"> </w:t>
      </w:r>
      <w:r>
        <w:rPr>
          <w:sz w:val="24"/>
        </w:rPr>
        <w:t>will</w:t>
      </w:r>
      <w:r>
        <w:rPr>
          <w:spacing w:val="-10"/>
          <w:sz w:val="24"/>
        </w:rPr>
        <w:t xml:space="preserve"> </w:t>
      </w:r>
      <w:r>
        <w:rPr>
          <w:sz w:val="24"/>
        </w:rPr>
        <w:t>also</w:t>
      </w:r>
      <w:r>
        <w:rPr>
          <w:spacing w:val="-9"/>
          <w:sz w:val="24"/>
        </w:rPr>
        <w:t xml:space="preserve"> </w:t>
      </w:r>
      <w:r>
        <w:rPr>
          <w:sz w:val="24"/>
        </w:rPr>
        <w:t>incorporate</w:t>
      </w:r>
      <w:r>
        <w:rPr>
          <w:spacing w:val="-12"/>
          <w:sz w:val="24"/>
        </w:rPr>
        <w:t xml:space="preserve"> </w:t>
      </w:r>
      <w:r>
        <w:rPr>
          <w:sz w:val="24"/>
        </w:rPr>
        <w:t>the</w:t>
      </w:r>
      <w:r>
        <w:rPr>
          <w:spacing w:val="-9"/>
          <w:sz w:val="24"/>
        </w:rPr>
        <w:t xml:space="preserve"> </w:t>
      </w:r>
      <w:r>
        <w:rPr>
          <w:sz w:val="24"/>
        </w:rPr>
        <w:t>pixel</w:t>
      </w:r>
      <w:r>
        <w:rPr>
          <w:spacing w:val="-10"/>
          <w:sz w:val="24"/>
        </w:rPr>
        <w:t xml:space="preserve"> </w:t>
      </w:r>
      <w:r>
        <w:rPr>
          <w:sz w:val="24"/>
        </w:rPr>
        <w:t>features</w:t>
      </w:r>
      <w:r>
        <w:rPr>
          <w:spacing w:val="-8"/>
          <w:sz w:val="24"/>
        </w:rPr>
        <w:t xml:space="preserve"> </w:t>
      </w:r>
      <w:r>
        <w:rPr>
          <w:sz w:val="24"/>
        </w:rPr>
        <w:t>extracted</w:t>
      </w:r>
      <w:r>
        <w:rPr>
          <w:spacing w:val="-8"/>
          <w:sz w:val="24"/>
        </w:rPr>
        <w:t xml:space="preserve"> </w:t>
      </w:r>
      <w:r>
        <w:rPr>
          <w:sz w:val="24"/>
        </w:rPr>
        <w:t>from</w:t>
      </w:r>
      <w:r>
        <w:rPr>
          <w:spacing w:val="-10"/>
          <w:sz w:val="24"/>
        </w:rPr>
        <w:t xml:space="preserve"> </w:t>
      </w:r>
      <w:r>
        <w:rPr>
          <w:sz w:val="24"/>
        </w:rPr>
        <w:t>the</w:t>
      </w:r>
      <w:r>
        <w:rPr>
          <w:spacing w:val="-12"/>
          <w:sz w:val="24"/>
        </w:rPr>
        <w:t xml:space="preserve"> </w:t>
      </w:r>
      <w:r>
        <w:rPr>
          <w:sz w:val="24"/>
        </w:rPr>
        <w:t>original</w:t>
      </w:r>
      <w:r>
        <w:rPr>
          <w:spacing w:val="-10"/>
          <w:sz w:val="24"/>
        </w:rPr>
        <w:t xml:space="preserve"> </w:t>
      </w:r>
      <w:r>
        <w:rPr>
          <w:sz w:val="24"/>
        </w:rPr>
        <w:t>image</w:t>
      </w:r>
      <w:r>
        <w:rPr>
          <w:spacing w:val="-11"/>
          <w:sz w:val="24"/>
        </w:rPr>
        <w:t xml:space="preserve"> </w:t>
      </w:r>
      <w:r>
        <w:rPr>
          <w:sz w:val="24"/>
        </w:rPr>
        <w:t>during</w:t>
      </w:r>
      <w:r>
        <w:rPr>
          <w:spacing w:val="-58"/>
          <w:sz w:val="24"/>
        </w:rPr>
        <w:t xml:space="preserve"> </w:t>
      </w:r>
      <w:r>
        <w:rPr>
          <w:sz w:val="24"/>
        </w:rPr>
        <w:t>this</w:t>
      </w:r>
      <w:r>
        <w:rPr>
          <w:spacing w:val="-1"/>
          <w:sz w:val="24"/>
        </w:rPr>
        <w:t xml:space="preserve"> </w:t>
      </w:r>
      <w:r>
        <w:rPr>
          <w:sz w:val="24"/>
        </w:rPr>
        <w:t>procedure.</w:t>
      </w:r>
    </w:p>
    <w:p w14:paraId="7270DBC6" w14:textId="77777777" w:rsidR="00365612" w:rsidRDefault="00365612" w:rsidP="00365612">
      <w:pPr>
        <w:tabs>
          <w:tab w:val="left" w:pos="862"/>
        </w:tabs>
        <w:spacing w:line="357" w:lineRule="auto"/>
        <w:ind w:right="1286"/>
        <w:jc w:val="both"/>
        <w:rPr>
          <w:sz w:val="24"/>
        </w:rPr>
      </w:pPr>
    </w:p>
    <w:p w14:paraId="78FF0FB4" w14:textId="77777777" w:rsidR="00365612" w:rsidRPr="00365612" w:rsidRDefault="00365612" w:rsidP="00365612">
      <w:pPr>
        <w:tabs>
          <w:tab w:val="left" w:pos="862"/>
        </w:tabs>
        <w:spacing w:line="357" w:lineRule="auto"/>
        <w:ind w:right="1286"/>
        <w:jc w:val="both"/>
        <w:rPr>
          <w:sz w:val="24"/>
        </w:rPr>
      </w:pPr>
    </w:p>
    <w:p w14:paraId="2D17D7F9" w14:textId="77777777" w:rsidR="007D20C2" w:rsidRDefault="007D20C2">
      <w:pPr>
        <w:pStyle w:val="BodyText"/>
        <w:spacing w:before="2"/>
        <w:rPr>
          <w:sz w:val="36"/>
        </w:rPr>
      </w:pPr>
    </w:p>
    <w:p w14:paraId="1B4D1B5E" w14:textId="77777777" w:rsidR="0001340A" w:rsidRDefault="0001340A">
      <w:pPr>
        <w:pStyle w:val="BodyText"/>
        <w:spacing w:before="2"/>
        <w:rPr>
          <w:sz w:val="36"/>
        </w:rPr>
      </w:pPr>
    </w:p>
    <w:p w14:paraId="72B2BB51" w14:textId="77777777" w:rsidR="0001340A" w:rsidRDefault="0001340A">
      <w:pPr>
        <w:pStyle w:val="BodyText"/>
        <w:spacing w:before="2"/>
        <w:rPr>
          <w:sz w:val="36"/>
        </w:rPr>
      </w:pPr>
    </w:p>
    <w:p w14:paraId="32392623" w14:textId="77777777" w:rsidR="0001340A" w:rsidRDefault="0001340A">
      <w:pPr>
        <w:pStyle w:val="BodyText"/>
        <w:spacing w:before="2"/>
        <w:rPr>
          <w:sz w:val="36"/>
        </w:rPr>
      </w:pPr>
    </w:p>
    <w:p w14:paraId="58622D65" w14:textId="77777777" w:rsidR="007D20C2" w:rsidRDefault="007D20C2">
      <w:pPr>
        <w:sectPr w:rsidR="007D20C2" w:rsidSect="001F0049">
          <w:pgSz w:w="12240" w:h="15840"/>
          <w:pgMar w:top="1340" w:right="980" w:bottom="1800" w:left="1560" w:header="0" w:footer="1535" w:gutter="0"/>
          <w:cols w:space="720"/>
        </w:sectPr>
      </w:pPr>
    </w:p>
    <w:p w14:paraId="6099889B" w14:textId="77777777" w:rsidR="0001340A" w:rsidRDefault="0001340A" w:rsidP="0001340A">
      <w:pPr>
        <w:pStyle w:val="Heading1"/>
        <w:numPr>
          <w:ilvl w:val="2"/>
          <w:numId w:val="27"/>
        </w:numPr>
        <w:tabs>
          <w:tab w:val="left" w:pos="683"/>
        </w:tabs>
      </w:pPr>
      <w:r>
        <w:lastRenderedPageBreak/>
        <w:t>Convolutional</w:t>
      </w:r>
      <w:r>
        <w:rPr>
          <w:spacing w:val="-3"/>
        </w:rPr>
        <w:t xml:space="preserve"> </w:t>
      </w:r>
      <w:r>
        <w:t>Neural</w:t>
      </w:r>
      <w:r>
        <w:rPr>
          <w:spacing w:val="-3"/>
        </w:rPr>
        <w:t xml:space="preserve"> </w:t>
      </w:r>
      <w:r>
        <w:t>Network</w:t>
      </w:r>
      <w:r>
        <w:rPr>
          <w:spacing w:val="-2"/>
        </w:rPr>
        <w:t xml:space="preserve"> </w:t>
      </w:r>
      <w:r>
        <w:t>Techniques</w:t>
      </w:r>
    </w:p>
    <w:p w14:paraId="4974518F" w14:textId="671C64CD" w:rsidR="007D20C2" w:rsidRDefault="0001340A" w:rsidP="0001340A">
      <w:pPr>
        <w:pStyle w:val="BodyText"/>
        <w:spacing w:before="78" w:line="360" w:lineRule="auto"/>
        <w:ind w:right="158" w:firstLine="720"/>
        <w:jc w:val="both"/>
      </w:pPr>
      <w:r>
        <w:rPr>
          <w:spacing w:val="-1"/>
        </w:rPr>
        <w:t xml:space="preserve">  </w:t>
      </w:r>
      <w:r w:rsidR="00D260D4" w:rsidRPr="0001340A">
        <w:rPr>
          <w:spacing w:val="-1"/>
        </w:rPr>
        <w:t>Convolutiona</w:t>
      </w:r>
      <w:r w:rsidR="00D260D4">
        <w:t>l Neural Networks (CNNs) are a type of deep learning networks specifically</w:t>
      </w:r>
      <w:r w:rsidR="00D260D4">
        <w:rPr>
          <w:spacing w:val="1"/>
        </w:rPr>
        <w:t xml:space="preserve"> </w:t>
      </w:r>
      <w:r w:rsidR="00D260D4">
        <w:t>designed for processing images. CNNs allocate varying weights to elements within images to</w:t>
      </w:r>
      <w:r w:rsidR="00D260D4">
        <w:rPr>
          <w:spacing w:val="1"/>
        </w:rPr>
        <w:t xml:space="preserve"> </w:t>
      </w:r>
      <w:r w:rsidR="00D260D4">
        <w:t>discern</w:t>
      </w:r>
      <w:r w:rsidR="00D260D4">
        <w:rPr>
          <w:spacing w:val="1"/>
        </w:rPr>
        <w:t xml:space="preserve"> </w:t>
      </w:r>
      <w:r w:rsidR="00D260D4">
        <w:t>them</w:t>
      </w:r>
      <w:r w:rsidR="00D260D4">
        <w:rPr>
          <w:spacing w:val="1"/>
        </w:rPr>
        <w:t xml:space="preserve"> </w:t>
      </w:r>
      <w:r w:rsidR="00D260D4">
        <w:t>from</w:t>
      </w:r>
      <w:r w:rsidR="00D260D4">
        <w:rPr>
          <w:spacing w:val="1"/>
        </w:rPr>
        <w:t xml:space="preserve"> </w:t>
      </w:r>
      <w:r w:rsidR="00D260D4">
        <w:t>one</w:t>
      </w:r>
      <w:r w:rsidR="00D260D4">
        <w:rPr>
          <w:spacing w:val="1"/>
        </w:rPr>
        <w:t xml:space="preserve"> </w:t>
      </w:r>
      <w:r w:rsidR="00D260D4">
        <w:t>another.</w:t>
      </w:r>
      <w:r w:rsidR="00D260D4">
        <w:rPr>
          <w:spacing w:val="1"/>
        </w:rPr>
        <w:t xml:space="preserve"> </w:t>
      </w:r>
      <w:r w:rsidR="00D260D4">
        <w:t>Through</w:t>
      </w:r>
      <w:r w:rsidR="00D260D4">
        <w:rPr>
          <w:spacing w:val="1"/>
        </w:rPr>
        <w:t xml:space="preserve"> </w:t>
      </w:r>
      <w:r w:rsidR="00D260D4">
        <w:t>adequate</w:t>
      </w:r>
      <w:r w:rsidR="00D260D4">
        <w:rPr>
          <w:spacing w:val="1"/>
        </w:rPr>
        <w:t xml:space="preserve"> </w:t>
      </w:r>
      <w:r w:rsidR="00D260D4">
        <w:t>training,</w:t>
      </w:r>
      <w:r w:rsidR="00D260D4">
        <w:rPr>
          <w:spacing w:val="1"/>
        </w:rPr>
        <w:t xml:space="preserve"> </w:t>
      </w:r>
      <w:r w:rsidR="00D260D4">
        <w:t>CNNs</w:t>
      </w:r>
      <w:r w:rsidR="00D260D4">
        <w:rPr>
          <w:spacing w:val="1"/>
        </w:rPr>
        <w:t xml:space="preserve"> </w:t>
      </w:r>
      <w:r w:rsidR="00D260D4">
        <w:t>have</w:t>
      </w:r>
      <w:r w:rsidR="00D260D4">
        <w:rPr>
          <w:spacing w:val="1"/>
        </w:rPr>
        <w:t xml:space="preserve"> </w:t>
      </w:r>
      <w:r w:rsidR="00D260D4">
        <w:t>the</w:t>
      </w:r>
      <w:r w:rsidR="00D260D4">
        <w:rPr>
          <w:spacing w:val="1"/>
        </w:rPr>
        <w:t xml:space="preserve"> </w:t>
      </w:r>
      <w:r w:rsidR="00D260D4">
        <w:t>capability</w:t>
      </w:r>
      <w:r w:rsidR="00D260D4">
        <w:rPr>
          <w:spacing w:val="1"/>
        </w:rPr>
        <w:t xml:space="preserve"> </w:t>
      </w:r>
      <w:r w:rsidR="00D260D4">
        <w:t>to</w:t>
      </w:r>
      <w:r w:rsidR="00D260D4">
        <w:rPr>
          <w:spacing w:val="1"/>
        </w:rPr>
        <w:t xml:space="preserve"> </w:t>
      </w:r>
      <w:r w:rsidR="00D260D4">
        <w:t>autonomously</w:t>
      </w:r>
      <w:r w:rsidR="00D260D4">
        <w:rPr>
          <w:spacing w:val="-9"/>
        </w:rPr>
        <w:t xml:space="preserve"> </w:t>
      </w:r>
      <w:r w:rsidR="00D260D4">
        <w:t>acquire</w:t>
      </w:r>
      <w:r w:rsidR="00D260D4">
        <w:rPr>
          <w:spacing w:val="-7"/>
        </w:rPr>
        <w:t xml:space="preserve"> </w:t>
      </w:r>
      <w:r w:rsidR="00D260D4">
        <w:t>recognition</w:t>
      </w:r>
      <w:r w:rsidR="00D260D4">
        <w:rPr>
          <w:spacing w:val="-8"/>
        </w:rPr>
        <w:t xml:space="preserve"> </w:t>
      </w:r>
      <w:r w:rsidR="00D260D4">
        <w:t>and</w:t>
      </w:r>
      <w:r w:rsidR="00D260D4">
        <w:rPr>
          <w:spacing w:val="-9"/>
        </w:rPr>
        <w:t xml:space="preserve"> </w:t>
      </w:r>
      <w:r w:rsidR="00D260D4">
        <w:t>differentiation</w:t>
      </w:r>
      <w:r w:rsidR="00D260D4">
        <w:rPr>
          <w:spacing w:val="-8"/>
        </w:rPr>
        <w:t xml:space="preserve"> </w:t>
      </w:r>
      <w:r w:rsidR="00D260D4">
        <w:t>skills</w:t>
      </w:r>
      <w:r w:rsidR="00D260D4">
        <w:rPr>
          <w:spacing w:val="-8"/>
        </w:rPr>
        <w:t xml:space="preserve"> </w:t>
      </w:r>
      <w:r w:rsidR="00D260D4">
        <w:t>across</w:t>
      </w:r>
      <w:r w:rsidR="00D260D4">
        <w:rPr>
          <w:spacing w:val="-9"/>
        </w:rPr>
        <w:t xml:space="preserve"> </w:t>
      </w:r>
      <w:r w:rsidR="00D260D4">
        <w:t>diverse</w:t>
      </w:r>
      <w:r w:rsidR="00D260D4">
        <w:rPr>
          <w:spacing w:val="-7"/>
        </w:rPr>
        <w:t xml:space="preserve"> </w:t>
      </w:r>
      <w:r w:rsidR="00D260D4">
        <w:t>images.</w:t>
      </w:r>
      <w:r w:rsidR="00D260D4">
        <w:rPr>
          <w:spacing w:val="-8"/>
        </w:rPr>
        <w:t xml:space="preserve"> </w:t>
      </w:r>
      <w:r w:rsidR="00D260D4">
        <w:t>These</w:t>
      </w:r>
      <w:r w:rsidR="00D260D4">
        <w:rPr>
          <w:spacing w:val="-10"/>
        </w:rPr>
        <w:t xml:space="preserve"> </w:t>
      </w:r>
      <w:r w:rsidR="00D260D4">
        <w:t>networks</w:t>
      </w:r>
      <w:r w:rsidR="00D260D4">
        <w:rPr>
          <w:spacing w:val="-57"/>
        </w:rPr>
        <w:t xml:space="preserve"> </w:t>
      </w:r>
      <w:r w:rsidR="00D260D4">
        <w:t>are</w:t>
      </w:r>
      <w:r w:rsidR="00D260D4">
        <w:rPr>
          <w:spacing w:val="-6"/>
        </w:rPr>
        <w:t xml:space="preserve"> </w:t>
      </w:r>
      <w:r w:rsidR="00D260D4">
        <w:t>structured</w:t>
      </w:r>
      <w:r w:rsidR="00D260D4">
        <w:rPr>
          <w:spacing w:val="-4"/>
        </w:rPr>
        <w:t xml:space="preserve"> </w:t>
      </w:r>
      <w:r w:rsidR="00D260D4">
        <w:t>with</w:t>
      </w:r>
      <w:r w:rsidR="00D260D4">
        <w:rPr>
          <w:spacing w:val="-3"/>
        </w:rPr>
        <w:t xml:space="preserve"> </w:t>
      </w:r>
      <w:r w:rsidR="00D260D4">
        <w:t>layers</w:t>
      </w:r>
      <w:r w:rsidR="00D260D4">
        <w:rPr>
          <w:spacing w:val="-2"/>
        </w:rPr>
        <w:t xml:space="preserve"> </w:t>
      </w:r>
      <w:r w:rsidR="00D260D4">
        <w:t>of</w:t>
      </w:r>
      <w:r w:rsidR="00D260D4">
        <w:rPr>
          <w:spacing w:val="-5"/>
        </w:rPr>
        <w:t xml:space="preserve"> </w:t>
      </w:r>
      <w:r w:rsidR="00D260D4">
        <w:t>neurons,</w:t>
      </w:r>
      <w:r w:rsidR="00D260D4">
        <w:rPr>
          <w:spacing w:val="-1"/>
        </w:rPr>
        <w:t xml:space="preserve"> </w:t>
      </w:r>
      <w:r w:rsidR="00D260D4">
        <w:t>each</w:t>
      </w:r>
      <w:r w:rsidR="00D260D4">
        <w:rPr>
          <w:spacing w:val="-2"/>
        </w:rPr>
        <w:t xml:space="preserve"> </w:t>
      </w:r>
      <w:r w:rsidR="00D260D4">
        <w:t>transmitting</w:t>
      </w:r>
      <w:r w:rsidR="00D260D4">
        <w:rPr>
          <w:spacing w:val="-3"/>
        </w:rPr>
        <w:t xml:space="preserve"> </w:t>
      </w:r>
      <w:r w:rsidR="00D260D4">
        <w:t>information</w:t>
      </w:r>
      <w:r w:rsidR="00D260D4">
        <w:rPr>
          <w:spacing w:val="-3"/>
        </w:rPr>
        <w:t xml:space="preserve"> </w:t>
      </w:r>
      <w:r w:rsidR="00D260D4">
        <w:t>sequentially</w:t>
      </w:r>
      <w:r w:rsidR="00D260D4">
        <w:rPr>
          <w:spacing w:val="-4"/>
        </w:rPr>
        <w:t xml:space="preserve"> </w:t>
      </w:r>
      <w:r w:rsidR="00D260D4">
        <w:t>to</w:t>
      </w:r>
      <w:r w:rsidR="00D260D4">
        <w:rPr>
          <w:spacing w:val="-2"/>
        </w:rPr>
        <w:t xml:space="preserve"> </w:t>
      </w:r>
      <w:r w:rsidR="00D260D4">
        <w:t>the</w:t>
      </w:r>
      <w:r w:rsidR="00D260D4">
        <w:rPr>
          <w:spacing w:val="-4"/>
        </w:rPr>
        <w:t xml:space="preserve"> </w:t>
      </w:r>
      <w:r w:rsidR="00D260D4">
        <w:t>subsequent</w:t>
      </w:r>
      <w:r w:rsidR="00D260D4">
        <w:rPr>
          <w:spacing w:val="-58"/>
        </w:rPr>
        <w:t xml:space="preserve"> </w:t>
      </w:r>
      <w:r w:rsidR="00D260D4">
        <w:t>layer.</w:t>
      </w:r>
    </w:p>
    <w:p w14:paraId="0E69BAF0" w14:textId="77777777" w:rsidR="007D20C2" w:rsidRDefault="00D260D4">
      <w:pPr>
        <w:pStyle w:val="BodyText"/>
        <w:spacing w:line="360" w:lineRule="auto"/>
        <w:ind w:left="142" w:right="155"/>
        <w:jc w:val="both"/>
      </w:pPr>
      <w:r>
        <w:t>During training, the network is presented with a large dataset of images to learn from, allowing it</w:t>
      </w:r>
      <w:r>
        <w:rPr>
          <w:spacing w:val="1"/>
        </w:rPr>
        <w:t xml:space="preserve"> </w:t>
      </w:r>
      <w:r>
        <w:t>to accurately categorize them. If the network makes incorrect predictions, supervised learning</w:t>
      </w:r>
      <w:r>
        <w:rPr>
          <w:spacing w:val="1"/>
        </w:rPr>
        <w:t xml:space="preserve"> </w:t>
      </w:r>
      <w:r>
        <w:t>techniques</w:t>
      </w:r>
      <w:r>
        <w:rPr>
          <w:spacing w:val="-1"/>
        </w:rPr>
        <w:t xml:space="preserve"> </w:t>
      </w:r>
      <w:r>
        <w:t>are</w:t>
      </w:r>
      <w:r>
        <w:rPr>
          <w:spacing w:val="-1"/>
        </w:rPr>
        <w:t xml:space="preserve"> </w:t>
      </w:r>
      <w:r>
        <w:t>applied</w:t>
      </w:r>
      <w:r>
        <w:rPr>
          <w:spacing w:val="-1"/>
        </w:rPr>
        <w:t xml:space="preserve"> </w:t>
      </w:r>
      <w:r>
        <w:t>to</w:t>
      </w:r>
      <w:r>
        <w:rPr>
          <w:spacing w:val="2"/>
        </w:rPr>
        <w:t xml:space="preserve"> </w:t>
      </w:r>
      <w:r>
        <w:t>adjust the</w:t>
      </w:r>
      <w:r>
        <w:rPr>
          <w:spacing w:val="-1"/>
        </w:rPr>
        <w:t xml:space="preserve"> </w:t>
      </w:r>
      <w:r>
        <w:t>weights of</w:t>
      </w:r>
      <w:r>
        <w:rPr>
          <w:spacing w:val="-1"/>
        </w:rPr>
        <w:t xml:space="preserve"> </w:t>
      </w:r>
      <w:r>
        <w:t>the</w:t>
      </w:r>
      <w:r>
        <w:rPr>
          <w:spacing w:val="1"/>
        </w:rPr>
        <w:t xml:space="preserve"> </w:t>
      </w:r>
      <w:r>
        <w:t>neurons, improving</w:t>
      </w:r>
      <w:r>
        <w:rPr>
          <w:spacing w:val="-1"/>
        </w:rPr>
        <w:t xml:space="preserve"> </w:t>
      </w:r>
      <w:r>
        <w:t>future</w:t>
      </w:r>
      <w:r>
        <w:rPr>
          <w:spacing w:val="-1"/>
        </w:rPr>
        <w:t xml:space="preserve"> </w:t>
      </w:r>
      <w:r>
        <w:t>predictions.</w:t>
      </w:r>
    </w:p>
    <w:p w14:paraId="09353074" w14:textId="77777777" w:rsidR="007D20C2" w:rsidRDefault="00D260D4">
      <w:pPr>
        <w:pStyle w:val="BodyText"/>
        <w:spacing w:line="360" w:lineRule="auto"/>
        <w:ind w:left="142" w:right="1180"/>
        <w:jc w:val="both"/>
      </w:pPr>
      <w:r>
        <w:t>Through this process, CNNs can extract unique features from images and classify them</w:t>
      </w:r>
      <w:r>
        <w:rPr>
          <w:spacing w:val="-58"/>
        </w:rPr>
        <w:t xml:space="preserve"> </w:t>
      </w:r>
      <w:r>
        <w:t>accurately.</w:t>
      </w:r>
      <w:r>
        <w:rPr>
          <w:spacing w:val="-1"/>
        </w:rPr>
        <w:t xml:space="preserve"> </w:t>
      </w:r>
      <w:r>
        <w:t>The</w:t>
      </w:r>
      <w:r>
        <w:rPr>
          <w:spacing w:val="-2"/>
        </w:rPr>
        <w:t xml:space="preserve"> </w:t>
      </w:r>
      <w:r>
        <w:t>visualization below depicts the</w:t>
      </w:r>
      <w:r>
        <w:rPr>
          <w:spacing w:val="-1"/>
        </w:rPr>
        <w:t xml:space="preserve"> </w:t>
      </w:r>
      <w:r>
        <w:t>architecture</w:t>
      </w:r>
      <w:r>
        <w:rPr>
          <w:spacing w:val="-2"/>
        </w:rPr>
        <w:t xml:space="preserve"> </w:t>
      </w:r>
      <w:r>
        <w:t>of</w:t>
      </w:r>
      <w:r>
        <w:rPr>
          <w:spacing w:val="-1"/>
        </w:rPr>
        <w:t xml:space="preserve"> </w:t>
      </w:r>
      <w:r>
        <w:t>a</w:t>
      </w:r>
      <w:r>
        <w:rPr>
          <w:spacing w:val="-2"/>
        </w:rPr>
        <w:t xml:space="preserve"> </w:t>
      </w:r>
      <w:r>
        <w:t>CNN.</w:t>
      </w:r>
    </w:p>
    <w:p w14:paraId="58908C82" w14:textId="39D9D7C4" w:rsidR="007D20C2" w:rsidRDefault="00CA791D">
      <w:pPr>
        <w:pStyle w:val="BodyText"/>
        <w:spacing w:before="1"/>
        <w:rPr>
          <w:sz w:val="18"/>
        </w:rPr>
      </w:pPr>
      <w:r>
        <w:rPr>
          <w:noProof/>
        </w:rPr>
        <mc:AlternateContent>
          <mc:Choice Requires="wpg">
            <w:drawing>
              <wp:anchor distT="0" distB="0" distL="0" distR="0" simplePos="0" relativeHeight="487590400" behindDoc="1" locked="0" layoutInCell="1" allowOverlap="1" wp14:anchorId="210B15AB" wp14:editId="43128DE1">
                <wp:simplePos x="0" y="0"/>
                <wp:positionH relativeFrom="page">
                  <wp:posOffset>1089660</wp:posOffset>
                </wp:positionH>
                <wp:positionV relativeFrom="paragraph">
                  <wp:posOffset>157480</wp:posOffset>
                </wp:positionV>
                <wp:extent cx="5944235" cy="2700655"/>
                <wp:effectExtent l="0" t="0" r="0" b="0"/>
                <wp:wrapTopAndBottom/>
                <wp:docPr id="1565985299"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235" cy="2700655"/>
                          <a:chOff x="1716" y="248"/>
                          <a:chExt cx="9361" cy="4253"/>
                        </a:xfrm>
                      </wpg:grpSpPr>
                      <pic:pic xmlns:pic="http://schemas.openxmlformats.org/drawingml/2006/picture">
                        <pic:nvPicPr>
                          <pic:cNvPr id="681960271" name="Picture 5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731" y="262"/>
                            <a:ext cx="9331" cy="4223"/>
                          </a:xfrm>
                          <a:prstGeom prst="rect">
                            <a:avLst/>
                          </a:prstGeom>
                          <a:noFill/>
                          <a:extLst>
                            <a:ext uri="{909E8E84-426E-40DD-AFC4-6F175D3DCCD1}">
                              <a14:hiddenFill xmlns:a14="http://schemas.microsoft.com/office/drawing/2010/main">
                                <a:solidFill>
                                  <a:srgbClr val="FFFFFF"/>
                                </a:solidFill>
                              </a14:hiddenFill>
                            </a:ext>
                          </a:extLst>
                        </pic:spPr>
                      </pic:pic>
                      <wps:wsp>
                        <wps:cNvPr id="333593914" name="Rectangle 55"/>
                        <wps:cNvSpPr>
                          <a:spLocks noChangeArrowheads="1"/>
                        </wps:cNvSpPr>
                        <wps:spPr bwMode="auto">
                          <a:xfrm>
                            <a:off x="1723" y="255"/>
                            <a:ext cx="9346" cy="4238"/>
                          </a:xfrm>
                          <a:prstGeom prst="rect">
                            <a:avLst/>
                          </a:prstGeom>
                          <a:noFill/>
                          <a:ln w="9525">
                            <a:solidFill>
                              <a:srgbClr val="4F81B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A53ABA" id="Group 54" o:spid="_x0000_s1026" style="position:absolute;margin-left:85.8pt;margin-top:12.4pt;width:468.05pt;height:212.65pt;z-index:-15726080;mso-wrap-distance-left:0;mso-wrap-distance-right:0;mso-position-horizontal-relative:page" coordorigin="1716,248" coordsize="9361,4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">
                <v:shape id="Picture 56" o:spid="_x0000_s1027" type="#_x0000_t75" style="position:absolute;left:1731;top:262;width:9331;height:4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">
                  <v:imagedata r:id="rId29" o:title=""/>
                </v:shape>
                <v:rect id="Rectangle 55" o:spid="_x0000_s1028" style="position:absolute;left:1723;top:255;width:9346;height:4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" filled="f" strokecolor="#4f81bc"/>
                <w10:wrap type="topAndBottom" anchorx="page"/>
              </v:group>
            </w:pict>
          </mc:Fallback>
        </mc:AlternateContent>
      </w:r>
    </w:p>
    <w:p w14:paraId="3C6B442C" w14:textId="77777777" w:rsidR="007D20C2" w:rsidRDefault="007D20C2">
      <w:pPr>
        <w:pStyle w:val="BodyText"/>
        <w:spacing w:before="3"/>
        <w:rPr>
          <w:sz w:val="35"/>
        </w:rPr>
      </w:pPr>
    </w:p>
    <w:p w14:paraId="7A2329DE" w14:textId="062F85C9" w:rsidR="007D20C2" w:rsidRDefault="00D260D4">
      <w:pPr>
        <w:pStyle w:val="BodyText"/>
        <w:spacing w:before="1"/>
        <w:ind w:left="3109"/>
      </w:pPr>
      <w:r>
        <w:t>Figure</w:t>
      </w:r>
      <w:r>
        <w:rPr>
          <w:spacing w:val="-3"/>
        </w:rPr>
        <w:t xml:space="preserve"> </w:t>
      </w:r>
      <w:r w:rsidR="0001340A">
        <w:t>5</w:t>
      </w:r>
      <w:r>
        <w:t>:</w:t>
      </w:r>
      <w:r>
        <w:rPr>
          <w:spacing w:val="-1"/>
        </w:rPr>
        <w:t xml:space="preserve"> </w:t>
      </w:r>
      <w:r>
        <w:t>Convolutional</w:t>
      </w:r>
      <w:r>
        <w:rPr>
          <w:spacing w:val="-1"/>
        </w:rPr>
        <w:t xml:space="preserve"> </w:t>
      </w:r>
      <w:r>
        <w:t>Neural</w:t>
      </w:r>
      <w:r>
        <w:rPr>
          <w:spacing w:val="-1"/>
        </w:rPr>
        <w:t xml:space="preserve"> </w:t>
      </w:r>
      <w:r>
        <w:t>Networks</w:t>
      </w:r>
    </w:p>
    <w:p w14:paraId="320A1A57" w14:textId="77777777" w:rsidR="007D20C2" w:rsidRDefault="007D20C2">
      <w:pPr>
        <w:pStyle w:val="BodyText"/>
        <w:rPr>
          <w:sz w:val="26"/>
        </w:rPr>
      </w:pPr>
    </w:p>
    <w:p w14:paraId="48A15CA3" w14:textId="77777777" w:rsidR="007D20C2" w:rsidRDefault="007D20C2">
      <w:pPr>
        <w:pStyle w:val="BodyText"/>
        <w:rPr>
          <w:sz w:val="22"/>
        </w:rPr>
      </w:pPr>
    </w:p>
    <w:p w14:paraId="5ABDBC29" w14:textId="77777777" w:rsidR="0001340A" w:rsidRDefault="0001340A">
      <w:pPr>
        <w:pStyle w:val="BodyText"/>
        <w:rPr>
          <w:sz w:val="22"/>
        </w:rPr>
      </w:pPr>
    </w:p>
    <w:p w14:paraId="5DA6D081" w14:textId="77777777" w:rsidR="0001340A" w:rsidRDefault="0001340A">
      <w:pPr>
        <w:pStyle w:val="BodyText"/>
        <w:rPr>
          <w:sz w:val="22"/>
        </w:rPr>
      </w:pPr>
    </w:p>
    <w:p w14:paraId="1F748BB1" w14:textId="77777777" w:rsidR="0001340A" w:rsidRDefault="0001340A">
      <w:pPr>
        <w:pStyle w:val="BodyText"/>
        <w:rPr>
          <w:sz w:val="22"/>
        </w:rPr>
      </w:pPr>
    </w:p>
    <w:p w14:paraId="3CAD1FB7" w14:textId="77777777" w:rsidR="0001340A" w:rsidRDefault="0001340A">
      <w:pPr>
        <w:pStyle w:val="BodyText"/>
        <w:rPr>
          <w:sz w:val="22"/>
        </w:rPr>
      </w:pPr>
    </w:p>
    <w:p w14:paraId="0887399C" w14:textId="77777777" w:rsidR="0001340A" w:rsidRDefault="0001340A">
      <w:pPr>
        <w:pStyle w:val="BodyText"/>
        <w:rPr>
          <w:sz w:val="22"/>
        </w:rPr>
      </w:pPr>
    </w:p>
    <w:p w14:paraId="621894F2" w14:textId="77777777" w:rsidR="0001340A" w:rsidRDefault="0001340A">
      <w:pPr>
        <w:pStyle w:val="BodyText"/>
        <w:rPr>
          <w:sz w:val="22"/>
        </w:rPr>
      </w:pPr>
    </w:p>
    <w:p w14:paraId="6B7F66E9" w14:textId="77777777" w:rsidR="0001340A" w:rsidRDefault="0001340A">
      <w:pPr>
        <w:pStyle w:val="BodyText"/>
        <w:rPr>
          <w:sz w:val="22"/>
        </w:rPr>
      </w:pPr>
    </w:p>
    <w:p w14:paraId="240BB82B" w14:textId="77777777" w:rsidR="0001340A" w:rsidRDefault="0001340A">
      <w:pPr>
        <w:pStyle w:val="BodyText"/>
        <w:rPr>
          <w:sz w:val="22"/>
        </w:rPr>
      </w:pPr>
    </w:p>
    <w:p w14:paraId="716BBBAB" w14:textId="77777777" w:rsidR="007D20C2" w:rsidRDefault="00D260D4" w:rsidP="0001340A">
      <w:pPr>
        <w:pStyle w:val="Heading1"/>
        <w:numPr>
          <w:ilvl w:val="2"/>
          <w:numId w:val="27"/>
        </w:numPr>
        <w:tabs>
          <w:tab w:val="left" w:pos="683"/>
        </w:tabs>
        <w:ind w:hanging="541"/>
      </w:pPr>
      <w:r>
        <w:lastRenderedPageBreak/>
        <w:t>Region</w:t>
      </w:r>
      <w:r>
        <w:rPr>
          <w:spacing w:val="-1"/>
        </w:rPr>
        <w:t xml:space="preserve"> </w:t>
      </w:r>
      <w:r>
        <w:t>Based</w:t>
      </w:r>
      <w:r>
        <w:rPr>
          <w:spacing w:val="-1"/>
        </w:rPr>
        <w:t xml:space="preserve"> </w:t>
      </w:r>
      <w:r>
        <w:t>CNN</w:t>
      </w:r>
      <w:r>
        <w:rPr>
          <w:spacing w:val="-2"/>
        </w:rPr>
        <w:t xml:space="preserve"> </w:t>
      </w:r>
      <w:r>
        <w:t>(R-CNN)</w:t>
      </w:r>
    </w:p>
    <w:p w14:paraId="4DA90A5E" w14:textId="75D48A66" w:rsidR="007D20C2" w:rsidRDefault="00D260D4" w:rsidP="0001340A">
      <w:pPr>
        <w:pStyle w:val="BodyText"/>
        <w:spacing w:before="139" w:line="360" w:lineRule="auto"/>
        <w:ind w:left="142" w:right="146" w:firstLine="719"/>
        <w:jc w:val="both"/>
        <w:sectPr w:rsidR="007D20C2" w:rsidSect="001F0049">
          <w:pgSz w:w="12240" w:h="15840"/>
          <w:pgMar w:top="1340" w:right="980" w:bottom="1800" w:left="1560" w:header="0" w:footer="1535" w:gutter="0"/>
          <w:cols w:space="720"/>
        </w:sectPr>
      </w:pPr>
      <w:r>
        <w:rPr>
          <w:spacing w:val="-1"/>
        </w:rPr>
        <w:t>The</w:t>
      </w:r>
      <w:r>
        <w:rPr>
          <w:spacing w:val="-16"/>
        </w:rPr>
        <w:t xml:space="preserve"> </w:t>
      </w:r>
      <w:r>
        <w:rPr>
          <w:spacing w:val="-1"/>
        </w:rPr>
        <w:t>enhanced</w:t>
      </w:r>
      <w:r>
        <w:rPr>
          <w:spacing w:val="-15"/>
        </w:rPr>
        <w:t xml:space="preserve"> </w:t>
      </w:r>
      <w:r>
        <w:t>CNN</w:t>
      </w:r>
      <w:r>
        <w:rPr>
          <w:spacing w:val="-14"/>
        </w:rPr>
        <w:t xml:space="preserve"> </w:t>
      </w:r>
      <w:r>
        <w:t>algorithm</w:t>
      </w:r>
      <w:r>
        <w:rPr>
          <w:spacing w:val="-14"/>
        </w:rPr>
        <w:t xml:space="preserve"> </w:t>
      </w:r>
      <w:r>
        <w:t>discussed</w:t>
      </w:r>
      <w:r>
        <w:rPr>
          <w:spacing w:val="-14"/>
        </w:rPr>
        <w:t xml:space="preserve"> </w:t>
      </w:r>
      <w:r>
        <w:t>by</w:t>
      </w:r>
      <w:r>
        <w:rPr>
          <w:spacing w:val="-15"/>
        </w:rPr>
        <w:t xml:space="preserve"> </w:t>
      </w:r>
      <w:r>
        <w:t>Malik</w:t>
      </w:r>
      <w:r>
        <w:rPr>
          <w:spacing w:val="-14"/>
        </w:rPr>
        <w:t xml:space="preserve"> </w:t>
      </w:r>
      <w:r>
        <w:t>(2016)</w:t>
      </w:r>
      <w:r>
        <w:rPr>
          <w:spacing w:val="-16"/>
        </w:rPr>
        <w:t xml:space="preserve"> </w:t>
      </w:r>
      <w:r>
        <w:t>focuses</w:t>
      </w:r>
      <w:r>
        <w:rPr>
          <w:spacing w:val="-14"/>
        </w:rPr>
        <w:t xml:space="preserve"> </w:t>
      </w:r>
      <w:r>
        <w:t>on</w:t>
      </w:r>
      <w:r>
        <w:rPr>
          <w:spacing w:val="-15"/>
        </w:rPr>
        <w:t xml:space="preserve"> </w:t>
      </w:r>
      <w:r>
        <w:t>region</w:t>
      </w:r>
      <w:r>
        <w:rPr>
          <w:spacing w:val="-14"/>
        </w:rPr>
        <w:t xml:space="preserve"> </w:t>
      </w:r>
      <w:r>
        <w:t>selection</w:t>
      </w:r>
      <w:r>
        <w:rPr>
          <w:spacing w:val="-14"/>
        </w:rPr>
        <w:t xml:space="preserve"> </w:t>
      </w:r>
      <w:r>
        <w:t>within</w:t>
      </w:r>
      <w:r>
        <w:rPr>
          <w:spacing w:val="-58"/>
        </w:rPr>
        <w:t xml:space="preserve"> </w:t>
      </w:r>
      <w:r>
        <w:t>images, aiming to classify specific areas rather than the entire image. This approach involves</w:t>
      </w:r>
      <w:r>
        <w:rPr>
          <w:spacing w:val="1"/>
        </w:rPr>
        <w:t xml:space="preserve"> </w:t>
      </w:r>
      <w:r>
        <w:t>identifying regions of interest within an image and conducting classification solely on those</w:t>
      </w:r>
      <w:r>
        <w:rPr>
          <w:spacing w:val="1"/>
        </w:rPr>
        <w:t xml:space="preserve"> </w:t>
      </w:r>
      <w:r>
        <w:t>regions.</w:t>
      </w:r>
      <w:r>
        <w:rPr>
          <w:spacing w:val="37"/>
        </w:rPr>
        <w:t xml:space="preserve"> </w:t>
      </w:r>
      <w:r>
        <w:t>By</w:t>
      </w:r>
      <w:r>
        <w:rPr>
          <w:spacing w:val="37"/>
        </w:rPr>
        <w:t xml:space="preserve"> </w:t>
      </w:r>
      <w:r>
        <w:t>narrowing</w:t>
      </w:r>
      <w:r>
        <w:rPr>
          <w:spacing w:val="37"/>
        </w:rPr>
        <w:t xml:space="preserve"> </w:t>
      </w:r>
      <w:r>
        <w:t>the</w:t>
      </w:r>
      <w:r>
        <w:rPr>
          <w:spacing w:val="36"/>
        </w:rPr>
        <w:t xml:space="preserve"> </w:t>
      </w:r>
      <w:r>
        <w:t>scope</w:t>
      </w:r>
      <w:r>
        <w:rPr>
          <w:spacing w:val="36"/>
        </w:rPr>
        <w:t xml:space="preserve"> </w:t>
      </w:r>
      <w:r>
        <w:t>of</w:t>
      </w:r>
      <w:r>
        <w:rPr>
          <w:spacing w:val="36"/>
        </w:rPr>
        <w:t xml:space="preserve"> </w:t>
      </w:r>
      <w:r>
        <w:t>analysis</w:t>
      </w:r>
      <w:r>
        <w:rPr>
          <w:spacing w:val="37"/>
        </w:rPr>
        <w:t xml:space="preserve"> </w:t>
      </w:r>
      <w:r>
        <w:t>to</w:t>
      </w:r>
      <w:r>
        <w:rPr>
          <w:spacing w:val="37"/>
        </w:rPr>
        <w:t xml:space="preserve"> </w:t>
      </w:r>
      <w:r>
        <w:t>selected</w:t>
      </w:r>
      <w:r>
        <w:rPr>
          <w:spacing w:val="36"/>
        </w:rPr>
        <w:t xml:space="preserve"> </w:t>
      </w:r>
      <w:r>
        <w:t>areas,</w:t>
      </w:r>
      <w:r>
        <w:rPr>
          <w:spacing w:val="37"/>
        </w:rPr>
        <w:t xml:space="preserve"> </w:t>
      </w:r>
      <w:r>
        <w:t>the</w:t>
      </w:r>
      <w:r>
        <w:rPr>
          <w:spacing w:val="38"/>
        </w:rPr>
        <w:t xml:space="preserve"> </w:t>
      </w:r>
      <w:r>
        <w:t>algorithm</w:t>
      </w:r>
      <w:r>
        <w:rPr>
          <w:spacing w:val="37"/>
        </w:rPr>
        <w:t xml:space="preserve"> </w:t>
      </w:r>
      <w:r>
        <w:t>optimize</w:t>
      </w:r>
    </w:p>
    <w:p w14:paraId="37095B8B" w14:textId="77777777" w:rsidR="0001340A" w:rsidRDefault="00D260D4" w:rsidP="0001340A">
      <w:pPr>
        <w:pStyle w:val="BodyText"/>
        <w:spacing w:before="78" w:line="360" w:lineRule="auto"/>
        <w:ind w:right="154"/>
        <w:jc w:val="both"/>
        <w:rPr>
          <w:spacing w:val="-57"/>
        </w:rPr>
      </w:pPr>
      <w:r>
        <w:lastRenderedPageBreak/>
        <w:t>computational</w:t>
      </w:r>
      <w:r>
        <w:rPr>
          <w:spacing w:val="1"/>
        </w:rPr>
        <w:t xml:space="preserve"> </w:t>
      </w:r>
      <w:r>
        <w:t>resources</w:t>
      </w:r>
      <w:r>
        <w:rPr>
          <w:spacing w:val="1"/>
        </w:rPr>
        <w:t xml:space="preserve"> </w:t>
      </w:r>
      <w:r>
        <w:t>and</w:t>
      </w:r>
      <w:r>
        <w:rPr>
          <w:spacing w:val="1"/>
        </w:rPr>
        <w:t xml:space="preserve"> </w:t>
      </w:r>
      <w:r>
        <w:t>enhances</w:t>
      </w:r>
      <w:r>
        <w:rPr>
          <w:spacing w:val="1"/>
        </w:rPr>
        <w:t xml:space="preserve"> </w:t>
      </w:r>
      <w:r>
        <w:t>efficiency</w:t>
      </w:r>
      <w:r>
        <w:rPr>
          <w:spacing w:val="1"/>
        </w:rPr>
        <w:t xml:space="preserve"> </w:t>
      </w:r>
      <w:r>
        <w:t>in</w:t>
      </w:r>
      <w:r>
        <w:rPr>
          <w:spacing w:val="1"/>
        </w:rPr>
        <w:t xml:space="preserve"> </w:t>
      </w:r>
      <w:r>
        <w:t>image</w:t>
      </w:r>
      <w:r>
        <w:rPr>
          <w:spacing w:val="1"/>
        </w:rPr>
        <w:t xml:space="preserve"> </w:t>
      </w:r>
      <w:r>
        <w:t>classification</w:t>
      </w:r>
      <w:r>
        <w:rPr>
          <w:spacing w:val="1"/>
        </w:rPr>
        <w:t xml:space="preserve"> </w:t>
      </w:r>
      <w:r>
        <w:t>tasks.</w:t>
      </w:r>
      <w:r>
        <w:rPr>
          <w:spacing w:val="1"/>
        </w:rPr>
        <w:t xml:space="preserve"> </w:t>
      </w:r>
      <w:r>
        <w:t>This</w:t>
      </w:r>
      <w:r>
        <w:rPr>
          <w:spacing w:val="1"/>
        </w:rPr>
        <w:t xml:space="preserve"> </w:t>
      </w:r>
      <w:r>
        <w:t>method</w:t>
      </w:r>
      <w:r w:rsidR="0001340A">
        <w:rPr>
          <w:spacing w:val="-57"/>
        </w:rPr>
        <w:t xml:space="preserve"> </w:t>
      </w:r>
    </w:p>
    <w:p w14:paraId="68FF920F" w14:textId="585459E4" w:rsidR="007D20C2" w:rsidRDefault="00D260D4" w:rsidP="0001340A">
      <w:pPr>
        <w:pStyle w:val="BodyText"/>
        <w:spacing w:before="78" w:line="360" w:lineRule="auto"/>
        <w:ind w:right="154"/>
        <w:jc w:val="both"/>
      </w:pPr>
      <w:r>
        <w:t>emphasizes targeted analysis, enabling more precise identification and classification of relevant</w:t>
      </w:r>
      <w:r>
        <w:rPr>
          <w:spacing w:val="1"/>
        </w:rPr>
        <w:t xml:space="preserve"> </w:t>
      </w:r>
      <w:r>
        <w:t>features</w:t>
      </w:r>
      <w:r>
        <w:rPr>
          <w:spacing w:val="-1"/>
        </w:rPr>
        <w:t xml:space="preserve"> </w:t>
      </w:r>
      <w:r>
        <w:t>within images.</w:t>
      </w:r>
    </w:p>
    <w:p w14:paraId="2F934874" w14:textId="77777777" w:rsidR="007D20C2" w:rsidRDefault="00D260D4">
      <w:pPr>
        <w:pStyle w:val="BodyText"/>
        <w:spacing w:after="15" w:line="360" w:lineRule="auto"/>
        <w:ind w:left="142" w:right="156"/>
        <w:jc w:val="both"/>
      </w:pPr>
      <w:r>
        <w:t>Malik's</w:t>
      </w:r>
      <w:r>
        <w:rPr>
          <w:spacing w:val="1"/>
        </w:rPr>
        <w:t xml:space="preserve"> </w:t>
      </w:r>
      <w:r>
        <w:t>algorithm</w:t>
      </w:r>
      <w:r>
        <w:rPr>
          <w:spacing w:val="1"/>
        </w:rPr>
        <w:t xml:space="preserve"> </w:t>
      </w:r>
      <w:r>
        <w:t>represents</w:t>
      </w:r>
      <w:r>
        <w:rPr>
          <w:spacing w:val="1"/>
        </w:rPr>
        <w:t xml:space="preserve"> </w:t>
      </w:r>
      <w:r>
        <w:t>an</w:t>
      </w:r>
      <w:r>
        <w:rPr>
          <w:spacing w:val="1"/>
        </w:rPr>
        <w:t xml:space="preserve"> </w:t>
      </w:r>
      <w:r>
        <w:t>advancement</w:t>
      </w:r>
      <w:r>
        <w:rPr>
          <w:spacing w:val="1"/>
        </w:rPr>
        <w:t xml:space="preserve"> </w:t>
      </w:r>
      <w:r>
        <w:t>in</w:t>
      </w:r>
      <w:r>
        <w:rPr>
          <w:spacing w:val="1"/>
        </w:rPr>
        <w:t xml:space="preserve"> </w:t>
      </w:r>
      <w:r>
        <w:t>CNN</w:t>
      </w:r>
      <w:r>
        <w:rPr>
          <w:spacing w:val="1"/>
        </w:rPr>
        <w:t xml:space="preserve"> </w:t>
      </w:r>
      <w:r>
        <w:t>techniques,</w:t>
      </w:r>
      <w:r>
        <w:rPr>
          <w:spacing w:val="1"/>
        </w:rPr>
        <w:t xml:space="preserve"> </w:t>
      </w:r>
      <w:r>
        <w:t>demonstrating</w:t>
      </w:r>
      <w:r>
        <w:rPr>
          <w:spacing w:val="1"/>
        </w:rPr>
        <w:t xml:space="preserve"> </w:t>
      </w:r>
      <w:r>
        <w:t>a</w:t>
      </w:r>
      <w:r>
        <w:rPr>
          <w:spacing w:val="1"/>
        </w:rPr>
        <w:t xml:space="preserve"> </w:t>
      </w:r>
      <w:r>
        <w:t>refined</w:t>
      </w:r>
      <w:r>
        <w:rPr>
          <w:spacing w:val="1"/>
        </w:rPr>
        <w:t xml:space="preserve"> </w:t>
      </w:r>
      <w:r>
        <w:t>approach</w:t>
      </w:r>
      <w:r>
        <w:rPr>
          <w:spacing w:val="-1"/>
        </w:rPr>
        <w:t xml:space="preserve"> </w:t>
      </w:r>
      <w:r>
        <w:t>to image</w:t>
      </w:r>
      <w:r>
        <w:rPr>
          <w:spacing w:val="-1"/>
        </w:rPr>
        <w:t xml:space="preserve"> </w:t>
      </w:r>
      <w:r>
        <w:t>analysis and classification.</w:t>
      </w:r>
    </w:p>
    <w:p w14:paraId="404F5F69" w14:textId="45287C8D" w:rsidR="007D20C2" w:rsidRDefault="00CA791D">
      <w:pPr>
        <w:pStyle w:val="BodyText"/>
        <w:ind w:left="155"/>
        <w:rPr>
          <w:sz w:val="20"/>
        </w:rPr>
      </w:pPr>
      <w:r>
        <w:rPr>
          <w:noProof/>
          <w:sz w:val="20"/>
        </w:rPr>
        <mc:AlternateContent>
          <mc:Choice Requires="wpg">
            <w:drawing>
              <wp:inline distT="0" distB="0" distL="0" distR="0" wp14:anchorId="73CA20EC" wp14:editId="1AF85D85">
                <wp:extent cx="5900420" cy="2383790"/>
                <wp:effectExtent l="6350" t="6350" r="8255" b="635"/>
                <wp:docPr id="1790184389"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0420" cy="2383790"/>
                          <a:chOff x="0" y="0"/>
                          <a:chExt cx="9292" cy="3754"/>
                        </a:xfrm>
                      </wpg:grpSpPr>
                      <pic:pic xmlns:pic="http://schemas.openxmlformats.org/drawingml/2006/picture">
                        <pic:nvPicPr>
                          <pic:cNvPr id="381937358" name="Picture 5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5" y="14"/>
                            <a:ext cx="9262" cy="3724"/>
                          </a:xfrm>
                          <a:prstGeom prst="rect">
                            <a:avLst/>
                          </a:prstGeom>
                          <a:noFill/>
                          <a:extLst>
                            <a:ext uri="{909E8E84-426E-40DD-AFC4-6F175D3DCCD1}">
                              <a14:hiddenFill xmlns:a14="http://schemas.microsoft.com/office/drawing/2010/main">
                                <a:solidFill>
                                  <a:srgbClr val="FFFFFF"/>
                                </a:solidFill>
                              </a14:hiddenFill>
                            </a:ext>
                          </a:extLst>
                        </pic:spPr>
                      </pic:pic>
                      <wps:wsp>
                        <wps:cNvPr id="693215957" name="Rectangle 52"/>
                        <wps:cNvSpPr>
                          <a:spLocks noChangeArrowheads="1"/>
                        </wps:cNvSpPr>
                        <wps:spPr bwMode="auto">
                          <a:xfrm>
                            <a:off x="7" y="7"/>
                            <a:ext cx="9277" cy="3739"/>
                          </a:xfrm>
                          <a:prstGeom prst="rect">
                            <a:avLst/>
                          </a:prstGeom>
                          <a:noFill/>
                          <a:ln w="9525">
                            <a:solidFill>
                              <a:srgbClr val="4F81B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F982E83" id="Group 51" o:spid="_x0000_s1026" style="width:464.6pt;height:187.7pt;mso-position-horizontal-relative:char;mso-position-vertical-relative:line" coordsize="9292,37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">
                <v:shape id="Picture 53" o:spid="_x0000_s1027" type="#_x0000_t75" style="position:absolute;left:15;top:14;width:9262;height:3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">
                  <v:imagedata r:id="rId31" o:title=""/>
                </v:shape>
                <v:rect id="Rectangle 52" o:spid="_x0000_s1028" style="position:absolute;left:7;top:7;width:9277;height:3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" filled="f" strokecolor="#4f81bc"/>
                <w10:anchorlock/>
              </v:group>
            </w:pict>
          </mc:Fallback>
        </mc:AlternateContent>
      </w:r>
    </w:p>
    <w:p w14:paraId="400C0DBF" w14:textId="55B4B957" w:rsidR="007D20C2" w:rsidRDefault="00D260D4">
      <w:pPr>
        <w:pStyle w:val="BodyText"/>
        <w:spacing w:before="68"/>
        <w:ind w:left="307" w:right="256"/>
        <w:jc w:val="center"/>
      </w:pPr>
      <w:r>
        <w:t>Figure</w:t>
      </w:r>
      <w:r>
        <w:rPr>
          <w:spacing w:val="-3"/>
        </w:rPr>
        <w:t xml:space="preserve"> </w:t>
      </w:r>
      <w:r w:rsidR="0001340A">
        <w:t>6</w:t>
      </w:r>
      <w:r>
        <w:t>:</w:t>
      </w:r>
      <w:r>
        <w:rPr>
          <w:spacing w:val="-1"/>
        </w:rPr>
        <w:t xml:space="preserve"> </w:t>
      </w:r>
      <w:r>
        <w:t>Region</w:t>
      </w:r>
      <w:r>
        <w:rPr>
          <w:spacing w:val="-1"/>
        </w:rPr>
        <w:t xml:space="preserve"> </w:t>
      </w:r>
      <w:r>
        <w:t>Based</w:t>
      </w:r>
      <w:r>
        <w:rPr>
          <w:spacing w:val="-1"/>
        </w:rPr>
        <w:t xml:space="preserve"> </w:t>
      </w:r>
      <w:r>
        <w:t>CNN</w:t>
      </w:r>
    </w:p>
    <w:p w14:paraId="2978209F" w14:textId="77777777" w:rsidR="007D20C2" w:rsidRDefault="007D20C2">
      <w:pPr>
        <w:pStyle w:val="BodyText"/>
        <w:rPr>
          <w:sz w:val="26"/>
        </w:rPr>
      </w:pPr>
    </w:p>
    <w:p w14:paraId="00882B23" w14:textId="77777777" w:rsidR="007D20C2" w:rsidRDefault="007D20C2">
      <w:pPr>
        <w:pStyle w:val="BodyText"/>
        <w:spacing w:before="1"/>
        <w:rPr>
          <w:sz w:val="22"/>
        </w:rPr>
      </w:pPr>
    </w:p>
    <w:p w14:paraId="02EB9A1C" w14:textId="77777777" w:rsidR="007D20C2" w:rsidRDefault="00D260D4" w:rsidP="0001340A">
      <w:pPr>
        <w:pStyle w:val="Heading1"/>
        <w:numPr>
          <w:ilvl w:val="2"/>
          <w:numId w:val="27"/>
        </w:numPr>
        <w:tabs>
          <w:tab w:val="left" w:pos="683"/>
        </w:tabs>
        <w:ind w:hanging="541"/>
      </w:pPr>
      <w:r>
        <w:t>Faster</w:t>
      </w:r>
      <w:r>
        <w:rPr>
          <w:spacing w:val="-4"/>
        </w:rPr>
        <w:t xml:space="preserve"> </w:t>
      </w:r>
      <w:r>
        <w:t>R-CNN</w:t>
      </w:r>
    </w:p>
    <w:p w14:paraId="2383E716" w14:textId="75CE6928" w:rsidR="007D20C2" w:rsidRDefault="00D260D4">
      <w:pPr>
        <w:pStyle w:val="BodyText"/>
        <w:spacing w:before="139" w:line="360" w:lineRule="auto"/>
        <w:ind w:left="142" w:right="151" w:firstLine="719"/>
        <w:jc w:val="both"/>
      </w:pPr>
      <w:r>
        <w:t>Fast Region-based Convolutional Neural Network (Fast R-CNN) represents a significant</w:t>
      </w:r>
      <w:r>
        <w:rPr>
          <w:spacing w:val="1"/>
        </w:rPr>
        <w:t xml:space="preserve"> </w:t>
      </w:r>
      <w:r>
        <w:rPr>
          <w:spacing w:val="-1"/>
        </w:rPr>
        <w:t>advancement</w:t>
      </w:r>
      <w:r>
        <w:rPr>
          <w:spacing w:val="-15"/>
        </w:rPr>
        <w:t xml:space="preserve"> </w:t>
      </w:r>
      <w:r>
        <w:rPr>
          <w:spacing w:val="-1"/>
        </w:rPr>
        <w:t>over</w:t>
      </w:r>
      <w:r>
        <w:rPr>
          <w:spacing w:val="-16"/>
        </w:rPr>
        <w:t xml:space="preserve"> </w:t>
      </w:r>
      <w:r>
        <w:rPr>
          <w:spacing w:val="-1"/>
        </w:rPr>
        <w:t>RCNN,</w:t>
      </w:r>
      <w:r>
        <w:rPr>
          <w:spacing w:val="-14"/>
        </w:rPr>
        <w:t xml:space="preserve"> </w:t>
      </w:r>
      <w:r>
        <w:t>addressing</w:t>
      </w:r>
      <w:r>
        <w:rPr>
          <w:spacing w:val="-15"/>
        </w:rPr>
        <w:t xml:space="preserve"> </w:t>
      </w:r>
      <w:r>
        <w:t>its</w:t>
      </w:r>
      <w:r>
        <w:rPr>
          <w:spacing w:val="-14"/>
        </w:rPr>
        <w:t xml:space="preserve"> </w:t>
      </w:r>
      <w:r>
        <w:t>computational</w:t>
      </w:r>
      <w:r>
        <w:rPr>
          <w:spacing w:val="-14"/>
        </w:rPr>
        <w:t xml:space="preserve"> </w:t>
      </w:r>
      <w:r>
        <w:t>inefficiencies</w:t>
      </w:r>
      <w:r>
        <w:rPr>
          <w:spacing w:val="-14"/>
        </w:rPr>
        <w:t xml:space="preserve"> </w:t>
      </w:r>
      <w:r>
        <w:t>and</w:t>
      </w:r>
      <w:r>
        <w:rPr>
          <w:spacing w:val="-15"/>
        </w:rPr>
        <w:t xml:space="preserve"> </w:t>
      </w:r>
      <w:r>
        <w:t>offering</w:t>
      </w:r>
      <w:r>
        <w:rPr>
          <w:spacing w:val="-14"/>
        </w:rPr>
        <w:t xml:space="preserve"> </w:t>
      </w:r>
      <w:r>
        <w:t>enhanced</w:t>
      </w:r>
      <w:r>
        <w:rPr>
          <w:spacing w:val="-15"/>
        </w:rPr>
        <w:t xml:space="preserve"> </w:t>
      </w:r>
      <w:r>
        <w:t>image</w:t>
      </w:r>
      <w:r>
        <w:rPr>
          <w:spacing w:val="-58"/>
        </w:rPr>
        <w:t xml:space="preserve"> </w:t>
      </w:r>
      <w:r>
        <w:t>processing speed. The key mechanism involves passing an image frame through a convolutional</w:t>
      </w:r>
      <w:r>
        <w:rPr>
          <w:spacing w:val="1"/>
        </w:rPr>
        <w:t xml:space="preserve"> </w:t>
      </w:r>
      <w:r>
        <w:t>neural</w:t>
      </w:r>
      <w:r>
        <w:rPr>
          <w:spacing w:val="1"/>
        </w:rPr>
        <w:t xml:space="preserve"> </w:t>
      </w:r>
      <w:r>
        <w:t>network</w:t>
      </w:r>
      <w:r>
        <w:rPr>
          <w:spacing w:val="1"/>
        </w:rPr>
        <w:t xml:space="preserve"> </w:t>
      </w:r>
      <w:r>
        <w:t>(CNN)</w:t>
      </w:r>
      <w:r>
        <w:rPr>
          <w:spacing w:val="1"/>
        </w:rPr>
        <w:t xml:space="preserve"> </w:t>
      </w:r>
      <w:r>
        <w:t>to</w:t>
      </w:r>
      <w:r>
        <w:rPr>
          <w:spacing w:val="1"/>
        </w:rPr>
        <w:t xml:space="preserve"> </w:t>
      </w:r>
      <w:r>
        <w:t>generate</w:t>
      </w:r>
      <w:r>
        <w:rPr>
          <w:spacing w:val="1"/>
        </w:rPr>
        <w:t xml:space="preserve"> </w:t>
      </w:r>
      <w:r>
        <w:t>a</w:t>
      </w:r>
      <w:r>
        <w:rPr>
          <w:spacing w:val="1"/>
        </w:rPr>
        <w:t xml:space="preserve"> </w:t>
      </w:r>
      <w:r>
        <w:t>convolutional</w:t>
      </w:r>
      <w:r>
        <w:rPr>
          <w:spacing w:val="1"/>
        </w:rPr>
        <w:t xml:space="preserve"> </w:t>
      </w:r>
      <w:r>
        <w:t>feature</w:t>
      </w:r>
      <w:r>
        <w:rPr>
          <w:spacing w:val="1"/>
        </w:rPr>
        <w:t xml:space="preserve"> </w:t>
      </w:r>
      <w:r>
        <w:t>map,</w:t>
      </w:r>
      <w:r>
        <w:rPr>
          <w:spacing w:val="1"/>
        </w:rPr>
        <w:t xml:space="preserve"> </w:t>
      </w:r>
      <w:r>
        <w:t>capturing</w:t>
      </w:r>
      <w:r>
        <w:rPr>
          <w:spacing w:val="1"/>
        </w:rPr>
        <w:t xml:space="preserve"> </w:t>
      </w:r>
      <w:r>
        <w:t>essential</w:t>
      </w:r>
      <w:r>
        <w:rPr>
          <w:spacing w:val="1"/>
        </w:rPr>
        <w:t xml:space="preserve"> </w:t>
      </w:r>
      <w:r>
        <w:t>visual</w:t>
      </w:r>
      <w:r>
        <w:rPr>
          <w:spacing w:val="1"/>
        </w:rPr>
        <w:t xml:space="preserve"> </w:t>
      </w:r>
      <w:r>
        <w:t>information.</w:t>
      </w:r>
      <w:r>
        <w:rPr>
          <w:spacing w:val="-12"/>
        </w:rPr>
        <w:t xml:space="preserve"> </w:t>
      </w:r>
      <w:r>
        <w:t>From</w:t>
      </w:r>
      <w:r>
        <w:rPr>
          <w:spacing w:val="-11"/>
        </w:rPr>
        <w:t xml:space="preserve"> </w:t>
      </w:r>
      <w:r>
        <w:t>this</w:t>
      </w:r>
      <w:r>
        <w:rPr>
          <w:spacing w:val="-12"/>
        </w:rPr>
        <w:t xml:space="preserve"> </w:t>
      </w:r>
      <w:r>
        <w:t>feature</w:t>
      </w:r>
      <w:r>
        <w:rPr>
          <w:spacing w:val="-12"/>
        </w:rPr>
        <w:t xml:space="preserve"> </w:t>
      </w:r>
      <w:r>
        <w:t>map,</w:t>
      </w:r>
      <w:r>
        <w:rPr>
          <w:spacing w:val="-13"/>
        </w:rPr>
        <w:t xml:space="preserve"> </w:t>
      </w:r>
      <w:r>
        <w:t>regions</w:t>
      </w:r>
      <w:r>
        <w:rPr>
          <w:spacing w:val="-11"/>
        </w:rPr>
        <w:t xml:space="preserve"> </w:t>
      </w:r>
      <w:r>
        <w:t>of</w:t>
      </w:r>
      <w:r>
        <w:rPr>
          <w:spacing w:val="-13"/>
        </w:rPr>
        <w:t xml:space="preserve"> </w:t>
      </w:r>
      <w:r>
        <w:t>interest</w:t>
      </w:r>
      <w:r>
        <w:rPr>
          <w:spacing w:val="-10"/>
        </w:rPr>
        <w:t xml:space="preserve"> </w:t>
      </w:r>
      <w:r>
        <w:t>are</w:t>
      </w:r>
      <w:r>
        <w:rPr>
          <w:spacing w:val="-13"/>
        </w:rPr>
        <w:t xml:space="preserve"> </w:t>
      </w:r>
      <w:r>
        <w:t>identified</w:t>
      </w:r>
      <w:r>
        <w:rPr>
          <w:spacing w:val="-12"/>
        </w:rPr>
        <w:t xml:space="preserve"> </w:t>
      </w:r>
      <w:r>
        <w:t>and</w:t>
      </w:r>
      <w:r>
        <w:rPr>
          <w:spacing w:val="-11"/>
        </w:rPr>
        <w:t xml:space="preserve"> </w:t>
      </w:r>
      <w:r>
        <w:t>encapsulated</w:t>
      </w:r>
      <w:r>
        <w:rPr>
          <w:spacing w:val="-13"/>
        </w:rPr>
        <w:t xml:space="preserve"> </w:t>
      </w:r>
      <w:r>
        <w:t>into</w:t>
      </w:r>
      <w:r>
        <w:rPr>
          <w:spacing w:val="-11"/>
        </w:rPr>
        <w:t xml:space="preserve"> </w:t>
      </w:r>
      <w:r>
        <w:t>squares.</w:t>
      </w:r>
      <w:r>
        <w:rPr>
          <w:spacing w:val="-58"/>
        </w:rPr>
        <w:t xml:space="preserve"> </w:t>
      </w:r>
      <w:r>
        <w:t>These</w:t>
      </w:r>
      <w:r>
        <w:rPr>
          <w:spacing w:val="-6"/>
        </w:rPr>
        <w:t xml:space="preserve"> </w:t>
      </w:r>
      <w:r>
        <w:t>areas</w:t>
      </w:r>
      <w:r>
        <w:rPr>
          <w:spacing w:val="-4"/>
        </w:rPr>
        <w:t xml:space="preserve"> </w:t>
      </w:r>
      <w:r>
        <w:t>are</w:t>
      </w:r>
      <w:r>
        <w:rPr>
          <w:spacing w:val="-6"/>
        </w:rPr>
        <w:t xml:space="preserve"> </w:t>
      </w:r>
      <w:r>
        <w:t>subjected</w:t>
      </w:r>
      <w:r>
        <w:rPr>
          <w:spacing w:val="-2"/>
        </w:rPr>
        <w:t xml:space="preserve"> </w:t>
      </w:r>
      <w:r>
        <w:t>to</w:t>
      </w:r>
      <w:r>
        <w:rPr>
          <w:spacing w:val="-4"/>
        </w:rPr>
        <w:t xml:space="preserve"> </w:t>
      </w:r>
      <w:r>
        <w:t>classification</w:t>
      </w:r>
      <w:r>
        <w:rPr>
          <w:spacing w:val="-4"/>
        </w:rPr>
        <w:t xml:space="preserve"> </w:t>
      </w:r>
      <w:r>
        <w:t>utilizing</w:t>
      </w:r>
      <w:r>
        <w:rPr>
          <w:spacing w:val="-6"/>
        </w:rPr>
        <w:t xml:space="preserve"> </w:t>
      </w:r>
      <w:r>
        <w:t>a</w:t>
      </w:r>
      <w:r>
        <w:rPr>
          <w:spacing w:val="-5"/>
        </w:rPr>
        <w:t xml:space="preserve"> </w:t>
      </w:r>
      <w:r>
        <w:t>SoftMax</w:t>
      </w:r>
      <w:r>
        <w:rPr>
          <w:spacing w:val="-4"/>
        </w:rPr>
        <w:t xml:space="preserve"> </w:t>
      </w:r>
      <w:r>
        <w:t>layer,</w:t>
      </w:r>
      <w:r>
        <w:rPr>
          <w:spacing w:val="-6"/>
        </w:rPr>
        <w:t xml:space="preserve"> </w:t>
      </w:r>
      <w:r>
        <w:t>which</w:t>
      </w:r>
      <w:r>
        <w:rPr>
          <w:spacing w:val="-1"/>
        </w:rPr>
        <w:t xml:space="preserve"> </w:t>
      </w:r>
      <w:r>
        <w:t>determines</w:t>
      </w:r>
      <w:r>
        <w:rPr>
          <w:spacing w:val="-4"/>
        </w:rPr>
        <w:t xml:space="preserve"> </w:t>
      </w:r>
      <w:r>
        <w:t>the</w:t>
      </w:r>
      <w:r>
        <w:rPr>
          <w:spacing w:val="-4"/>
        </w:rPr>
        <w:t xml:space="preserve"> </w:t>
      </w:r>
      <w:r>
        <w:t>class</w:t>
      </w:r>
      <w:r>
        <w:rPr>
          <w:spacing w:val="-4"/>
        </w:rPr>
        <w:t xml:space="preserve"> </w:t>
      </w:r>
      <w:r>
        <w:t>of</w:t>
      </w:r>
      <w:r>
        <w:rPr>
          <w:spacing w:val="-58"/>
        </w:rPr>
        <w:t xml:space="preserve"> </w:t>
      </w:r>
      <w:r>
        <w:t>each designated region.</w:t>
      </w:r>
      <w:r w:rsidR="0001340A">
        <w:t xml:space="preserve"> </w:t>
      </w:r>
      <w:r>
        <w:t>This streamlined approach results in improved processing time compared</w:t>
      </w:r>
      <w:r>
        <w:rPr>
          <w:spacing w:val="1"/>
        </w:rPr>
        <w:t xml:space="preserve"> </w:t>
      </w:r>
      <w:r>
        <w:t>to</w:t>
      </w:r>
      <w:r>
        <w:rPr>
          <w:spacing w:val="-1"/>
        </w:rPr>
        <w:t xml:space="preserve"> </w:t>
      </w:r>
      <w:r>
        <w:t>RCNN, where</w:t>
      </w:r>
      <w:r>
        <w:rPr>
          <w:spacing w:val="-2"/>
        </w:rPr>
        <w:t xml:space="preserve"> </w:t>
      </w:r>
      <w:r>
        <w:t>each proposed region is evaluated</w:t>
      </w:r>
      <w:r>
        <w:rPr>
          <w:spacing w:val="2"/>
        </w:rPr>
        <w:t xml:space="preserve"> </w:t>
      </w:r>
      <w:r>
        <w:t>individually.</w:t>
      </w:r>
    </w:p>
    <w:p w14:paraId="1644FDD6" w14:textId="77777777" w:rsidR="007D20C2" w:rsidRDefault="00D260D4">
      <w:pPr>
        <w:pStyle w:val="BodyText"/>
        <w:spacing w:before="1" w:line="360" w:lineRule="auto"/>
        <w:ind w:left="142" w:right="147"/>
        <w:jc w:val="both"/>
      </w:pPr>
      <w:r>
        <w:t>Malik (2016) highlights the importance of Fast R-CNN in accelerating object detection tasks,</w:t>
      </w:r>
      <w:r>
        <w:rPr>
          <w:spacing w:val="1"/>
        </w:rPr>
        <w:t xml:space="preserve"> </w:t>
      </w:r>
      <w:r>
        <w:t>making it a compelling choice for various computer vision applications. By leveraging Fast R-</w:t>
      </w:r>
      <w:r>
        <w:rPr>
          <w:spacing w:val="1"/>
        </w:rPr>
        <w:t xml:space="preserve"> </w:t>
      </w:r>
      <w:r>
        <w:t>CNN's advancements, researchers and practitioners can enhance the efficiency and effectiveness</w:t>
      </w:r>
      <w:r>
        <w:rPr>
          <w:spacing w:val="1"/>
        </w:rPr>
        <w:t xml:space="preserve"> </w:t>
      </w:r>
      <w:r>
        <w:t>of</w:t>
      </w:r>
      <w:r>
        <w:rPr>
          <w:spacing w:val="-1"/>
        </w:rPr>
        <w:t xml:space="preserve"> </w:t>
      </w:r>
      <w:r>
        <w:t>image</w:t>
      </w:r>
      <w:r>
        <w:rPr>
          <w:spacing w:val="-1"/>
        </w:rPr>
        <w:t xml:space="preserve"> </w:t>
      </w:r>
      <w:r>
        <w:t>analysis and object detection systems</w:t>
      </w:r>
    </w:p>
    <w:p w14:paraId="6FCAC6D4" w14:textId="77777777" w:rsidR="007D20C2" w:rsidRDefault="007D20C2">
      <w:pPr>
        <w:spacing w:line="360" w:lineRule="auto"/>
        <w:jc w:val="both"/>
        <w:sectPr w:rsidR="007D20C2" w:rsidSect="001F0049">
          <w:pgSz w:w="12240" w:h="15840"/>
          <w:pgMar w:top="1340" w:right="980" w:bottom="1800" w:left="1560" w:header="0" w:footer="1535" w:gutter="0"/>
          <w:cols w:space="720"/>
        </w:sectPr>
      </w:pPr>
    </w:p>
    <w:p w14:paraId="513AB188" w14:textId="11371899" w:rsidR="007D20C2" w:rsidRDefault="00D260D4">
      <w:pPr>
        <w:pStyle w:val="BodyText"/>
        <w:spacing w:before="78" w:line="360" w:lineRule="auto"/>
        <w:ind w:left="142" w:right="152"/>
        <w:jc w:val="both"/>
      </w:pPr>
      <w:r>
        <w:lastRenderedPageBreak/>
        <w:t>In the R-CNN algorithm</w:t>
      </w:r>
      <w:r>
        <w:rPr>
          <w:spacing w:val="1"/>
        </w:rPr>
        <w:t xml:space="preserve"> </w:t>
      </w:r>
      <w:r>
        <w:t>the enhanced processing efficiency is due to</w:t>
      </w:r>
      <w:r>
        <w:rPr>
          <w:spacing w:val="1"/>
        </w:rPr>
        <w:t xml:space="preserve"> </w:t>
      </w:r>
      <w:r>
        <w:t>performing only one</w:t>
      </w:r>
      <w:r>
        <w:rPr>
          <w:spacing w:val="1"/>
        </w:rPr>
        <w:t xml:space="preserve"> </w:t>
      </w:r>
      <w:r>
        <w:t>calculation per image, leading to the creation of a feature map.</w:t>
      </w:r>
      <w:r w:rsidR="0001340A">
        <w:t xml:space="preserve"> </w:t>
      </w:r>
      <w:r>
        <w:t>This differs from approach in R-</w:t>
      </w:r>
      <w:r>
        <w:rPr>
          <w:spacing w:val="1"/>
        </w:rPr>
        <w:t xml:space="preserve"> </w:t>
      </w:r>
      <w:r>
        <w:t>CNN,</w:t>
      </w:r>
      <w:r>
        <w:rPr>
          <w:spacing w:val="-1"/>
        </w:rPr>
        <w:t xml:space="preserve"> </w:t>
      </w:r>
      <w:r>
        <w:t>where</w:t>
      </w:r>
      <w:r>
        <w:rPr>
          <w:spacing w:val="-2"/>
        </w:rPr>
        <w:t xml:space="preserve"> </w:t>
      </w:r>
      <w:r>
        <w:t>the</w:t>
      </w:r>
      <w:r>
        <w:rPr>
          <w:spacing w:val="-1"/>
        </w:rPr>
        <w:t xml:space="preserve"> </w:t>
      </w:r>
      <w:r>
        <w:t>neural</w:t>
      </w:r>
      <w:r>
        <w:rPr>
          <w:spacing w:val="-1"/>
        </w:rPr>
        <w:t xml:space="preserve"> </w:t>
      </w:r>
      <w:r>
        <w:t>network</w:t>
      </w:r>
      <w:r>
        <w:rPr>
          <w:spacing w:val="-1"/>
        </w:rPr>
        <w:t xml:space="preserve"> </w:t>
      </w:r>
      <w:r>
        <w:t>is fed</w:t>
      </w:r>
      <w:r>
        <w:rPr>
          <w:spacing w:val="-1"/>
        </w:rPr>
        <w:t xml:space="preserve"> </w:t>
      </w:r>
      <w:r>
        <w:t>with 2000</w:t>
      </w:r>
      <w:r>
        <w:rPr>
          <w:spacing w:val="2"/>
        </w:rPr>
        <w:t xml:space="preserve"> </w:t>
      </w:r>
      <w:r>
        <w:t>proposal regions</w:t>
      </w:r>
      <w:r>
        <w:rPr>
          <w:spacing w:val="-1"/>
        </w:rPr>
        <w:t xml:space="preserve"> </w:t>
      </w:r>
      <w:r>
        <w:t>for each</w:t>
      </w:r>
      <w:r>
        <w:rPr>
          <w:spacing w:val="2"/>
        </w:rPr>
        <w:t xml:space="preserve"> </w:t>
      </w:r>
      <w:r>
        <w:t>iteration.</w:t>
      </w:r>
    </w:p>
    <w:p w14:paraId="53B99009" w14:textId="77777777" w:rsidR="007D20C2" w:rsidRDefault="007D20C2">
      <w:pPr>
        <w:pStyle w:val="BodyText"/>
        <w:rPr>
          <w:sz w:val="20"/>
        </w:rPr>
      </w:pPr>
    </w:p>
    <w:p w14:paraId="10D79D1D" w14:textId="77777777" w:rsidR="007D20C2" w:rsidRDefault="00D260D4">
      <w:pPr>
        <w:pStyle w:val="BodyText"/>
        <w:spacing w:before="7"/>
        <w:rPr>
          <w:sz w:val="12"/>
        </w:rPr>
      </w:pPr>
      <w:r>
        <w:rPr>
          <w:noProof/>
        </w:rPr>
        <w:drawing>
          <wp:anchor distT="0" distB="0" distL="0" distR="0" simplePos="0" relativeHeight="251653632" behindDoc="0" locked="0" layoutInCell="1" allowOverlap="1" wp14:anchorId="2C5E0009" wp14:editId="2D342E51">
            <wp:simplePos x="0" y="0"/>
            <wp:positionH relativeFrom="page">
              <wp:posOffset>1080135</wp:posOffset>
            </wp:positionH>
            <wp:positionV relativeFrom="paragraph">
              <wp:posOffset>117173</wp:posOffset>
            </wp:positionV>
            <wp:extent cx="5940465" cy="2338578"/>
            <wp:effectExtent l="0" t="0" r="0" b="0"/>
            <wp:wrapTopAndBottom/>
            <wp:docPr id="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0.jpeg"/>
                    <pic:cNvPicPr/>
                  </pic:nvPicPr>
                  <pic:blipFill>
                    <a:blip r:embed="rId32" cstate="print"/>
                    <a:stretch>
                      <a:fillRect/>
                    </a:stretch>
                  </pic:blipFill>
                  <pic:spPr>
                    <a:xfrm>
                      <a:off x="0" y="0"/>
                      <a:ext cx="5940465" cy="2338578"/>
                    </a:xfrm>
                    <a:prstGeom prst="rect">
                      <a:avLst/>
                    </a:prstGeom>
                  </pic:spPr>
                </pic:pic>
              </a:graphicData>
            </a:graphic>
          </wp:anchor>
        </w:drawing>
      </w:r>
    </w:p>
    <w:p w14:paraId="3AB30DF8" w14:textId="4C3C997E" w:rsidR="007D20C2" w:rsidRDefault="00D260D4">
      <w:pPr>
        <w:pStyle w:val="BodyText"/>
        <w:spacing w:before="92"/>
        <w:ind w:left="1025" w:right="317"/>
        <w:jc w:val="center"/>
      </w:pPr>
      <w:r>
        <w:t>Figure</w:t>
      </w:r>
      <w:r>
        <w:rPr>
          <w:spacing w:val="-4"/>
        </w:rPr>
        <w:t xml:space="preserve"> </w:t>
      </w:r>
      <w:r w:rsidR="0001340A">
        <w:t>7</w:t>
      </w:r>
      <w:r>
        <w:t>:</w:t>
      </w:r>
      <w:r>
        <w:rPr>
          <w:spacing w:val="1"/>
        </w:rPr>
        <w:t xml:space="preserve"> </w:t>
      </w:r>
      <w:r>
        <w:t>Faster</w:t>
      </w:r>
      <w:r>
        <w:rPr>
          <w:spacing w:val="-2"/>
        </w:rPr>
        <w:t xml:space="preserve"> </w:t>
      </w:r>
      <w:r>
        <w:t>R-CNN</w:t>
      </w:r>
    </w:p>
    <w:p w14:paraId="022BB1EC" w14:textId="77777777" w:rsidR="007D20C2" w:rsidRDefault="00D260D4" w:rsidP="0001340A">
      <w:pPr>
        <w:pStyle w:val="Heading1"/>
        <w:numPr>
          <w:ilvl w:val="2"/>
          <w:numId w:val="27"/>
        </w:numPr>
        <w:tabs>
          <w:tab w:val="left" w:pos="683"/>
        </w:tabs>
        <w:spacing w:before="139"/>
        <w:ind w:hanging="541"/>
      </w:pPr>
      <w:r>
        <w:t>Mask</w:t>
      </w:r>
      <w:r>
        <w:rPr>
          <w:spacing w:val="-1"/>
        </w:rPr>
        <w:t xml:space="preserve"> </w:t>
      </w:r>
      <w:r>
        <w:t>RCNN</w:t>
      </w:r>
    </w:p>
    <w:p w14:paraId="61556181" w14:textId="77777777" w:rsidR="007D20C2" w:rsidRDefault="00D260D4">
      <w:pPr>
        <w:pStyle w:val="BodyText"/>
        <w:spacing w:before="137" w:line="360" w:lineRule="auto"/>
        <w:ind w:left="142" w:right="150" w:firstLine="719"/>
        <w:jc w:val="both"/>
      </w:pPr>
      <w:r>
        <w:t>(Rahul K. Kher, 2017) Mask R-CNN is an advanced deep learning approach renowned for</w:t>
      </w:r>
      <w:r>
        <w:rPr>
          <w:spacing w:val="-57"/>
        </w:rPr>
        <w:t xml:space="preserve"> </w:t>
      </w:r>
      <w:r>
        <w:t>its</w:t>
      </w:r>
      <w:r>
        <w:rPr>
          <w:spacing w:val="-8"/>
        </w:rPr>
        <w:t xml:space="preserve"> </w:t>
      </w:r>
      <w:r>
        <w:t>prowess</w:t>
      </w:r>
      <w:r>
        <w:rPr>
          <w:spacing w:val="-8"/>
        </w:rPr>
        <w:t xml:space="preserve"> </w:t>
      </w:r>
      <w:r>
        <w:t>in</w:t>
      </w:r>
      <w:r>
        <w:rPr>
          <w:spacing w:val="-8"/>
        </w:rPr>
        <w:t xml:space="preserve"> </w:t>
      </w:r>
      <w:r>
        <w:t>object</w:t>
      </w:r>
      <w:r>
        <w:rPr>
          <w:spacing w:val="-7"/>
        </w:rPr>
        <w:t xml:space="preserve"> </w:t>
      </w:r>
      <w:r>
        <w:t>detection,</w:t>
      </w:r>
      <w:r>
        <w:rPr>
          <w:spacing w:val="-9"/>
        </w:rPr>
        <w:t xml:space="preserve"> </w:t>
      </w:r>
      <w:r>
        <w:t>achieved</w:t>
      </w:r>
      <w:r>
        <w:rPr>
          <w:spacing w:val="-9"/>
        </w:rPr>
        <w:t xml:space="preserve"> </w:t>
      </w:r>
      <w:r>
        <w:t>by</w:t>
      </w:r>
      <w:r>
        <w:rPr>
          <w:spacing w:val="-8"/>
        </w:rPr>
        <w:t xml:space="preserve"> </w:t>
      </w:r>
      <w:r>
        <w:t>meticulously</w:t>
      </w:r>
      <w:r>
        <w:rPr>
          <w:spacing w:val="-9"/>
        </w:rPr>
        <w:t xml:space="preserve"> </w:t>
      </w:r>
      <w:r>
        <w:t>segmenting</w:t>
      </w:r>
      <w:r>
        <w:rPr>
          <w:spacing w:val="-8"/>
        </w:rPr>
        <w:t xml:space="preserve"> </w:t>
      </w:r>
      <w:r>
        <w:t>items</w:t>
      </w:r>
      <w:r>
        <w:rPr>
          <w:spacing w:val="-7"/>
        </w:rPr>
        <w:t xml:space="preserve"> </w:t>
      </w:r>
      <w:r>
        <w:t>within</w:t>
      </w:r>
      <w:r>
        <w:rPr>
          <w:spacing w:val="-9"/>
        </w:rPr>
        <w:t xml:space="preserve"> </w:t>
      </w:r>
      <w:r>
        <w:t>images</w:t>
      </w:r>
      <w:r>
        <w:rPr>
          <w:spacing w:val="-8"/>
        </w:rPr>
        <w:t xml:space="preserve"> </w:t>
      </w:r>
      <w:r>
        <w:t>or</w:t>
      </w:r>
      <w:r>
        <w:rPr>
          <w:spacing w:val="-8"/>
        </w:rPr>
        <w:t xml:space="preserve"> </w:t>
      </w:r>
      <w:r>
        <w:t>video</w:t>
      </w:r>
      <w:r>
        <w:rPr>
          <w:spacing w:val="-58"/>
        </w:rPr>
        <w:t xml:space="preserve"> </w:t>
      </w:r>
      <w:r>
        <w:t>streams. It adeptly detects and delineates bounding boxes, masks, and the categorical identities of</w:t>
      </w:r>
      <w:r>
        <w:rPr>
          <w:spacing w:val="-57"/>
        </w:rPr>
        <w:t xml:space="preserve"> </w:t>
      </w:r>
      <w:r>
        <w:t>objects within a given frame. Initially, the algorithm strategically proposes regions where objects</w:t>
      </w:r>
      <w:r>
        <w:rPr>
          <w:spacing w:val="1"/>
        </w:rPr>
        <w:t xml:space="preserve"> </w:t>
      </w:r>
      <w:r>
        <w:t>are</w:t>
      </w:r>
      <w:r>
        <w:rPr>
          <w:spacing w:val="-3"/>
        </w:rPr>
        <w:t xml:space="preserve"> </w:t>
      </w:r>
      <w:r>
        <w:t>likely to be</w:t>
      </w:r>
      <w:r>
        <w:rPr>
          <w:spacing w:val="-1"/>
        </w:rPr>
        <w:t xml:space="preserve"> </w:t>
      </w:r>
      <w:r>
        <w:t>found, laying the</w:t>
      </w:r>
      <w:r>
        <w:rPr>
          <w:spacing w:val="-1"/>
        </w:rPr>
        <w:t xml:space="preserve"> </w:t>
      </w:r>
      <w:r>
        <w:t>groundwork</w:t>
      </w:r>
      <w:r>
        <w:rPr>
          <w:spacing w:val="-1"/>
        </w:rPr>
        <w:t xml:space="preserve"> </w:t>
      </w:r>
      <w:r>
        <w:t>for subsequent analysis.</w:t>
      </w:r>
    </w:p>
    <w:p w14:paraId="238A899A" w14:textId="77777777" w:rsidR="007D20C2" w:rsidRDefault="00D260D4">
      <w:pPr>
        <w:pStyle w:val="BodyText"/>
        <w:spacing w:before="2" w:line="360" w:lineRule="auto"/>
        <w:ind w:left="142" w:right="149"/>
        <w:jc w:val="both"/>
      </w:pPr>
      <w:r>
        <w:t>As the process progresses, precise predictions of each object's class are made, alongside the</w:t>
      </w:r>
      <w:r>
        <w:rPr>
          <w:spacing w:val="1"/>
        </w:rPr>
        <w:t xml:space="preserve"> </w:t>
      </w:r>
      <w:r>
        <w:t>refinement</w:t>
      </w:r>
      <w:r>
        <w:rPr>
          <w:spacing w:val="-10"/>
        </w:rPr>
        <w:t xml:space="preserve"> </w:t>
      </w:r>
      <w:r>
        <w:t>of</w:t>
      </w:r>
      <w:r>
        <w:rPr>
          <w:spacing w:val="-9"/>
        </w:rPr>
        <w:t xml:space="preserve"> </w:t>
      </w:r>
      <w:r>
        <w:t>bounding</w:t>
      </w:r>
      <w:r>
        <w:rPr>
          <w:spacing w:val="-8"/>
        </w:rPr>
        <w:t xml:space="preserve"> </w:t>
      </w:r>
      <w:r>
        <w:t>boxes</w:t>
      </w:r>
      <w:r>
        <w:rPr>
          <w:spacing w:val="-8"/>
        </w:rPr>
        <w:t xml:space="preserve"> </w:t>
      </w:r>
      <w:r>
        <w:t>and</w:t>
      </w:r>
      <w:r>
        <w:rPr>
          <w:spacing w:val="-9"/>
        </w:rPr>
        <w:t xml:space="preserve"> </w:t>
      </w:r>
      <w:r>
        <w:t>the</w:t>
      </w:r>
      <w:r>
        <w:rPr>
          <w:spacing w:val="-9"/>
        </w:rPr>
        <w:t xml:space="preserve"> </w:t>
      </w:r>
      <w:r>
        <w:t>creation</w:t>
      </w:r>
      <w:r>
        <w:rPr>
          <w:spacing w:val="-9"/>
        </w:rPr>
        <w:t xml:space="preserve"> </w:t>
      </w:r>
      <w:r>
        <w:t>of</w:t>
      </w:r>
      <w:r>
        <w:rPr>
          <w:spacing w:val="-10"/>
        </w:rPr>
        <w:t xml:space="preserve"> </w:t>
      </w:r>
      <w:r>
        <w:t>detailed</w:t>
      </w:r>
      <w:r>
        <w:rPr>
          <w:spacing w:val="-9"/>
        </w:rPr>
        <w:t xml:space="preserve"> </w:t>
      </w:r>
      <w:r>
        <w:t>pixel-level</w:t>
      </w:r>
      <w:r>
        <w:rPr>
          <w:spacing w:val="-8"/>
        </w:rPr>
        <w:t xml:space="preserve"> </w:t>
      </w:r>
      <w:r>
        <w:t>masks,</w:t>
      </w:r>
      <w:r>
        <w:rPr>
          <w:spacing w:val="-7"/>
        </w:rPr>
        <w:t xml:space="preserve"> </w:t>
      </w:r>
      <w:r>
        <w:t>ensuring</w:t>
      </w:r>
      <w:r>
        <w:rPr>
          <w:spacing w:val="-9"/>
        </w:rPr>
        <w:t xml:space="preserve"> </w:t>
      </w:r>
      <w:r>
        <w:t>unparalleled</w:t>
      </w:r>
      <w:r>
        <w:rPr>
          <w:spacing w:val="-58"/>
        </w:rPr>
        <w:t xml:space="preserve"> </w:t>
      </w:r>
      <w:r>
        <w:t>accuracy</w:t>
      </w:r>
      <w:r>
        <w:rPr>
          <w:spacing w:val="1"/>
        </w:rPr>
        <w:t xml:space="preserve"> </w:t>
      </w:r>
      <w:r>
        <w:t>in</w:t>
      </w:r>
      <w:r>
        <w:rPr>
          <w:spacing w:val="1"/>
        </w:rPr>
        <w:t xml:space="preserve"> </w:t>
      </w:r>
      <w:r>
        <w:t>object</w:t>
      </w:r>
      <w:r>
        <w:rPr>
          <w:spacing w:val="1"/>
        </w:rPr>
        <w:t xml:space="preserve"> </w:t>
      </w:r>
      <w:r>
        <w:t>localization</w:t>
      </w:r>
      <w:r>
        <w:rPr>
          <w:spacing w:val="1"/>
        </w:rPr>
        <w:t xml:space="preserve"> </w:t>
      </w:r>
      <w:r>
        <w:t>and</w:t>
      </w:r>
      <w:r>
        <w:rPr>
          <w:spacing w:val="1"/>
        </w:rPr>
        <w:t xml:space="preserve"> </w:t>
      </w:r>
      <w:r>
        <w:t>segmentation.</w:t>
      </w:r>
      <w:r>
        <w:rPr>
          <w:spacing w:val="1"/>
        </w:rPr>
        <w:t xml:space="preserve"> </w:t>
      </w:r>
      <w:r>
        <w:t>These</w:t>
      </w:r>
      <w:r>
        <w:rPr>
          <w:spacing w:val="1"/>
        </w:rPr>
        <w:t xml:space="preserve"> </w:t>
      </w:r>
      <w:r>
        <w:t>sophisticated</w:t>
      </w:r>
      <w:r>
        <w:rPr>
          <w:spacing w:val="1"/>
        </w:rPr>
        <w:t xml:space="preserve"> </w:t>
      </w:r>
      <w:r>
        <w:t>techniques</w:t>
      </w:r>
      <w:r>
        <w:rPr>
          <w:spacing w:val="1"/>
        </w:rPr>
        <w:t xml:space="preserve"> </w:t>
      </w:r>
      <w:r>
        <w:t>grant</w:t>
      </w:r>
      <w:r>
        <w:rPr>
          <w:spacing w:val="1"/>
        </w:rPr>
        <w:t xml:space="preserve"> </w:t>
      </w:r>
      <w:r>
        <w:t>the</w:t>
      </w:r>
      <w:r>
        <w:rPr>
          <w:spacing w:val="1"/>
        </w:rPr>
        <w:t xml:space="preserve"> </w:t>
      </w:r>
      <w:r>
        <w:t>algorithm</w:t>
      </w:r>
      <w:r>
        <w:rPr>
          <w:spacing w:val="-13"/>
        </w:rPr>
        <w:t xml:space="preserve"> </w:t>
      </w:r>
      <w:r>
        <w:t>remarkable</w:t>
      </w:r>
      <w:r>
        <w:rPr>
          <w:spacing w:val="-13"/>
        </w:rPr>
        <w:t xml:space="preserve"> </w:t>
      </w:r>
      <w:r>
        <w:t>versatility,</w:t>
      </w:r>
      <w:r>
        <w:rPr>
          <w:spacing w:val="-13"/>
        </w:rPr>
        <w:t xml:space="preserve"> </w:t>
      </w:r>
      <w:r>
        <w:t>enhancing</w:t>
      </w:r>
      <w:r>
        <w:rPr>
          <w:spacing w:val="-12"/>
        </w:rPr>
        <w:t xml:space="preserve"> </w:t>
      </w:r>
      <w:r>
        <w:t>its</w:t>
      </w:r>
      <w:r>
        <w:rPr>
          <w:spacing w:val="-13"/>
        </w:rPr>
        <w:t xml:space="preserve"> </w:t>
      </w:r>
      <w:r>
        <w:t>performance</w:t>
      </w:r>
      <w:r>
        <w:rPr>
          <w:spacing w:val="-13"/>
        </w:rPr>
        <w:t xml:space="preserve"> </w:t>
      </w:r>
      <w:r>
        <w:t>across</w:t>
      </w:r>
      <w:r>
        <w:rPr>
          <w:spacing w:val="-11"/>
        </w:rPr>
        <w:t xml:space="preserve"> </w:t>
      </w:r>
      <w:r>
        <w:t>a</w:t>
      </w:r>
      <w:r>
        <w:rPr>
          <w:spacing w:val="-13"/>
        </w:rPr>
        <w:t xml:space="preserve"> </w:t>
      </w:r>
      <w:r>
        <w:t>wide</w:t>
      </w:r>
      <w:r>
        <w:rPr>
          <w:spacing w:val="-14"/>
        </w:rPr>
        <w:t xml:space="preserve"> </w:t>
      </w:r>
      <w:r>
        <w:t>array</w:t>
      </w:r>
      <w:r>
        <w:rPr>
          <w:spacing w:val="-12"/>
        </w:rPr>
        <w:t xml:space="preserve"> </w:t>
      </w:r>
      <w:r>
        <w:t>of</w:t>
      </w:r>
      <w:r>
        <w:rPr>
          <w:spacing w:val="-12"/>
        </w:rPr>
        <w:t xml:space="preserve"> </w:t>
      </w:r>
      <w:r>
        <w:t>computer</w:t>
      </w:r>
      <w:r>
        <w:rPr>
          <w:spacing w:val="-13"/>
        </w:rPr>
        <w:t xml:space="preserve"> </w:t>
      </w:r>
      <w:r>
        <w:t>vision</w:t>
      </w:r>
      <w:r>
        <w:rPr>
          <w:spacing w:val="-58"/>
        </w:rPr>
        <w:t xml:space="preserve"> </w:t>
      </w:r>
      <w:r>
        <w:t>tasks,</w:t>
      </w:r>
      <w:r>
        <w:rPr>
          <w:spacing w:val="-1"/>
        </w:rPr>
        <w:t xml:space="preserve"> </w:t>
      </w:r>
      <w:r>
        <w:t>spanning from object recognition to comprehensive scene</w:t>
      </w:r>
      <w:r>
        <w:rPr>
          <w:spacing w:val="-1"/>
        </w:rPr>
        <w:t xml:space="preserve"> </w:t>
      </w:r>
      <w:r>
        <w:t>understanding.</w:t>
      </w:r>
    </w:p>
    <w:p w14:paraId="14CDAD78" w14:textId="77777777" w:rsidR="007D20C2" w:rsidRDefault="007D20C2">
      <w:pPr>
        <w:pStyle w:val="BodyText"/>
        <w:spacing w:before="10"/>
        <w:rPr>
          <w:sz w:val="35"/>
        </w:rPr>
      </w:pPr>
    </w:p>
    <w:p w14:paraId="318483E0" w14:textId="77777777" w:rsidR="007D20C2" w:rsidRDefault="00D260D4" w:rsidP="0001340A">
      <w:pPr>
        <w:pStyle w:val="Heading1"/>
        <w:numPr>
          <w:ilvl w:val="2"/>
          <w:numId w:val="27"/>
        </w:numPr>
        <w:tabs>
          <w:tab w:val="left" w:pos="682"/>
        </w:tabs>
      </w:pPr>
      <w:r>
        <w:t>YOLO</w:t>
      </w:r>
    </w:p>
    <w:p w14:paraId="43C3F374" w14:textId="77777777" w:rsidR="007D20C2" w:rsidRDefault="00D260D4">
      <w:pPr>
        <w:pStyle w:val="BodyText"/>
        <w:spacing w:before="139" w:line="360" w:lineRule="auto"/>
        <w:ind w:left="142" w:right="156" w:firstLine="719"/>
        <w:jc w:val="both"/>
      </w:pPr>
      <w:r>
        <w:t>The YOLO (You Only Look Once) technique, a pioneering method in object detection,</w:t>
      </w:r>
      <w:r>
        <w:rPr>
          <w:spacing w:val="1"/>
        </w:rPr>
        <w:t xml:space="preserve"> </w:t>
      </w:r>
      <w:r>
        <w:t>offers a novel approach for swiftly and precisely identifying objects within images. By leveraging</w:t>
      </w:r>
      <w:r>
        <w:rPr>
          <w:spacing w:val="-57"/>
        </w:rPr>
        <w:t xml:space="preserve"> </w:t>
      </w:r>
      <w:r>
        <w:t>a</w:t>
      </w:r>
      <w:r>
        <w:rPr>
          <w:spacing w:val="7"/>
        </w:rPr>
        <w:t xml:space="preserve"> </w:t>
      </w:r>
      <w:r>
        <w:t>single</w:t>
      </w:r>
      <w:r>
        <w:rPr>
          <w:spacing w:val="8"/>
        </w:rPr>
        <w:t xml:space="preserve"> </w:t>
      </w:r>
      <w:r>
        <w:t>convolutional</w:t>
      </w:r>
      <w:r>
        <w:rPr>
          <w:spacing w:val="9"/>
        </w:rPr>
        <w:t xml:space="preserve"> </w:t>
      </w:r>
      <w:r>
        <w:t>neural</w:t>
      </w:r>
      <w:r>
        <w:rPr>
          <w:spacing w:val="9"/>
        </w:rPr>
        <w:t xml:space="preserve"> </w:t>
      </w:r>
      <w:r>
        <w:t>network</w:t>
      </w:r>
      <w:r>
        <w:rPr>
          <w:spacing w:val="8"/>
        </w:rPr>
        <w:t xml:space="preserve"> </w:t>
      </w:r>
      <w:r>
        <w:t>(CNN),</w:t>
      </w:r>
      <w:r>
        <w:rPr>
          <w:spacing w:val="8"/>
        </w:rPr>
        <w:t xml:space="preserve"> </w:t>
      </w:r>
      <w:r>
        <w:t>YOLO</w:t>
      </w:r>
      <w:r>
        <w:rPr>
          <w:spacing w:val="8"/>
        </w:rPr>
        <w:t xml:space="preserve"> </w:t>
      </w:r>
      <w:r>
        <w:t>efficiently</w:t>
      </w:r>
      <w:r>
        <w:rPr>
          <w:spacing w:val="9"/>
        </w:rPr>
        <w:t xml:space="preserve"> </w:t>
      </w:r>
      <w:r>
        <w:t>determines</w:t>
      </w:r>
      <w:r>
        <w:rPr>
          <w:spacing w:val="9"/>
        </w:rPr>
        <w:t xml:space="preserve"> </w:t>
      </w:r>
      <w:r>
        <w:t>bounding</w:t>
      </w:r>
      <w:r>
        <w:rPr>
          <w:spacing w:val="9"/>
        </w:rPr>
        <w:t xml:space="preserve"> </w:t>
      </w:r>
      <w:r>
        <w:t>boxes</w:t>
      </w:r>
      <w:r>
        <w:rPr>
          <w:spacing w:val="9"/>
        </w:rPr>
        <w:t xml:space="preserve"> </w:t>
      </w:r>
      <w:r>
        <w:t>and</w:t>
      </w:r>
    </w:p>
    <w:p w14:paraId="4F5F8321" w14:textId="77777777" w:rsidR="007D20C2" w:rsidRDefault="007D20C2">
      <w:pPr>
        <w:spacing w:line="360" w:lineRule="auto"/>
        <w:jc w:val="both"/>
        <w:sectPr w:rsidR="007D20C2" w:rsidSect="001F0049">
          <w:pgSz w:w="12240" w:h="15840"/>
          <w:pgMar w:top="1340" w:right="980" w:bottom="1800" w:left="1560" w:header="0" w:footer="1535" w:gutter="0"/>
          <w:cols w:space="720"/>
        </w:sectPr>
      </w:pPr>
    </w:p>
    <w:p w14:paraId="1E366899" w14:textId="77777777" w:rsidR="007D20C2" w:rsidRDefault="00D260D4">
      <w:pPr>
        <w:pStyle w:val="BodyText"/>
        <w:spacing w:before="78" w:line="360" w:lineRule="auto"/>
        <w:ind w:left="142" w:right="150"/>
        <w:jc w:val="both"/>
      </w:pPr>
      <w:r>
        <w:lastRenderedPageBreak/>
        <w:t>associated object classes in real-time. This streamlined methodology enhances the speed and</w:t>
      </w:r>
      <w:r>
        <w:rPr>
          <w:spacing w:val="1"/>
        </w:rPr>
        <w:t xml:space="preserve"> </w:t>
      </w:r>
      <w:r>
        <w:t>accuracy of object detection, rendering it an appealing option for a myriad of computer vision</w:t>
      </w:r>
      <w:r>
        <w:rPr>
          <w:spacing w:val="1"/>
        </w:rPr>
        <w:t xml:space="preserve"> </w:t>
      </w:r>
      <w:r>
        <w:t>applications. As the cornerstone of modern computer vision research, YOLO holds significant</w:t>
      </w:r>
      <w:r>
        <w:rPr>
          <w:spacing w:val="1"/>
        </w:rPr>
        <w:t xml:space="preserve"> </w:t>
      </w:r>
      <w:r>
        <w:rPr>
          <w:spacing w:val="-1"/>
        </w:rPr>
        <w:t>potential</w:t>
      </w:r>
      <w:r>
        <w:rPr>
          <w:spacing w:val="-15"/>
        </w:rPr>
        <w:t xml:space="preserve"> </w:t>
      </w:r>
      <w:r>
        <w:rPr>
          <w:spacing w:val="-1"/>
        </w:rPr>
        <w:t>for</w:t>
      </w:r>
      <w:r>
        <w:rPr>
          <w:spacing w:val="-15"/>
        </w:rPr>
        <w:t xml:space="preserve"> </w:t>
      </w:r>
      <w:r>
        <w:rPr>
          <w:spacing w:val="-1"/>
        </w:rPr>
        <w:t>advancing</w:t>
      </w:r>
      <w:r>
        <w:rPr>
          <w:spacing w:val="-13"/>
        </w:rPr>
        <w:t xml:space="preserve"> </w:t>
      </w:r>
      <w:r>
        <w:t>the</w:t>
      </w:r>
      <w:r>
        <w:rPr>
          <w:spacing w:val="-14"/>
        </w:rPr>
        <w:t xml:space="preserve"> </w:t>
      </w:r>
      <w:r>
        <w:t>capabilities</w:t>
      </w:r>
      <w:r>
        <w:rPr>
          <w:spacing w:val="-15"/>
        </w:rPr>
        <w:t xml:space="preserve"> </w:t>
      </w:r>
      <w:r>
        <w:t>of</w:t>
      </w:r>
      <w:r>
        <w:rPr>
          <w:spacing w:val="-15"/>
        </w:rPr>
        <w:t xml:space="preserve"> </w:t>
      </w:r>
      <w:r>
        <w:t>autonomous</w:t>
      </w:r>
      <w:r>
        <w:rPr>
          <w:spacing w:val="-14"/>
        </w:rPr>
        <w:t xml:space="preserve"> </w:t>
      </w:r>
      <w:r>
        <w:t>systems,</w:t>
      </w:r>
      <w:r>
        <w:rPr>
          <w:spacing w:val="-13"/>
        </w:rPr>
        <w:t xml:space="preserve"> </w:t>
      </w:r>
      <w:r>
        <w:t>surveillance</w:t>
      </w:r>
      <w:r>
        <w:rPr>
          <w:spacing w:val="-13"/>
        </w:rPr>
        <w:t xml:space="preserve"> </w:t>
      </w:r>
      <w:r>
        <w:t>technology,</w:t>
      </w:r>
      <w:r>
        <w:rPr>
          <w:spacing w:val="-13"/>
        </w:rPr>
        <w:t xml:space="preserve"> </w:t>
      </w:r>
      <w:r>
        <w:t>and</w:t>
      </w:r>
      <w:r>
        <w:rPr>
          <w:spacing w:val="-14"/>
        </w:rPr>
        <w:t xml:space="preserve"> </w:t>
      </w:r>
      <w:r>
        <w:t>image</w:t>
      </w:r>
      <w:r>
        <w:rPr>
          <w:spacing w:val="-58"/>
        </w:rPr>
        <w:t xml:space="preserve"> </w:t>
      </w:r>
      <w:r>
        <w:t>analysis</w:t>
      </w:r>
      <w:r>
        <w:rPr>
          <w:spacing w:val="-1"/>
        </w:rPr>
        <w:t xml:space="preserve"> </w:t>
      </w:r>
      <w:r>
        <w:t>in diverse</w:t>
      </w:r>
      <w:r>
        <w:rPr>
          <w:spacing w:val="-1"/>
        </w:rPr>
        <w:t xml:space="preserve"> </w:t>
      </w:r>
      <w:r>
        <w:t>fields.</w:t>
      </w:r>
    </w:p>
    <w:p w14:paraId="285786BB" w14:textId="77777777" w:rsidR="007D20C2" w:rsidRDefault="00D260D4">
      <w:pPr>
        <w:pStyle w:val="BodyText"/>
        <w:spacing w:line="360" w:lineRule="auto"/>
        <w:ind w:left="142" w:right="157"/>
        <w:jc w:val="both"/>
      </w:pPr>
      <w:r>
        <w:t>Therefore, its comprehensive understanding and application are paramount for researchers and</w:t>
      </w:r>
      <w:r>
        <w:rPr>
          <w:spacing w:val="1"/>
        </w:rPr>
        <w:t xml:space="preserve"> </w:t>
      </w:r>
      <w:r>
        <w:t>practitioners</w:t>
      </w:r>
      <w:r>
        <w:rPr>
          <w:spacing w:val="-1"/>
        </w:rPr>
        <w:t xml:space="preserve"> </w:t>
      </w:r>
      <w:r>
        <w:t>in the</w:t>
      </w:r>
      <w:r>
        <w:rPr>
          <w:spacing w:val="-1"/>
        </w:rPr>
        <w:t xml:space="preserve"> </w:t>
      </w:r>
      <w:r>
        <w:t>realm of</w:t>
      </w:r>
      <w:r>
        <w:rPr>
          <w:spacing w:val="-1"/>
        </w:rPr>
        <w:t xml:space="preserve"> </w:t>
      </w:r>
      <w:r>
        <w:t>computer vision</w:t>
      </w:r>
      <w:r>
        <w:rPr>
          <w:spacing w:val="-1"/>
        </w:rPr>
        <w:t xml:space="preserve"> </w:t>
      </w:r>
      <w:r>
        <w:t>and artificial</w:t>
      </w:r>
      <w:r>
        <w:rPr>
          <w:spacing w:val="-1"/>
        </w:rPr>
        <w:t xml:space="preserve"> </w:t>
      </w:r>
      <w:r>
        <w:t>intelligence.</w:t>
      </w:r>
      <w:r>
        <w:rPr>
          <w:spacing w:val="4"/>
        </w:rPr>
        <w:t xml:space="preserve"> </w:t>
      </w:r>
      <w:r>
        <w:t>(Malik,</w:t>
      </w:r>
      <w:r>
        <w:rPr>
          <w:spacing w:val="-1"/>
        </w:rPr>
        <w:t xml:space="preserve"> </w:t>
      </w:r>
      <w:r>
        <w:t>2016).</w:t>
      </w:r>
    </w:p>
    <w:p w14:paraId="40D882E9" w14:textId="77777777" w:rsidR="007D20C2" w:rsidRDefault="007D20C2">
      <w:pPr>
        <w:pStyle w:val="BodyText"/>
        <w:rPr>
          <w:sz w:val="20"/>
        </w:rPr>
      </w:pPr>
    </w:p>
    <w:p w14:paraId="4D22E95A" w14:textId="1013C457" w:rsidR="007D20C2" w:rsidRDefault="00CA791D">
      <w:pPr>
        <w:pStyle w:val="BodyText"/>
        <w:spacing w:before="9"/>
        <w:rPr>
          <w:sz w:val="13"/>
        </w:rPr>
      </w:pPr>
      <w:r>
        <w:rPr>
          <w:noProof/>
        </w:rPr>
        <mc:AlternateContent>
          <mc:Choice Requires="wpg">
            <w:drawing>
              <wp:anchor distT="0" distB="0" distL="0" distR="0" simplePos="0" relativeHeight="487591936" behindDoc="1" locked="0" layoutInCell="1" allowOverlap="1" wp14:anchorId="45E1931F" wp14:editId="02339625">
                <wp:simplePos x="0" y="0"/>
                <wp:positionH relativeFrom="page">
                  <wp:posOffset>1089660</wp:posOffset>
                </wp:positionH>
                <wp:positionV relativeFrom="paragraph">
                  <wp:posOffset>126365</wp:posOffset>
                </wp:positionV>
                <wp:extent cx="5940425" cy="3845560"/>
                <wp:effectExtent l="0" t="0" r="0" b="0"/>
                <wp:wrapTopAndBottom/>
                <wp:docPr id="2107609073"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0425" cy="3845560"/>
                          <a:chOff x="1716" y="199"/>
                          <a:chExt cx="9355" cy="6056"/>
                        </a:xfrm>
                      </wpg:grpSpPr>
                      <pic:pic xmlns:pic="http://schemas.openxmlformats.org/drawingml/2006/picture">
                        <pic:nvPicPr>
                          <pic:cNvPr id="1780190792" name="Picture 5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1731" y="214"/>
                            <a:ext cx="9325" cy="6026"/>
                          </a:xfrm>
                          <a:prstGeom prst="rect">
                            <a:avLst/>
                          </a:prstGeom>
                          <a:noFill/>
                          <a:extLst>
                            <a:ext uri="{909E8E84-426E-40DD-AFC4-6F175D3DCCD1}">
                              <a14:hiddenFill xmlns:a14="http://schemas.microsoft.com/office/drawing/2010/main">
                                <a:solidFill>
                                  <a:srgbClr val="FFFFFF"/>
                                </a:solidFill>
                              </a14:hiddenFill>
                            </a:ext>
                          </a:extLst>
                        </pic:spPr>
                      </pic:pic>
                      <wps:wsp>
                        <wps:cNvPr id="2118704029" name="Rectangle 49"/>
                        <wps:cNvSpPr>
                          <a:spLocks noChangeArrowheads="1"/>
                        </wps:cNvSpPr>
                        <wps:spPr bwMode="auto">
                          <a:xfrm>
                            <a:off x="1723" y="206"/>
                            <a:ext cx="9340" cy="6041"/>
                          </a:xfrm>
                          <a:prstGeom prst="rect">
                            <a:avLst/>
                          </a:prstGeom>
                          <a:noFill/>
                          <a:ln w="9525">
                            <a:solidFill>
                              <a:srgbClr val="4F81B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DBDB96" id="Group 48" o:spid="_x0000_s1026" style="position:absolute;margin-left:85.8pt;margin-top:9.95pt;width:467.75pt;height:302.8pt;z-index:-15724544;mso-wrap-distance-left:0;mso-wrap-distance-right:0;mso-position-horizontal-relative:page" coordorigin="1716,199" coordsize="9355,60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">
                <v:shape id="Picture 50" o:spid="_x0000_s1027" type="#_x0000_t75" style="position:absolute;left:1731;top:214;width:9325;height:6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">
                  <v:imagedata r:id="rId34" o:title=""/>
                </v:shape>
                <v:rect id="Rectangle 49" o:spid="_x0000_s1028" style="position:absolute;left:1723;top:206;width:9340;height:6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" filled="f" strokecolor="#4f81bc"/>
                <w10:wrap type="topAndBottom" anchorx="page"/>
              </v:group>
            </w:pict>
          </mc:Fallback>
        </mc:AlternateContent>
      </w:r>
    </w:p>
    <w:p w14:paraId="4F5F1130" w14:textId="77777777" w:rsidR="007D20C2" w:rsidRDefault="007D20C2">
      <w:pPr>
        <w:pStyle w:val="BodyText"/>
        <w:rPr>
          <w:sz w:val="26"/>
        </w:rPr>
      </w:pPr>
    </w:p>
    <w:p w14:paraId="0D234312" w14:textId="23D7329D" w:rsidR="007D20C2" w:rsidRDefault="00D260D4">
      <w:pPr>
        <w:pStyle w:val="BodyText"/>
        <w:spacing w:before="190"/>
        <w:ind w:left="3785"/>
      </w:pPr>
      <w:r>
        <w:t>Figure</w:t>
      </w:r>
      <w:r>
        <w:rPr>
          <w:spacing w:val="-3"/>
        </w:rPr>
        <w:t xml:space="preserve"> </w:t>
      </w:r>
      <w:r w:rsidR="0001340A">
        <w:t>8</w:t>
      </w:r>
      <w:r>
        <w:t>: YOLO</w:t>
      </w:r>
      <w:r>
        <w:rPr>
          <w:spacing w:val="-1"/>
        </w:rPr>
        <w:t xml:space="preserve"> </w:t>
      </w:r>
      <w:r>
        <w:t>Algorithm</w:t>
      </w:r>
    </w:p>
    <w:p w14:paraId="1CD0BAD8" w14:textId="77777777" w:rsidR="007D20C2" w:rsidRDefault="007D20C2">
      <w:pPr>
        <w:pStyle w:val="BodyText"/>
        <w:rPr>
          <w:sz w:val="26"/>
        </w:rPr>
      </w:pPr>
    </w:p>
    <w:p w14:paraId="0E9CB7E1" w14:textId="77777777" w:rsidR="007D20C2" w:rsidRDefault="007D20C2">
      <w:pPr>
        <w:pStyle w:val="BodyText"/>
        <w:rPr>
          <w:sz w:val="22"/>
        </w:rPr>
      </w:pPr>
    </w:p>
    <w:p w14:paraId="2D46EA30" w14:textId="77777777" w:rsidR="007D20C2" w:rsidRDefault="00D260D4">
      <w:pPr>
        <w:pStyle w:val="BodyText"/>
        <w:spacing w:line="360" w:lineRule="auto"/>
        <w:ind w:left="142" w:right="152"/>
        <w:jc w:val="both"/>
      </w:pPr>
      <w:r>
        <w:t>The algorithm functions by segmenting an image into a grid of size S*S, wherein every grid is</w:t>
      </w:r>
      <w:r>
        <w:rPr>
          <w:spacing w:val="1"/>
        </w:rPr>
        <w:t xml:space="preserve"> </w:t>
      </w:r>
      <w:r>
        <w:t>examined for potential bounding boxes. Each bounding box is then evaluated by the network,</w:t>
      </w:r>
      <w:r>
        <w:rPr>
          <w:spacing w:val="1"/>
        </w:rPr>
        <w:t xml:space="preserve"> </w:t>
      </w:r>
      <w:r>
        <w:t>receiving</w:t>
      </w:r>
      <w:r>
        <w:rPr>
          <w:spacing w:val="56"/>
        </w:rPr>
        <w:t xml:space="preserve"> </w:t>
      </w:r>
      <w:r>
        <w:t>a</w:t>
      </w:r>
      <w:r>
        <w:rPr>
          <w:spacing w:val="57"/>
        </w:rPr>
        <w:t xml:space="preserve"> </w:t>
      </w:r>
      <w:r>
        <w:t>classification</w:t>
      </w:r>
      <w:r>
        <w:rPr>
          <w:spacing w:val="56"/>
        </w:rPr>
        <w:t xml:space="preserve"> </w:t>
      </w:r>
      <w:r>
        <w:t>and</w:t>
      </w:r>
      <w:r>
        <w:rPr>
          <w:spacing w:val="57"/>
        </w:rPr>
        <w:t xml:space="preserve"> </w:t>
      </w:r>
      <w:r>
        <w:t>an</w:t>
      </w:r>
      <w:r>
        <w:rPr>
          <w:spacing w:val="56"/>
        </w:rPr>
        <w:t xml:space="preserve"> </w:t>
      </w:r>
      <w:r>
        <w:t>offset</w:t>
      </w:r>
      <w:r>
        <w:rPr>
          <w:spacing w:val="56"/>
        </w:rPr>
        <w:t xml:space="preserve"> </w:t>
      </w:r>
      <w:r>
        <w:t>probability.</w:t>
      </w:r>
      <w:r>
        <w:rPr>
          <w:spacing w:val="56"/>
        </w:rPr>
        <w:t xml:space="preserve"> </w:t>
      </w:r>
      <w:r>
        <w:t>Bounding</w:t>
      </w:r>
      <w:r>
        <w:rPr>
          <w:spacing w:val="57"/>
        </w:rPr>
        <w:t xml:space="preserve"> </w:t>
      </w:r>
      <w:r>
        <w:t>boxes</w:t>
      </w:r>
      <w:r>
        <w:rPr>
          <w:spacing w:val="56"/>
        </w:rPr>
        <w:t xml:space="preserve"> </w:t>
      </w:r>
      <w:r>
        <w:t>exceeding</w:t>
      </w:r>
      <w:r>
        <w:rPr>
          <w:spacing w:val="56"/>
        </w:rPr>
        <w:t xml:space="preserve"> </w:t>
      </w:r>
      <w:r>
        <w:t>a</w:t>
      </w:r>
      <w:r>
        <w:rPr>
          <w:spacing w:val="55"/>
        </w:rPr>
        <w:t xml:space="preserve"> </w:t>
      </w:r>
      <w:r>
        <w:t>predefined</w:t>
      </w:r>
    </w:p>
    <w:p w14:paraId="1492F6CD" w14:textId="77777777" w:rsidR="007D20C2" w:rsidRDefault="007D20C2">
      <w:pPr>
        <w:spacing w:line="360" w:lineRule="auto"/>
        <w:jc w:val="both"/>
        <w:sectPr w:rsidR="007D20C2" w:rsidSect="001F0049">
          <w:pgSz w:w="12240" w:h="15840"/>
          <w:pgMar w:top="1340" w:right="980" w:bottom="1800" w:left="1560" w:header="0" w:footer="1535" w:gutter="0"/>
          <w:cols w:space="720"/>
        </w:sectPr>
      </w:pPr>
    </w:p>
    <w:p w14:paraId="6512D543" w14:textId="77777777" w:rsidR="007D20C2" w:rsidRDefault="00D260D4">
      <w:pPr>
        <w:pStyle w:val="BodyText"/>
        <w:spacing w:before="78" w:line="360" w:lineRule="auto"/>
        <w:ind w:left="142"/>
      </w:pPr>
      <w:r>
        <w:lastRenderedPageBreak/>
        <w:t>threshold</w:t>
      </w:r>
      <w:r>
        <w:rPr>
          <w:spacing w:val="-9"/>
        </w:rPr>
        <w:t xml:space="preserve"> </w:t>
      </w:r>
      <w:r>
        <w:t>for</w:t>
      </w:r>
      <w:r>
        <w:rPr>
          <w:spacing w:val="-7"/>
        </w:rPr>
        <w:t xml:space="preserve"> </w:t>
      </w:r>
      <w:r>
        <w:t>classification</w:t>
      </w:r>
      <w:r>
        <w:rPr>
          <w:spacing w:val="-9"/>
        </w:rPr>
        <w:t xml:space="preserve"> </w:t>
      </w:r>
      <w:r>
        <w:t>probability</w:t>
      </w:r>
      <w:r>
        <w:rPr>
          <w:spacing w:val="-8"/>
        </w:rPr>
        <w:t xml:space="preserve"> </w:t>
      </w:r>
      <w:r>
        <w:t>are</w:t>
      </w:r>
      <w:r>
        <w:rPr>
          <w:spacing w:val="-10"/>
        </w:rPr>
        <w:t xml:space="preserve"> </w:t>
      </w:r>
      <w:r>
        <w:t>identified</w:t>
      </w:r>
      <w:r>
        <w:rPr>
          <w:spacing w:val="-8"/>
        </w:rPr>
        <w:t xml:space="preserve"> </w:t>
      </w:r>
      <w:r>
        <w:t>and</w:t>
      </w:r>
      <w:r>
        <w:rPr>
          <w:spacing w:val="-9"/>
        </w:rPr>
        <w:t xml:space="preserve"> </w:t>
      </w:r>
      <w:r>
        <w:t>utilized</w:t>
      </w:r>
      <w:r>
        <w:rPr>
          <w:spacing w:val="-6"/>
        </w:rPr>
        <w:t xml:space="preserve"> </w:t>
      </w:r>
      <w:r>
        <w:t>to</w:t>
      </w:r>
      <w:r>
        <w:rPr>
          <w:spacing w:val="-8"/>
        </w:rPr>
        <w:t xml:space="preserve"> </w:t>
      </w:r>
      <w:r>
        <w:t>detect</w:t>
      </w:r>
      <w:r>
        <w:rPr>
          <w:spacing w:val="-7"/>
        </w:rPr>
        <w:t xml:space="preserve"> </w:t>
      </w:r>
      <w:r>
        <w:t>objects</w:t>
      </w:r>
      <w:r>
        <w:rPr>
          <w:spacing w:val="-8"/>
        </w:rPr>
        <w:t xml:space="preserve"> </w:t>
      </w:r>
      <w:r>
        <w:t>within</w:t>
      </w:r>
      <w:r>
        <w:rPr>
          <w:spacing w:val="-8"/>
        </w:rPr>
        <w:t xml:space="preserve"> </w:t>
      </w:r>
      <w:r>
        <w:t>the</w:t>
      </w:r>
      <w:r>
        <w:rPr>
          <w:spacing w:val="-8"/>
        </w:rPr>
        <w:t xml:space="preserve"> </w:t>
      </w:r>
      <w:r>
        <w:t>image</w:t>
      </w:r>
      <w:r>
        <w:rPr>
          <w:spacing w:val="-57"/>
        </w:rPr>
        <w:t xml:space="preserve"> </w:t>
      </w:r>
      <w:r>
        <w:t>(Malik,</w:t>
      </w:r>
      <w:r>
        <w:rPr>
          <w:spacing w:val="-1"/>
        </w:rPr>
        <w:t xml:space="preserve"> </w:t>
      </w:r>
      <w:r>
        <w:t>2016).</w:t>
      </w:r>
    </w:p>
    <w:p w14:paraId="1E8C4D6C" w14:textId="77777777" w:rsidR="007D20C2" w:rsidRDefault="007D20C2">
      <w:pPr>
        <w:pStyle w:val="BodyText"/>
        <w:rPr>
          <w:sz w:val="26"/>
        </w:rPr>
      </w:pPr>
    </w:p>
    <w:p w14:paraId="0782F929" w14:textId="77777777" w:rsidR="007D20C2" w:rsidRDefault="007D20C2">
      <w:pPr>
        <w:pStyle w:val="BodyText"/>
        <w:rPr>
          <w:sz w:val="26"/>
        </w:rPr>
      </w:pPr>
    </w:p>
    <w:p w14:paraId="469D53F7" w14:textId="77777777" w:rsidR="007D20C2" w:rsidRDefault="007D20C2">
      <w:pPr>
        <w:pStyle w:val="BodyText"/>
        <w:rPr>
          <w:sz w:val="26"/>
        </w:rPr>
      </w:pPr>
    </w:p>
    <w:p w14:paraId="1CAAFBCE" w14:textId="77777777" w:rsidR="007D20C2" w:rsidRDefault="007D20C2">
      <w:pPr>
        <w:pStyle w:val="BodyText"/>
        <w:rPr>
          <w:sz w:val="26"/>
        </w:rPr>
      </w:pPr>
    </w:p>
    <w:p w14:paraId="668AD5D7" w14:textId="77777777" w:rsidR="007D20C2" w:rsidRDefault="007D20C2">
      <w:pPr>
        <w:pStyle w:val="BodyText"/>
        <w:rPr>
          <w:sz w:val="26"/>
        </w:rPr>
      </w:pPr>
    </w:p>
    <w:p w14:paraId="773A884C" w14:textId="77777777" w:rsidR="007D20C2" w:rsidRDefault="007D20C2">
      <w:pPr>
        <w:pStyle w:val="BodyText"/>
        <w:rPr>
          <w:sz w:val="26"/>
        </w:rPr>
      </w:pPr>
    </w:p>
    <w:p w14:paraId="1B8BBABB" w14:textId="77777777" w:rsidR="007D20C2" w:rsidRDefault="007D20C2">
      <w:pPr>
        <w:pStyle w:val="BodyText"/>
        <w:spacing w:before="10"/>
        <w:rPr>
          <w:sz w:val="23"/>
        </w:rPr>
      </w:pPr>
    </w:p>
    <w:p w14:paraId="5A8759CB" w14:textId="77777777" w:rsidR="007D20C2" w:rsidRDefault="00D260D4" w:rsidP="0001340A">
      <w:pPr>
        <w:pStyle w:val="Heading1"/>
        <w:numPr>
          <w:ilvl w:val="2"/>
          <w:numId w:val="27"/>
        </w:numPr>
        <w:tabs>
          <w:tab w:val="left" w:pos="682"/>
        </w:tabs>
        <w:jc w:val="both"/>
      </w:pPr>
      <w:r>
        <w:t>Neural</w:t>
      </w:r>
      <w:r>
        <w:rPr>
          <w:spacing w:val="-3"/>
        </w:rPr>
        <w:t xml:space="preserve"> </w:t>
      </w:r>
      <w:r>
        <w:t>Networks</w:t>
      </w:r>
    </w:p>
    <w:p w14:paraId="158CB3FD" w14:textId="77777777" w:rsidR="007D20C2" w:rsidRDefault="00D260D4">
      <w:pPr>
        <w:pStyle w:val="BodyText"/>
        <w:spacing w:before="140" w:line="360" w:lineRule="auto"/>
        <w:ind w:left="142" w:right="150" w:firstLine="719"/>
        <w:jc w:val="both"/>
      </w:pPr>
      <w:r>
        <w:rPr>
          <w:spacing w:val="-1"/>
        </w:rPr>
        <w:t>In</w:t>
      </w:r>
      <w:r>
        <w:rPr>
          <w:spacing w:val="-10"/>
        </w:rPr>
        <w:t xml:space="preserve"> </w:t>
      </w:r>
      <w:r>
        <w:rPr>
          <w:spacing w:val="-1"/>
        </w:rPr>
        <w:t>a</w:t>
      </w:r>
      <w:r>
        <w:rPr>
          <w:spacing w:val="-13"/>
        </w:rPr>
        <w:t xml:space="preserve"> </w:t>
      </w:r>
      <w:r>
        <w:rPr>
          <w:spacing w:val="-1"/>
        </w:rPr>
        <w:t>neural</w:t>
      </w:r>
      <w:r>
        <w:rPr>
          <w:spacing w:val="-11"/>
        </w:rPr>
        <w:t xml:space="preserve"> </w:t>
      </w:r>
      <w:r>
        <w:rPr>
          <w:spacing w:val="-1"/>
        </w:rPr>
        <w:t>network,</w:t>
      </w:r>
      <w:r>
        <w:rPr>
          <w:spacing w:val="-12"/>
        </w:rPr>
        <w:t xml:space="preserve"> </w:t>
      </w:r>
      <w:r>
        <w:t>neurons</w:t>
      </w:r>
      <w:r>
        <w:rPr>
          <w:spacing w:val="-12"/>
        </w:rPr>
        <w:t xml:space="preserve"> </w:t>
      </w:r>
      <w:r>
        <w:t>are</w:t>
      </w:r>
      <w:r>
        <w:rPr>
          <w:spacing w:val="-13"/>
        </w:rPr>
        <w:t xml:space="preserve"> </w:t>
      </w:r>
      <w:r>
        <w:t>interconnected,</w:t>
      </w:r>
      <w:r>
        <w:rPr>
          <w:spacing w:val="-12"/>
        </w:rPr>
        <w:t xml:space="preserve"> </w:t>
      </w:r>
      <w:r>
        <w:t>facilitating</w:t>
      </w:r>
      <w:r>
        <w:rPr>
          <w:spacing w:val="-12"/>
        </w:rPr>
        <w:t xml:space="preserve"> </w:t>
      </w:r>
      <w:r>
        <w:t>the</w:t>
      </w:r>
      <w:r>
        <w:rPr>
          <w:spacing w:val="-13"/>
        </w:rPr>
        <w:t xml:space="preserve"> </w:t>
      </w:r>
      <w:r>
        <w:t>transmission</w:t>
      </w:r>
      <w:r>
        <w:rPr>
          <w:spacing w:val="-14"/>
        </w:rPr>
        <w:t xml:space="preserve"> </w:t>
      </w:r>
      <w:r>
        <w:t>of</w:t>
      </w:r>
      <w:r>
        <w:rPr>
          <w:spacing w:val="-13"/>
        </w:rPr>
        <w:t xml:space="preserve"> </w:t>
      </w:r>
      <w:r>
        <w:t>information</w:t>
      </w:r>
      <w:r>
        <w:rPr>
          <w:spacing w:val="-57"/>
        </w:rPr>
        <w:t xml:space="preserve"> </w:t>
      </w:r>
      <w:r>
        <w:t>from one neuron to the next. Each neuron performs computations on the received information</w:t>
      </w:r>
      <w:r>
        <w:rPr>
          <w:spacing w:val="1"/>
        </w:rPr>
        <w:t xml:space="preserve"> </w:t>
      </w:r>
      <w:r>
        <w:t>before transmitting it to subsequent neurons in the network. In computing, this process involves</w:t>
      </w:r>
      <w:r>
        <w:rPr>
          <w:spacing w:val="1"/>
        </w:rPr>
        <w:t xml:space="preserve"> </w:t>
      </w:r>
      <w:r>
        <w:t>assigning weights to each neuron, which are then adjusted during training to optimize network</w:t>
      </w:r>
      <w:r>
        <w:rPr>
          <w:spacing w:val="1"/>
        </w:rPr>
        <w:t xml:space="preserve"> </w:t>
      </w:r>
      <w:r>
        <w:t>performance.</w:t>
      </w:r>
    </w:p>
    <w:p w14:paraId="51E1B252" w14:textId="094C23C9" w:rsidR="007D20C2" w:rsidRDefault="00CA791D">
      <w:pPr>
        <w:pStyle w:val="BodyText"/>
        <w:rPr>
          <w:sz w:val="10"/>
        </w:rPr>
      </w:pPr>
      <w:r>
        <w:rPr>
          <w:noProof/>
        </w:rPr>
        <mc:AlternateContent>
          <mc:Choice Requires="wpg">
            <w:drawing>
              <wp:anchor distT="0" distB="0" distL="0" distR="0" simplePos="0" relativeHeight="487592448" behindDoc="1" locked="0" layoutInCell="1" allowOverlap="1" wp14:anchorId="79D5E0DA" wp14:editId="3FB47729">
                <wp:simplePos x="0" y="0"/>
                <wp:positionH relativeFrom="page">
                  <wp:posOffset>2076450</wp:posOffset>
                </wp:positionH>
                <wp:positionV relativeFrom="paragraph">
                  <wp:posOffset>98425</wp:posOffset>
                </wp:positionV>
                <wp:extent cx="3513455" cy="2371725"/>
                <wp:effectExtent l="0" t="0" r="0" b="0"/>
                <wp:wrapTopAndBottom/>
                <wp:docPr id="1283887306"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3455" cy="2371725"/>
                          <a:chOff x="3270" y="155"/>
                          <a:chExt cx="5533" cy="3735"/>
                        </a:xfrm>
                      </wpg:grpSpPr>
                      <pic:pic xmlns:pic="http://schemas.openxmlformats.org/drawingml/2006/picture">
                        <pic:nvPicPr>
                          <pic:cNvPr id="1068899399" name="Picture 4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3285" y="169"/>
                            <a:ext cx="5503" cy="3705"/>
                          </a:xfrm>
                          <a:prstGeom prst="rect">
                            <a:avLst/>
                          </a:prstGeom>
                          <a:noFill/>
                          <a:extLst>
                            <a:ext uri="{909E8E84-426E-40DD-AFC4-6F175D3DCCD1}">
                              <a14:hiddenFill xmlns:a14="http://schemas.microsoft.com/office/drawing/2010/main">
                                <a:solidFill>
                                  <a:srgbClr val="FFFFFF"/>
                                </a:solidFill>
                              </a14:hiddenFill>
                            </a:ext>
                          </a:extLst>
                        </pic:spPr>
                      </pic:pic>
                      <wps:wsp>
                        <wps:cNvPr id="1245516194" name="Rectangle 46"/>
                        <wps:cNvSpPr>
                          <a:spLocks noChangeArrowheads="1"/>
                        </wps:cNvSpPr>
                        <wps:spPr bwMode="auto">
                          <a:xfrm>
                            <a:off x="3277" y="162"/>
                            <a:ext cx="5518" cy="3720"/>
                          </a:xfrm>
                          <a:prstGeom prst="rect">
                            <a:avLst/>
                          </a:prstGeom>
                          <a:noFill/>
                          <a:ln w="9525">
                            <a:solidFill>
                              <a:srgbClr val="4F81B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7A6B20" id="Group 45" o:spid="_x0000_s1026" style="position:absolute;margin-left:163.5pt;margin-top:7.75pt;width:276.65pt;height:186.75pt;z-index:-15724032;mso-wrap-distance-left:0;mso-wrap-distance-right:0;mso-position-horizontal-relative:page" coordorigin="3270,155" coordsize="5533,37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">
                <v:shape id="Picture 47" o:spid="_x0000_s1027" type="#_x0000_t75" style="position:absolute;left:3285;top:169;width:5503;height:3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">
                  <v:imagedata r:id="rId36" o:title=""/>
                </v:shape>
                <v:rect id="Rectangle 46" o:spid="_x0000_s1028" style="position:absolute;left:3277;top:162;width:5518;height:3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" filled="f" strokecolor="#4f81bc"/>
                <w10:wrap type="topAndBottom" anchorx="page"/>
              </v:group>
            </w:pict>
          </mc:Fallback>
        </mc:AlternateContent>
      </w:r>
    </w:p>
    <w:p w14:paraId="5A82E395" w14:textId="77777777" w:rsidR="007D20C2" w:rsidRDefault="007D20C2">
      <w:pPr>
        <w:pStyle w:val="BodyText"/>
        <w:spacing w:before="6"/>
        <w:rPr>
          <w:sz w:val="33"/>
        </w:rPr>
      </w:pPr>
    </w:p>
    <w:p w14:paraId="6A61A544" w14:textId="200DFB35" w:rsidR="007D20C2" w:rsidRDefault="00D260D4">
      <w:pPr>
        <w:pStyle w:val="BodyText"/>
        <w:spacing w:before="1"/>
        <w:ind w:left="2002"/>
      </w:pPr>
      <w:r>
        <w:t>Figure</w:t>
      </w:r>
      <w:r>
        <w:rPr>
          <w:spacing w:val="-3"/>
        </w:rPr>
        <w:t xml:space="preserve"> </w:t>
      </w:r>
      <w:r w:rsidR="0001340A">
        <w:t>9</w:t>
      </w:r>
      <w:r>
        <w:t>:</w:t>
      </w:r>
      <w:r>
        <w:rPr>
          <w:spacing w:val="-1"/>
        </w:rPr>
        <w:t xml:space="preserve"> </w:t>
      </w:r>
      <w:r>
        <w:t>Perceptron Neural</w:t>
      </w:r>
      <w:r>
        <w:rPr>
          <w:spacing w:val="-1"/>
        </w:rPr>
        <w:t xml:space="preserve"> </w:t>
      </w:r>
      <w:r>
        <w:t>Network</w:t>
      </w:r>
    </w:p>
    <w:p w14:paraId="3F0E0F40" w14:textId="77777777" w:rsidR="007D20C2" w:rsidRDefault="007D20C2">
      <w:pPr>
        <w:pStyle w:val="BodyText"/>
        <w:rPr>
          <w:sz w:val="26"/>
        </w:rPr>
      </w:pPr>
    </w:p>
    <w:p w14:paraId="196BD328" w14:textId="77777777" w:rsidR="007D20C2" w:rsidRDefault="007D20C2">
      <w:pPr>
        <w:pStyle w:val="BodyText"/>
        <w:rPr>
          <w:sz w:val="22"/>
        </w:rPr>
      </w:pPr>
    </w:p>
    <w:p w14:paraId="58907541" w14:textId="77777777" w:rsidR="007D20C2" w:rsidRDefault="00D260D4">
      <w:pPr>
        <w:pStyle w:val="Heading1"/>
        <w:numPr>
          <w:ilvl w:val="1"/>
          <w:numId w:val="18"/>
        </w:numPr>
        <w:tabs>
          <w:tab w:val="left" w:pos="502"/>
        </w:tabs>
        <w:jc w:val="both"/>
      </w:pPr>
      <w:r>
        <w:t>Research</w:t>
      </w:r>
      <w:r>
        <w:rPr>
          <w:spacing w:val="-2"/>
        </w:rPr>
        <w:t xml:space="preserve"> </w:t>
      </w:r>
      <w:r>
        <w:t>Gap</w:t>
      </w:r>
    </w:p>
    <w:p w14:paraId="38EF22A5" w14:textId="77777777" w:rsidR="007D20C2" w:rsidRDefault="00D260D4">
      <w:pPr>
        <w:pStyle w:val="BodyText"/>
        <w:spacing w:before="137" w:line="360" w:lineRule="auto"/>
        <w:ind w:left="142" w:right="147" w:firstLine="779"/>
        <w:jc w:val="both"/>
      </w:pPr>
      <w:r>
        <w:t>Previous research has elucidated various aspects of sensor-based technologies and vision-</w:t>
      </w:r>
      <w:r>
        <w:rPr>
          <w:spacing w:val="-57"/>
        </w:rPr>
        <w:t xml:space="preserve"> </w:t>
      </w:r>
      <w:r>
        <w:t>based</w:t>
      </w:r>
      <w:r>
        <w:rPr>
          <w:spacing w:val="-13"/>
        </w:rPr>
        <w:t xml:space="preserve"> </w:t>
      </w:r>
      <w:r>
        <w:t>systems</w:t>
      </w:r>
      <w:r>
        <w:rPr>
          <w:spacing w:val="-13"/>
        </w:rPr>
        <w:t xml:space="preserve"> </w:t>
      </w:r>
      <w:r>
        <w:t>for</w:t>
      </w:r>
      <w:r>
        <w:rPr>
          <w:spacing w:val="-15"/>
        </w:rPr>
        <w:t xml:space="preserve"> </w:t>
      </w:r>
      <w:r>
        <w:t>vehicle</w:t>
      </w:r>
      <w:r>
        <w:rPr>
          <w:spacing w:val="-12"/>
        </w:rPr>
        <w:t xml:space="preserve"> </w:t>
      </w:r>
      <w:r>
        <w:t>detection</w:t>
      </w:r>
      <w:r>
        <w:rPr>
          <w:spacing w:val="-13"/>
        </w:rPr>
        <w:t xml:space="preserve"> </w:t>
      </w:r>
      <w:r>
        <w:t>in</w:t>
      </w:r>
      <w:r>
        <w:rPr>
          <w:spacing w:val="-12"/>
        </w:rPr>
        <w:t xml:space="preserve"> </w:t>
      </w:r>
      <w:r>
        <w:t>parking</w:t>
      </w:r>
      <w:r>
        <w:rPr>
          <w:spacing w:val="-14"/>
        </w:rPr>
        <w:t xml:space="preserve"> </w:t>
      </w:r>
      <w:r>
        <w:t>areas.</w:t>
      </w:r>
      <w:r>
        <w:rPr>
          <w:spacing w:val="-13"/>
        </w:rPr>
        <w:t xml:space="preserve"> </w:t>
      </w:r>
      <w:r>
        <w:t>Sensor-based</w:t>
      </w:r>
      <w:r>
        <w:rPr>
          <w:spacing w:val="-13"/>
        </w:rPr>
        <w:t xml:space="preserve"> </w:t>
      </w:r>
      <w:r>
        <w:t>technologies,</w:t>
      </w:r>
      <w:r>
        <w:rPr>
          <w:spacing w:val="-14"/>
        </w:rPr>
        <w:t xml:space="preserve"> </w:t>
      </w:r>
      <w:r>
        <w:t>including</w:t>
      </w:r>
      <w:r>
        <w:rPr>
          <w:spacing w:val="-13"/>
        </w:rPr>
        <w:t xml:space="preserve"> </w:t>
      </w:r>
      <w:r>
        <w:t>wireless</w:t>
      </w:r>
      <w:r>
        <w:rPr>
          <w:spacing w:val="-57"/>
        </w:rPr>
        <w:t xml:space="preserve"> </w:t>
      </w:r>
      <w:r>
        <w:t>sensor networks and wireless magnetic sensors,</w:t>
      </w:r>
      <w:r>
        <w:rPr>
          <w:spacing w:val="1"/>
        </w:rPr>
        <w:t xml:space="preserve"> </w:t>
      </w:r>
      <w:r>
        <w:t>exhibit high accuracy</w:t>
      </w:r>
      <w:r>
        <w:rPr>
          <w:spacing w:val="1"/>
        </w:rPr>
        <w:t xml:space="preserve"> </w:t>
      </w:r>
      <w:r>
        <w:t>and demand minimal</w:t>
      </w:r>
      <w:r>
        <w:rPr>
          <w:spacing w:val="1"/>
        </w:rPr>
        <w:t xml:space="preserve"> </w:t>
      </w:r>
      <w:r>
        <w:lastRenderedPageBreak/>
        <w:t>computing</w:t>
      </w:r>
      <w:r>
        <w:rPr>
          <w:spacing w:val="27"/>
        </w:rPr>
        <w:t xml:space="preserve"> </w:t>
      </w:r>
      <w:r>
        <w:t>resources</w:t>
      </w:r>
      <w:r>
        <w:rPr>
          <w:spacing w:val="26"/>
        </w:rPr>
        <w:t xml:space="preserve"> </w:t>
      </w:r>
      <w:r>
        <w:t>for</w:t>
      </w:r>
      <w:r>
        <w:rPr>
          <w:spacing w:val="27"/>
        </w:rPr>
        <w:t xml:space="preserve"> </w:t>
      </w:r>
      <w:r>
        <w:t>operation.</w:t>
      </w:r>
      <w:r>
        <w:rPr>
          <w:spacing w:val="27"/>
        </w:rPr>
        <w:t xml:space="preserve"> </w:t>
      </w:r>
      <w:r>
        <w:t>However,</w:t>
      </w:r>
      <w:r>
        <w:rPr>
          <w:spacing w:val="25"/>
        </w:rPr>
        <w:t xml:space="preserve"> </w:t>
      </w:r>
      <w:r>
        <w:t>their</w:t>
      </w:r>
      <w:r>
        <w:rPr>
          <w:spacing w:val="25"/>
        </w:rPr>
        <w:t xml:space="preserve"> </w:t>
      </w:r>
      <w:r>
        <w:t>applicability</w:t>
      </w:r>
      <w:r>
        <w:rPr>
          <w:spacing w:val="27"/>
        </w:rPr>
        <w:t xml:space="preserve"> </w:t>
      </w:r>
      <w:r>
        <w:t>is</w:t>
      </w:r>
      <w:r>
        <w:rPr>
          <w:spacing w:val="27"/>
        </w:rPr>
        <w:t xml:space="preserve"> </w:t>
      </w:r>
      <w:r>
        <w:t>often</w:t>
      </w:r>
      <w:r>
        <w:rPr>
          <w:spacing w:val="26"/>
        </w:rPr>
        <w:t xml:space="preserve"> </w:t>
      </w:r>
      <w:r>
        <w:t>constrained</w:t>
      </w:r>
      <w:r>
        <w:rPr>
          <w:spacing w:val="27"/>
        </w:rPr>
        <w:t xml:space="preserve"> </w:t>
      </w:r>
      <w:r>
        <w:t>to</w:t>
      </w:r>
      <w:r>
        <w:rPr>
          <w:spacing w:val="27"/>
        </w:rPr>
        <w:t xml:space="preserve"> </w:t>
      </w:r>
      <w:r>
        <w:t>parking</w:t>
      </w:r>
    </w:p>
    <w:p w14:paraId="4910DA39" w14:textId="77777777" w:rsidR="007D20C2" w:rsidRDefault="007D20C2">
      <w:pPr>
        <w:spacing w:line="360" w:lineRule="auto"/>
        <w:jc w:val="both"/>
        <w:sectPr w:rsidR="007D20C2" w:rsidSect="001F0049">
          <w:pgSz w:w="12240" w:h="15840"/>
          <w:pgMar w:top="1340" w:right="980" w:bottom="1800" w:left="1560" w:header="0" w:footer="1535" w:gutter="0"/>
          <w:cols w:space="720"/>
        </w:sectPr>
      </w:pPr>
    </w:p>
    <w:p w14:paraId="2690A516" w14:textId="77777777" w:rsidR="007D20C2" w:rsidRDefault="00D260D4">
      <w:pPr>
        <w:pStyle w:val="BodyText"/>
        <w:spacing w:before="78" w:line="360" w:lineRule="auto"/>
        <w:ind w:left="142" w:right="150"/>
        <w:jc w:val="both"/>
      </w:pPr>
      <w:r>
        <w:lastRenderedPageBreak/>
        <w:t>slots in restricted areas due to installation complexities and high costs (Rivano &amp; Mouël, 2017).</w:t>
      </w:r>
      <w:r>
        <w:rPr>
          <w:spacing w:val="1"/>
        </w:rPr>
        <w:t xml:space="preserve"> </w:t>
      </w:r>
      <w:r>
        <w:t>Studies</w:t>
      </w:r>
      <w:r>
        <w:rPr>
          <w:spacing w:val="-6"/>
        </w:rPr>
        <w:t xml:space="preserve"> </w:t>
      </w:r>
      <w:r>
        <w:t>on</w:t>
      </w:r>
      <w:r>
        <w:rPr>
          <w:spacing w:val="-6"/>
        </w:rPr>
        <w:t xml:space="preserve"> </w:t>
      </w:r>
      <w:r>
        <w:t>vision-based</w:t>
      </w:r>
      <w:r>
        <w:rPr>
          <w:spacing w:val="-6"/>
        </w:rPr>
        <w:t xml:space="preserve"> </w:t>
      </w:r>
      <w:r>
        <w:t>systems</w:t>
      </w:r>
      <w:r>
        <w:rPr>
          <w:spacing w:val="-6"/>
        </w:rPr>
        <w:t xml:space="preserve"> </w:t>
      </w:r>
      <w:r>
        <w:t>suggest</w:t>
      </w:r>
      <w:r>
        <w:rPr>
          <w:spacing w:val="-5"/>
        </w:rPr>
        <w:t xml:space="preserve"> </w:t>
      </w:r>
      <w:r>
        <w:t>their</w:t>
      </w:r>
      <w:r>
        <w:rPr>
          <w:spacing w:val="-5"/>
        </w:rPr>
        <w:t xml:space="preserve"> </w:t>
      </w:r>
      <w:r>
        <w:t>effectiveness</w:t>
      </w:r>
      <w:r>
        <w:rPr>
          <w:spacing w:val="-6"/>
        </w:rPr>
        <w:t xml:space="preserve"> </w:t>
      </w:r>
      <w:r>
        <w:t>in</w:t>
      </w:r>
      <w:r>
        <w:rPr>
          <w:spacing w:val="-3"/>
        </w:rPr>
        <w:t xml:space="preserve"> </w:t>
      </w:r>
      <w:r>
        <w:t>efficiently</w:t>
      </w:r>
      <w:r>
        <w:rPr>
          <w:spacing w:val="-5"/>
        </w:rPr>
        <w:t xml:space="preserve"> </w:t>
      </w:r>
      <w:r>
        <w:t>locating</w:t>
      </w:r>
      <w:r>
        <w:rPr>
          <w:spacing w:val="-6"/>
        </w:rPr>
        <w:t xml:space="preserve"> </w:t>
      </w:r>
      <w:r>
        <w:t>vehicles</w:t>
      </w:r>
      <w:r>
        <w:rPr>
          <w:spacing w:val="-6"/>
        </w:rPr>
        <w:t xml:space="preserve"> </w:t>
      </w:r>
      <w:r>
        <w:t>in</w:t>
      </w:r>
      <w:r>
        <w:rPr>
          <w:spacing w:val="-6"/>
        </w:rPr>
        <w:t xml:space="preserve"> </w:t>
      </w:r>
      <w:r>
        <w:t>large</w:t>
      </w:r>
      <w:r>
        <w:rPr>
          <w:spacing w:val="-57"/>
        </w:rPr>
        <w:t xml:space="preserve"> </w:t>
      </w:r>
      <w:r>
        <w:t>parking areas, accommodating both open and enclosed spaces. Nonetheless, these systems are</w:t>
      </w:r>
      <w:r>
        <w:rPr>
          <w:spacing w:val="1"/>
        </w:rPr>
        <w:t xml:space="preserve"> </w:t>
      </w:r>
      <w:r>
        <w:t>vulnerable to changes in lighting conditions when models are not properly trained. They operate</w:t>
      </w:r>
      <w:r>
        <w:rPr>
          <w:spacing w:val="1"/>
        </w:rPr>
        <w:t xml:space="preserve"> </w:t>
      </w:r>
      <w:r>
        <w:rPr>
          <w:spacing w:val="-1"/>
        </w:rPr>
        <w:t>on</w:t>
      </w:r>
      <w:r>
        <w:rPr>
          <w:spacing w:val="-13"/>
        </w:rPr>
        <w:t xml:space="preserve"> </w:t>
      </w:r>
      <w:r>
        <w:rPr>
          <w:spacing w:val="-1"/>
        </w:rPr>
        <w:t>predetermined</w:t>
      </w:r>
      <w:r>
        <w:rPr>
          <w:spacing w:val="-12"/>
        </w:rPr>
        <w:t xml:space="preserve"> </w:t>
      </w:r>
      <w:r>
        <w:t>guidelines</w:t>
      </w:r>
      <w:r>
        <w:rPr>
          <w:spacing w:val="-12"/>
        </w:rPr>
        <w:t xml:space="preserve"> </w:t>
      </w:r>
      <w:r>
        <w:t>rather</w:t>
      </w:r>
      <w:r>
        <w:rPr>
          <w:spacing w:val="-15"/>
        </w:rPr>
        <w:t xml:space="preserve"> </w:t>
      </w:r>
      <w:r>
        <w:t>than</w:t>
      </w:r>
      <w:r>
        <w:rPr>
          <w:spacing w:val="-13"/>
        </w:rPr>
        <w:t xml:space="preserve"> </w:t>
      </w:r>
      <w:r>
        <w:t>adaptive</w:t>
      </w:r>
      <w:r>
        <w:rPr>
          <w:spacing w:val="-13"/>
        </w:rPr>
        <w:t xml:space="preserve"> </w:t>
      </w:r>
      <w:r>
        <w:t>intelligence</w:t>
      </w:r>
      <w:r>
        <w:rPr>
          <w:spacing w:val="-14"/>
        </w:rPr>
        <w:t xml:space="preserve"> </w:t>
      </w:r>
      <w:r>
        <w:t>and</w:t>
      </w:r>
      <w:r>
        <w:rPr>
          <w:spacing w:val="-12"/>
        </w:rPr>
        <w:t xml:space="preserve"> </w:t>
      </w:r>
      <w:r>
        <w:t>require</w:t>
      </w:r>
      <w:r>
        <w:rPr>
          <w:spacing w:val="-13"/>
        </w:rPr>
        <w:t xml:space="preserve"> </w:t>
      </w:r>
      <w:r>
        <w:t>significant</w:t>
      </w:r>
      <w:r>
        <w:rPr>
          <w:spacing w:val="-12"/>
        </w:rPr>
        <w:t xml:space="preserve"> </w:t>
      </w:r>
      <w:r>
        <w:t>computational</w:t>
      </w:r>
      <w:r>
        <w:rPr>
          <w:spacing w:val="-58"/>
        </w:rPr>
        <w:t xml:space="preserve"> </w:t>
      </w:r>
      <w:r>
        <w:t>resources for both training and execution. This research endeavors to improve the precision of car</w:t>
      </w:r>
      <w:r>
        <w:rPr>
          <w:spacing w:val="-57"/>
        </w:rPr>
        <w:t xml:space="preserve"> </w:t>
      </w:r>
      <w:r>
        <w:t>and</w:t>
      </w:r>
      <w:r>
        <w:rPr>
          <w:spacing w:val="-1"/>
        </w:rPr>
        <w:t xml:space="preserve"> </w:t>
      </w:r>
      <w:r>
        <w:t>parking space</w:t>
      </w:r>
      <w:r>
        <w:rPr>
          <w:spacing w:val="-2"/>
        </w:rPr>
        <w:t xml:space="preserve"> </w:t>
      </w:r>
      <w:r>
        <w:t>detection in a</w:t>
      </w:r>
      <w:r>
        <w:rPr>
          <w:spacing w:val="-1"/>
        </w:rPr>
        <w:t xml:space="preserve"> </w:t>
      </w:r>
      <w:r>
        <w:t>more</w:t>
      </w:r>
      <w:r>
        <w:rPr>
          <w:spacing w:val="-1"/>
        </w:rPr>
        <w:t xml:space="preserve"> </w:t>
      </w:r>
      <w:r>
        <w:t>resilient</w:t>
      </w:r>
      <w:r>
        <w:rPr>
          <w:spacing w:val="-1"/>
        </w:rPr>
        <w:t xml:space="preserve"> </w:t>
      </w:r>
      <w:r>
        <w:t>manner, impervious to</w:t>
      </w:r>
      <w:r>
        <w:rPr>
          <w:spacing w:val="-1"/>
        </w:rPr>
        <w:t xml:space="preserve"> </w:t>
      </w:r>
      <w:r>
        <w:t>environmental variations.</w:t>
      </w:r>
    </w:p>
    <w:p w14:paraId="1619F172" w14:textId="77777777" w:rsidR="007D20C2" w:rsidRDefault="007D20C2">
      <w:pPr>
        <w:pStyle w:val="BodyText"/>
        <w:rPr>
          <w:sz w:val="36"/>
        </w:rPr>
      </w:pPr>
    </w:p>
    <w:p w14:paraId="7C505B95" w14:textId="77777777" w:rsidR="007D20C2" w:rsidRDefault="00D260D4">
      <w:pPr>
        <w:pStyle w:val="BodyText"/>
        <w:spacing w:before="1" w:line="360" w:lineRule="auto"/>
        <w:ind w:left="142" w:right="154"/>
        <w:jc w:val="both"/>
      </w:pPr>
      <w:r>
        <w:t>It employs the YOLO and M-RCNN algorithms for object detection and integrates a classifier to</w:t>
      </w:r>
      <w:r>
        <w:rPr>
          <w:spacing w:val="1"/>
        </w:rPr>
        <w:t xml:space="preserve"> </w:t>
      </w:r>
      <w:r>
        <w:t>predict</w:t>
      </w:r>
      <w:r>
        <w:rPr>
          <w:spacing w:val="-1"/>
        </w:rPr>
        <w:t xml:space="preserve"> </w:t>
      </w:r>
      <w:r>
        <w:t>parking spot occupancy, aiming for</w:t>
      </w:r>
      <w:r>
        <w:rPr>
          <w:spacing w:val="-1"/>
        </w:rPr>
        <w:t xml:space="preserve"> </w:t>
      </w:r>
      <w:r>
        <w:t>improved efficiency.</w:t>
      </w:r>
    </w:p>
    <w:p w14:paraId="31D653AC" w14:textId="77777777" w:rsidR="007D20C2" w:rsidRDefault="007D20C2">
      <w:pPr>
        <w:pStyle w:val="BodyText"/>
        <w:spacing w:before="10"/>
        <w:rPr>
          <w:sz w:val="35"/>
        </w:rPr>
      </w:pPr>
    </w:p>
    <w:p w14:paraId="0654C0BC" w14:textId="77777777" w:rsidR="007D20C2" w:rsidRDefault="00D260D4">
      <w:pPr>
        <w:pStyle w:val="Heading1"/>
        <w:numPr>
          <w:ilvl w:val="1"/>
          <w:numId w:val="18"/>
        </w:numPr>
        <w:tabs>
          <w:tab w:val="left" w:pos="502"/>
        </w:tabs>
      </w:pPr>
      <w:r>
        <w:t>Process</w:t>
      </w:r>
      <w:r>
        <w:rPr>
          <w:spacing w:val="-1"/>
        </w:rPr>
        <w:t xml:space="preserve"> </w:t>
      </w:r>
      <w:r>
        <w:t>Model</w:t>
      </w:r>
    </w:p>
    <w:p w14:paraId="7C729834" w14:textId="77777777" w:rsidR="007D20C2" w:rsidRDefault="00D260D4">
      <w:pPr>
        <w:pStyle w:val="BodyText"/>
        <w:spacing w:before="139" w:line="360" w:lineRule="auto"/>
        <w:ind w:left="142" w:right="148" w:firstLine="719"/>
      </w:pPr>
      <w:r>
        <w:t>The</w:t>
      </w:r>
      <w:r>
        <w:rPr>
          <w:spacing w:val="38"/>
        </w:rPr>
        <w:t xml:space="preserve"> </w:t>
      </w:r>
      <w:r>
        <w:t>diagram</w:t>
      </w:r>
      <w:r>
        <w:rPr>
          <w:spacing w:val="40"/>
        </w:rPr>
        <w:t xml:space="preserve"> </w:t>
      </w:r>
      <w:r>
        <w:t>below</w:t>
      </w:r>
      <w:r>
        <w:rPr>
          <w:spacing w:val="39"/>
        </w:rPr>
        <w:t xml:space="preserve"> </w:t>
      </w:r>
      <w:r>
        <w:t>depicts</w:t>
      </w:r>
      <w:r>
        <w:rPr>
          <w:spacing w:val="40"/>
        </w:rPr>
        <w:t xml:space="preserve"> </w:t>
      </w:r>
      <w:r>
        <w:t>the</w:t>
      </w:r>
      <w:r>
        <w:rPr>
          <w:spacing w:val="39"/>
        </w:rPr>
        <w:t xml:space="preserve"> </w:t>
      </w:r>
      <w:r>
        <w:t>proposed</w:t>
      </w:r>
      <w:r>
        <w:rPr>
          <w:spacing w:val="39"/>
        </w:rPr>
        <w:t xml:space="preserve"> </w:t>
      </w:r>
      <w:r>
        <w:t>process</w:t>
      </w:r>
      <w:r>
        <w:rPr>
          <w:spacing w:val="41"/>
        </w:rPr>
        <w:t xml:space="preserve"> </w:t>
      </w:r>
      <w:r>
        <w:t>model</w:t>
      </w:r>
      <w:r>
        <w:rPr>
          <w:spacing w:val="39"/>
        </w:rPr>
        <w:t xml:space="preserve"> </w:t>
      </w:r>
      <w:r>
        <w:t>outlining</w:t>
      </w:r>
      <w:r>
        <w:rPr>
          <w:spacing w:val="39"/>
        </w:rPr>
        <w:t xml:space="preserve"> </w:t>
      </w:r>
      <w:r>
        <w:t>the</w:t>
      </w:r>
      <w:r>
        <w:rPr>
          <w:spacing w:val="40"/>
        </w:rPr>
        <w:t xml:space="preserve"> </w:t>
      </w:r>
      <w:r>
        <w:t>evolution</w:t>
      </w:r>
      <w:r>
        <w:rPr>
          <w:spacing w:val="40"/>
        </w:rPr>
        <w:t xml:space="preserve"> </w:t>
      </w:r>
      <w:r>
        <w:t>of</w:t>
      </w:r>
      <w:r>
        <w:rPr>
          <w:spacing w:val="38"/>
        </w:rPr>
        <w:t xml:space="preserve"> </w:t>
      </w:r>
      <w:r>
        <w:t>the</w:t>
      </w:r>
      <w:r>
        <w:rPr>
          <w:spacing w:val="-57"/>
        </w:rPr>
        <w:t xml:space="preserve"> </w:t>
      </w:r>
      <w:r>
        <w:t>solution.</w:t>
      </w:r>
    </w:p>
    <w:p w14:paraId="5345EDAA" w14:textId="77777777" w:rsidR="007D20C2" w:rsidRDefault="007D20C2">
      <w:pPr>
        <w:spacing w:line="360" w:lineRule="auto"/>
        <w:sectPr w:rsidR="007D20C2" w:rsidSect="001F0049">
          <w:pgSz w:w="12240" w:h="15840"/>
          <w:pgMar w:top="1340" w:right="980" w:bottom="1800" w:left="1560" w:header="0" w:footer="1535" w:gutter="0"/>
          <w:cols w:space="720"/>
        </w:sectPr>
      </w:pPr>
    </w:p>
    <w:p w14:paraId="3CBB6674" w14:textId="17606176" w:rsidR="007D20C2" w:rsidRDefault="00CA791D">
      <w:pPr>
        <w:pStyle w:val="BodyText"/>
        <w:ind w:left="-46"/>
        <w:rPr>
          <w:sz w:val="20"/>
        </w:rPr>
      </w:pPr>
      <w:r>
        <w:rPr>
          <w:noProof/>
          <w:sz w:val="20"/>
        </w:rPr>
        <w:lastRenderedPageBreak/>
        <mc:AlternateContent>
          <mc:Choice Requires="wpg">
            <w:drawing>
              <wp:inline distT="0" distB="0" distL="0" distR="0" wp14:anchorId="71CC74F0" wp14:editId="37962D9B">
                <wp:extent cx="6102985" cy="5126990"/>
                <wp:effectExtent l="4445" t="9525" r="7620" b="6985"/>
                <wp:docPr id="1575677259"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2985" cy="5126990"/>
                          <a:chOff x="0" y="0"/>
                          <a:chExt cx="9611" cy="8074"/>
                        </a:xfrm>
                      </wpg:grpSpPr>
                      <pic:pic xmlns:pic="http://schemas.openxmlformats.org/drawingml/2006/picture">
                        <pic:nvPicPr>
                          <pic:cNvPr id="1102256981" name="Picture 4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15" y="15"/>
                            <a:ext cx="9581" cy="8044"/>
                          </a:xfrm>
                          <a:prstGeom prst="rect">
                            <a:avLst/>
                          </a:prstGeom>
                          <a:noFill/>
                          <a:extLst>
                            <a:ext uri="{909E8E84-426E-40DD-AFC4-6F175D3DCCD1}">
                              <a14:hiddenFill xmlns:a14="http://schemas.microsoft.com/office/drawing/2010/main">
                                <a:solidFill>
                                  <a:srgbClr val="FFFFFF"/>
                                </a:solidFill>
                              </a14:hiddenFill>
                            </a:ext>
                          </a:extLst>
                        </pic:spPr>
                      </pic:pic>
                      <wps:wsp>
                        <wps:cNvPr id="463967731" name="Rectangle 43"/>
                        <wps:cNvSpPr>
                          <a:spLocks noChangeArrowheads="1"/>
                        </wps:cNvSpPr>
                        <wps:spPr bwMode="auto">
                          <a:xfrm>
                            <a:off x="7" y="7"/>
                            <a:ext cx="9596" cy="8059"/>
                          </a:xfrm>
                          <a:prstGeom prst="rect">
                            <a:avLst/>
                          </a:prstGeom>
                          <a:noFill/>
                          <a:ln w="9525">
                            <a:solidFill>
                              <a:srgbClr val="4F81B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BECDC44" id="Group 42" o:spid="_x0000_s1026" style="width:480.55pt;height:403.7pt;mso-position-horizontal-relative:char;mso-position-vertical-relative:line" coordsize="9611,8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">
                <v:shape id="Picture 44" o:spid="_x0000_s1027" type="#_x0000_t75" style="position:absolute;left:15;top:15;width:9581;height:8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">
                  <v:imagedata r:id="rId38" o:title=""/>
                </v:shape>
                <v:rect id="Rectangle 43" o:spid="_x0000_s1028" style="position:absolute;left:7;top:7;width:9596;height:8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" filled="f" strokecolor="#4f81bc"/>
                <w10:anchorlock/>
              </v:group>
            </w:pict>
          </mc:Fallback>
        </mc:AlternateContent>
      </w:r>
    </w:p>
    <w:p w14:paraId="7C5645DB" w14:textId="77777777" w:rsidR="007D20C2" w:rsidRDefault="007D20C2">
      <w:pPr>
        <w:pStyle w:val="BodyText"/>
        <w:rPr>
          <w:sz w:val="20"/>
        </w:rPr>
      </w:pPr>
    </w:p>
    <w:p w14:paraId="14C2DAF9" w14:textId="77777777" w:rsidR="007D20C2" w:rsidRDefault="007D20C2">
      <w:pPr>
        <w:pStyle w:val="BodyText"/>
        <w:rPr>
          <w:sz w:val="20"/>
        </w:rPr>
      </w:pPr>
    </w:p>
    <w:p w14:paraId="1257320A" w14:textId="77777777" w:rsidR="007D20C2" w:rsidRDefault="007D20C2">
      <w:pPr>
        <w:pStyle w:val="BodyText"/>
        <w:spacing w:before="1"/>
        <w:rPr>
          <w:sz w:val="22"/>
        </w:rPr>
      </w:pPr>
    </w:p>
    <w:p w14:paraId="36276A39" w14:textId="7CA54F0A" w:rsidR="007D20C2" w:rsidRDefault="00D260D4">
      <w:pPr>
        <w:pStyle w:val="BodyText"/>
        <w:spacing w:before="90"/>
        <w:ind w:left="305" w:right="317"/>
        <w:jc w:val="center"/>
      </w:pPr>
      <w:r>
        <w:t>Figure</w:t>
      </w:r>
      <w:r>
        <w:rPr>
          <w:spacing w:val="-3"/>
        </w:rPr>
        <w:t xml:space="preserve"> </w:t>
      </w:r>
      <w:r w:rsidR="0001340A">
        <w:t>10</w:t>
      </w:r>
      <w:r>
        <w:t>:</w:t>
      </w:r>
      <w:r>
        <w:rPr>
          <w:spacing w:val="-1"/>
        </w:rPr>
        <w:t xml:space="preserve"> </w:t>
      </w:r>
      <w:r>
        <w:t>Process</w:t>
      </w:r>
      <w:r>
        <w:rPr>
          <w:spacing w:val="-1"/>
        </w:rPr>
        <w:t xml:space="preserve"> </w:t>
      </w:r>
      <w:r>
        <w:t>Model</w:t>
      </w:r>
      <w:r>
        <w:rPr>
          <w:spacing w:val="-1"/>
        </w:rPr>
        <w:t xml:space="preserve"> </w:t>
      </w:r>
      <w:r>
        <w:t>for</w:t>
      </w:r>
      <w:r>
        <w:rPr>
          <w:spacing w:val="-2"/>
        </w:rPr>
        <w:t xml:space="preserve"> </w:t>
      </w:r>
      <w:r>
        <w:t>Automated</w:t>
      </w:r>
      <w:r>
        <w:rPr>
          <w:spacing w:val="-1"/>
        </w:rPr>
        <w:t xml:space="preserve"> </w:t>
      </w:r>
      <w:r>
        <w:t>Parking</w:t>
      </w:r>
      <w:r>
        <w:rPr>
          <w:spacing w:val="-1"/>
        </w:rPr>
        <w:t xml:space="preserve"> </w:t>
      </w:r>
      <w:r>
        <w:t>Spot</w:t>
      </w:r>
      <w:r>
        <w:rPr>
          <w:spacing w:val="-1"/>
        </w:rPr>
        <w:t xml:space="preserve"> </w:t>
      </w:r>
      <w:r>
        <w:t>Detection</w:t>
      </w:r>
    </w:p>
    <w:p w14:paraId="2122D637" w14:textId="77777777" w:rsidR="007D20C2" w:rsidRDefault="007D20C2">
      <w:pPr>
        <w:jc w:val="center"/>
        <w:sectPr w:rsidR="007D20C2" w:rsidSect="001F0049">
          <w:pgSz w:w="12240" w:h="15840"/>
          <w:pgMar w:top="1440" w:right="980" w:bottom="1800" w:left="1560" w:header="0" w:footer="1535" w:gutter="0"/>
          <w:cols w:space="720"/>
        </w:sectPr>
      </w:pPr>
    </w:p>
    <w:p w14:paraId="5080B6B9" w14:textId="320CFF14" w:rsidR="007D20C2" w:rsidRDefault="00CA791D">
      <w:pPr>
        <w:pStyle w:val="BodyText"/>
        <w:rPr>
          <w:sz w:val="20"/>
        </w:rPr>
      </w:pPr>
      <w:r>
        <w:rPr>
          <w:noProof/>
        </w:rPr>
        <w:lastRenderedPageBreak/>
        <mc:AlternateContent>
          <mc:Choice Requires="wpg">
            <w:drawing>
              <wp:anchor distT="0" distB="0" distL="114300" distR="114300" simplePos="0" relativeHeight="15734272" behindDoc="0" locked="0" layoutInCell="1" allowOverlap="1" wp14:anchorId="4BAF1BEA" wp14:editId="20BDF281">
                <wp:simplePos x="0" y="0"/>
                <wp:positionH relativeFrom="page">
                  <wp:posOffset>1546860</wp:posOffset>
                </wp:positionH>
                <wp:positionV relativeFrom="page">
                  <wp:posOffset>909955</wp:posOffset>
                </wp:positionV>
                <wp:extent cx="5764530" cy="2855595"/>
                <wp:effectExtent l="0" t="0" r="0" b="0"/>
                <wp:wrapNone/>
                <wp:docPr id="1954471104"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4530" cy="2855595"/>
                          <a:chOff x="2436" y="1433"/>
                          <a:chExt cx="9078" cy="4497"/>
                        </a:xfrm>
                      </wpg:grpSpPr>
                      <pic:pic xmlns:pic="http://schemas.openxmlformats.org/drawingml/2006/picture">
                        <pic:nvPicPr>
                          <pic:cNvPr id="771424754" name="Picture 4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2451" y="1448"/>
                            <a:ext cx="9048" cy="4467"/>
                          </a:xfrm>
                          <a:prstGeom prst="rect">
                            <a:avLst/>
                          </a:prstGeom>
                          <a:noFill/>
                          <a:extLst>
                            <a:ext uri="{909E8E84-426E-40DD-AFC4-6F175D3DCCD1}">
                              <a14:hiddenFill xmlns:a14="http://schemas.microsoft.com/office/drawing/2010/main">
                                <a:solidFill>
                                  <a:srgbClr val="FFFFFF"/>
                                </a:solidFill>
                              </a14:hiddenFill>
                            </a:ext>
                          </a:extLst>
                        </pic:spPr>
                      </pic:pic>
                      <wps:wsp>
                        <wps:cNvPr id="1929144373" name="Rectangle 40"/>
                        <wps:cNvSpPr>
                          <a:spLocks noChangeArrowheads="1"/>
                        </wps:cNvSpPr>
                        <wps:spPr bwMode="auto">
                          <a:xfrm>
                            <a:off x="2443" y="1440"/>
                            <a:ext cx="9063" cy="4482"/>
                          </a:xfrm>
                          <a:prstGeom prst="rect">
                            <a:avLst/>
                          </a:prstGeom>
                          <a:noFill/>
                          <a:ln w="9525">
                            <a:solidFill>
                              <a:srgbClr val="4F81B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E8FA52" id="Group 39" o:spid="_x0000_s1026" style="position:absolute;margin-left:121.8pt;margin-top:71.65pt;width:453.9pt;height:224.85pt;z-index:15734272;mso-position-horizontal-relative:page;mso-position-vertical-relative:page" coordorigin="2436,1433" coordsize="9078,44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">
                <v:shape id="Picture 41" o:spid="_x0000_s1027" type="#_x0000_t75" style="position:absolute;left:2451;top:1448;width:9048;height:4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">
                  <v:imagedata r:id="rId40" o:title=""/>
                </v:shape>
                <v:rect id="Rectangle 40" o:spid="_x0000_s1028" style="position:absolute;left:2443;top:1440;width:9063;height:4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" filled="f" strokecolor="#4f81bc"/>
                <w10:wrap anchorx="page" anchory="page"/>
              </v:group>
            </w:pict>
          </mc:Fallback>
        </mc:AlternateContent>
      </w:r>
    </w:p>
    <w:p w14:paraId="74EEC0A1" w14:textId="77777777" w:rsidR="007D20C2" w:rsidRDefault="007D20C2">
      <w:pPr>
        <w:pStyle w:val="BodyText"/>
        <w:rPr>
          <w:sz w:val="20"/>
        </w:rPr>
      </w:pPr>
    </w:p>
    <w:p w14:paraId="0660D023" w14:textId="77777777" w:rsidR="007D20C2" w:rsidRDefault="007D20C2">
      <w:pPr>
        <w:pStyle w:val="BodyText"/>
        <w:rPr>
          <w:sz w:val="20"/>
        </w:rPr>
      </w:pPr>
    </w:p>
    <w:p w14:paraId="4B1D74B4" w14:textId="77777777" w:rsidR="007D20C2" w:rsidRDefault="007D20C2">
      <w:pPr>
        <w:pStyle w:val="BodyText"/>
        <w:rPr>
          <w:sz w:val="20"/>
        </w:rPr>
      </w:pPr>
    </w:p>
    <w:p w14:paraId="4412FAC0" w14:textId="77777777" w:rsidR="007D20C2" w:rsidRDefault="007D20C2">
      <w:pPr>
        <w:pStyle w:val="BodyText"/>
        <w:rPr>
          <w:sz w:val="20"/>
        </w:rPr>
      </w:pPr>
    </w:p>
    <w:p w14:paraId="272A7E07" w14:textId="77777777" w:rsidR="007D20C2" w:rsidRDefault="007D20C2">
      <w:pPr>
        <w:pStyle w:val="BodyText"/>
        <w:rPr>
          <w:sz w:val="20"/>
        </w:rPr>
      </w:pPr>
    </w:p>
    <w:p w14:paraId="2431AA10" w14:textId="77777777" w:rsidR="007D20C2" w:rsidRDefault="007D20C2">
      <w:pPr>
        <w:pStyle w:val="BodyText"/>
        <w:rPr>
          <w:sz w:val="20"/>
        </w:rPr>
      </w:pPr>
    </w:p>
    <w:p w14:paraId="2055E149" w14:textId="77777777" w:rsidR="007D20C2" w:rsidRDefault="007D20C2">
      <w:pPr>
        <w:pStyle w:val="BodyText"/>
        <w:rPr>
          <w:sz w:val="20"/>
        </w:rPr>
      </w:pPr>
    </w:p>
    <w:p w14:paraId="19B06D36" w14:textId="77777777" w:rsidR="007D20C2" w:rsidRDefault="007D20C2">
      <w:pPr>
        <w:pStyle w:val="BodyText"/>
        <w:rPr>
          <w:sz w:val="20"/>
        </w:rPr>
      </w:pPr>
    </w:p>
    <w:p w14:paraId="205A733B" w14:textId="77777777" w:rsidR="007D20C2" w:rsidRDefault="007D20C2">
      <w:pPr>
        <w:pStyle w:val="BodyText"/>
        <w:rPr>
          <w:sz w:val="20"/>
        </w:rPr>
      </w:pPr>
    </w:p>
    <w:p w14:paraId="49036444" w14:textId="77777777" w:rsidR="007D20C2" w:rsidRDefault="007D20C2">
      <w:pPr>
        <w:pStyle w:val="BodyText"/>
        <w:rPr>
          <w:sz w:val="20"/>
        </w:rPr>
      </w:pPr>
    </w:p>
    <w:p w14:paraId="222A69A2" w14:textId="77777777" w:rsidR="007D20C2" w:rsidRDefault="007D20C2">
      <w:pPr>
        <w:pStyle w:val="BodyText"/>
        <w:rPr>
          <w:sz w:val="20"/>
        </w:rPr>
      </w:pPr>
    </w:p>
    <w:p w14:paraId="50233907" w14:textId="77777777" w:rsidR="007D20C2" w:rsidRDefault="007D20C2">
      <w:pPr>
        <w:pStyle w:val="BodyText"/>
        <w:rPr>
          <w:sz w:val="20"/>
        </w:rPr>
      </w:pPr>
    </w:p>
    <w:p w14:paraId="724F9ED3" w14:textId="77777777" w:rsidR="007D20C2" w:rsidRDefault="007D20C2">
      <w:pPr>
        <w:pStyle w:val="BodyText"/>
        <w:rPr>
          <w:sz w:val="20"/>
        </w:rPr>
      </w:pPr>
    </w:p>
    <w:p w14:paraId="738D0A52" w14:textId="77777777" w:rsidR="007D20C2" w:rsidRDefault="007D20C2">
      <w:pPr>
        <w:pStyle w:val="BodyText"/>
        <w:rPr>
          <w:sz w:val="20"/>
        </w:rPr>
      </w:pPr>
    </w:p>
    <w:p w14:paraId="04D1EDCB" w14:textId="77777777" w:rsidR="007D20C2" w:rsidRDefault="007D20C2">
      <w:pPr>
        <w:pStyle w:val="BodyText"/>
        <w:rPr>
          <w:sz w:val="20"/>
        </w:rPr>
      </w:pPr>
    </w:p>
    <w:p w14:paraId="049C3DEC" w14:textId="77777777" w:rsidR="007D20C2" w:rsidRDefault="007D20C2">
      <w:pPr>
        <w:pStyle w:val="BodyText"/>
        <w:rPr>
          <w:sz w:val="20"/>
        </w:rPr>
      </w:pPr>
    </w:p>
    <w:p w14:paraId="79002A8C" w14:textId="77777777" w:rsidR="007D20C2" w:rsidRDefault="007D20C2">
      <w:pPr>
        <w:pStyle w:val="BodyText"/>
        <w:rPr>
          <w:sz w:val="20"/>
        </w:rPr>
      </w:pPr>
    </w:p>
    <w:p w14:paraId="166D3652" w14:textId="77777777" w:rsidR="007D20C2" w:rsidRDefault="007D20C2">
      <w:pPr>
        <w:pStyle w:val="BodyText"/>
        <w:rPr>
          <w:sz w:val="20"/>
        </w:rPr>
      </w:pPr>
    </w:p>
    <w:p w14:paraId="76C9AC32" w14:textId="77777777" w:rsidR="007D20C2" w:rsidRDefault="007D20C2">
      <w:pPr>
        <w:pStyle w:val="BodyText"/>
        <w:rPr>
          <w:sz w:val="20"/>
        </w:rPr>
      </w:pPr>
    </w:p>
    <w:p w14:paraId="31DFF426" w14:textId="77777777" w:rsidR="007D20C2" w:rsidRDefault="007D20C2">
      <w:pPr>
        <w:pStyle w:val="BodyText"/>
        <w:spacing w:before="2"/>
        <w:rPr>
          <w:sz w:val="28"/>
        </w:rPr>
      </w:pPr>
    </w:p>
    <w:p w14:paraId="77A6248D" w14:textId="02921652" w:rsidR="007D20C2" w:rsidRDefault="00D260D4">
      <w:pPr>
        <w:pStyle w:val="BodyText"/>
        <w:spacing w:before="90"/>
        <w:ind w:left="3188"/>
      </w:pPr>
      <w:r>
        <w:t>Figure</w:t>
      </w:r>
      <w:r>
        <w:rPr>
          <w:spacing w:val="-4"/>
        </w:rPr>
        <w:t xml:space="preserve"> </w:t>
      </w:r>
      <w:r w:rsidR="0001340A">
        <w:t>11</w:t>
      </w:r>
      <w:r>
        <w:t>:</w:t>
      </w:r>
      <w:r>
        <w:rPr>
          <w:spacing w:val="-1"/>
        </w:rPr>
        <w:t xml:space="preserve"> </w:t>
      </w:r>
      <w:r>
        <w:t>Model</w:t>
      </w:r>
      <w:r>
        <w:rPr>
          <w:spacing w:val="-1"/>
        </w:rPr>
        <w:t xml:space="preserve"> </w:t>
      </w:r>
      <w:r>
        <w:t>Classification</w:t>
      </w:r>
      <w:r>
        <w:rPr>
          <w:spacing w:val="-1"/>
        </w:rPr>
        <w:t xml:space="preserve"> </w:t>
      </w:r>
      <w:r>
        <w:t>Process</w:t>
      </w:r>
    </w:p>
    <w:p w14:paraId="3BD531C1" w14:textId="77777777" w:rsidR="007D20C2" w:rsidRDefault="007D20C2">
      <w:pPr>
        <w:pStyle w:val="BodyText"/>
        <w:rPr>
          <w:sz w:val="26"/>
        </w:rPr>
      </w:pPr>
    </w:p>
    <w:p w14:paraId="7CE28EC1" w14:textId="77777777" w:rsidR="007D20C2" w:rsidRDefault="007D20C2">
      <w:pPr>
        <w:pStyle w:val="BodyText"/>
        <w:rPr>
          <w:sz w:val="22"/>
        </w:rPr>
      </w:pPr>
    </w:p>
    <w:p w14:paraId="1A8B738F" w14:textId="77777777" w:rsidR="007D20C2" w:rsidRDefault="00D260D4">
      <w:pPr>
        <w:pStyle w:val="Heading1"/>
        <w:numPr>
          <w:ilvl w:val="1"/>
          <w:numId w:val="18"/>
        </w:numPr>
        <w:tabs>
          <w:tab w:val="left" w:pos="503"/>
        </w:tabs>
        <w:ind w:hanging="361"/>
        <w:jc w:val="both"/>
      </w:pPr>
      <w:r>
        <w:t>Summary</w:t>
      </w:r>
    </w:p>
    <w:p w14:paraId="72DCE8B9" w14:textId="77777777" w:rsidR="007D20C2" w:rsidRDefault="00D260D4">
      <w:pPr>
        <w:pStyle w:val="BodyText"/>
        <w:spacing w:before="139" w:line="360" w:lineRule="auto"/>
        <w:ind w:left="142" w:right="151" w:firstLine="719"/>
        <w:jc w:val="both"/>
      </w:pPr>
      <w:r>
        <w:t>In the forthcoming sections, we begin with a review of previous studies in driveway</w:t>
      </w:r>
      <w:r>
        <w:rPr>
          <w:spacing w:val="1"/>
        </w:rPr>
        <w:t xml:space="preserve"> </w:t>
      </w:r>
      <w:r>
        <w:t>detection. Methodology and experimentation setup detail both model training/testing and data</w:t>
      </w:r>
      <w:r>
        <w:rPr>
          <w:spacing w:val="1"/>
        </w:rPr>
        <w:t xml:space="preserve"> </w:t>
      </w:r>
      <w:r>
        <w:t>preprocessing.</w:t>
      </w:r>
      <w:r>
        <w:rPr>
          <w:spacing w:val="-10"/>
        </w:rPr>
        <w:t xml:space="preserve"> </w:t>
      </w:r>
      <w:r>
        <w:t>Results</w:t>
      </w:r>
      <w:r>
        <w:rPr>
          <w:spacing w:val="-9"/>
        </w:rPr>
        <w:t xml:space="preserve"> </w:t>
      </w:r>
      <w:r>
        <w:t>analyze</w:t>
      </w:r>
      <w:r>
        <w:rPr>
          <w:spacing w:val="-11"/>
        </w:rPr>
        <w:t xml:space="preserve"> </w:t>
      </w:r>
      <w:r>
        <w:t>model</w:t>
      </w:r>
      <w:r>
        <w:rPr>
          <w:spacing w:val="-9"/>
        </w:rPr>
        <w:t xml:space="preserve"> </w:t>
      </w:r>
      <w:r>
        <w:t>performance,</w:t>
      </w:r>
      <w:r>
        <w:rPr>
          <w:spacing w:val="-10"/>
        </w:rPr>
        <w:t xml:space="preserve"> </w:t>
      </w:r>
      <w:r>
        <w:t>particularly</w:t>
      </w:r>
      <w:r>
        <w:rPr>
          <w:spacing w:val="-9"/>
        </w:rPr>
        <w:t xml:space="preserve"> </w:t>
      </w:r>
      <w:r>
        <w:t>its</w:t>
      </w:r>
      <w:r>
        <w:rPr>
          <w:spacing w:val="-8"/>
        </w:rPr>
        <w:t xml:space="preserve"> </w:t>
      </w:r>
      <w:r>
        <w:t>ability</w:t>
      </w:r>
      <w:r>
        <w:rPr>
          <w:spacing w:val="-9"/>
        </w:rPr>
        <w:t xml:space="preserve"> </w:t>
      </w:r>
      <w:r>
        <w:t>to</w:t>
      </w:r>
      <w:r>
        <w:rPr>
          <w:spacing w:val="-14"/>
        </w:rPr>
        <w:t xml:space="preserve"> </w:t>
      </w:r>
      <w:r>
        <w:t>predict</w:t>
      </w:r>
      <w:r>
        <w:rPr>
          <w:spacing w:val="-9"/>
        </w:rPr>
        <w:t xml:space="preserve"> </w:t>
      </w:r>
      <w:r>
        <w:t>empty</w:t>
      </w:r>
      <w:r>
        <w:rPr>
          <w:spacing w:val="-10"/>
        </w:rPr>
        <w:t xml:space="preserve"> </w:t>
      </w:r>
      <w:r>
        <w:t>parking</w:t>
      </w:r>
      <w:r>
        <w:rPr>
          <w:spacing w:val="-58"/>
        </w:rPr>
        <w:t xml:space="preserve"> </w:t>
      </w:r>
      <w:r>
        <w:t>spaces. An analysis comparing algorithms with the most recent model is performed on identical</w:t>
      </w:r>
      <w:r>
        <w:rPr>
          <w:spacing w:val="1"/>
        </w:rPr>
        <w:t xml:space="preserve"> </w:t>
      </w:r>
      <w:r>
        <w:t>datasets. Ultimately, considerations for future implications and decisions are discussed, thereby</w:t>
      </w:r>
      <w:r>
        <w:rPr>
          <w:spacing w:val="1"/>
        </w:rPr>
        <w:t xml:space="preserve"> </w:t>
      </w:r>
      <w:r>
        <w:t>concluding</w:t>
      </w:r>
      <w:r>
        <w:rPr>
          <w:spacing w:val="-1"/>
        </w:rPr>
        <w:t xml:space="preserve"> </w:t>
      </w:r>
      <w:r>
        <w:t>our</w:t>
      </w:r>
      <w:r>
        <w:rPr>
          <w:spacing w:val="-1"/>
        </w:rPr>
        <w:t xml:space="preserve"> </w:t>
      </w:r>
      <w:r>
        <w:t>inquiry.</w:t>
      </w:r>
    </w:p>
    <w:p w14:paraId="1FD8EEC1" w14:textId="77777777" w:rsidR="007D20C2" w:rsidRDefault="007D20C2">
      <w:pPr>
        <w:spacing w:line="360" w:lineRule="auto"/>
        <w:jc w:val="both"/>
        <w:sectPr w:rsidR="007D20C2" w:rsidSect="001F0049">
          <w:pgSz w:w="12240" w:h="15840"/>
          <w:pgMar w:top="1440" w:right="980" w:bottom="1800" w:left="1560" w:header="0" w:footer="1535" w:gutter="0"/>
          <w:cols w:space="720"/>
        </w:sectPr>
      </w:pPr>
    </w:p>
    <w:p w14:paraId="604C2B2B" w14:textId="77777777" w:rsidR="007D20C2" w:rsidRDefault="007D20C2">
      <w:pPr>
        <w:pStyle w:val="BodyText"/>
        <w:spacing w:before="10"/>
        <w:rPr>
          <w:sz w:val="20"/>
        </w:rPr>
      </w:pPr>
    </w:p>
    <w:p w14:paraId="6520EE48" w14:textId="77777777" w:rsidR="007D20C2" w:rsidRDefault="007D20C2">
      <w:pPr>
        <w:rPr>
          <w:sz w:val="20"/>
        </w:rPr>
        <w:sectPr w:rsidR="007D20C2" w:rsidSect="001F0049">
          <w:pgSz w:w="12240" w:h="15840"/>
          <w:pgMar w:top="1500" w:right="980" w:bottom="1800" w:left="1560" w:header="0" w:footer="1535" w:gutter="0"/>
          <w:cols w:space="720"/>
        </w:sectPr>
      </w:pPr>
    </w:p>
    <w:p w14:paraId="3B621BF2" w14:textId="77777777" w:rsidR="007D20C2" w:rsidRDefault="007D20C2">
      <w:pPr>
        <w:pStyle w:val="BodyText"/>
        <w:rPr>
          <w:sz w:val="26"/>
        </w:rPr>
      </w:pPr>
    </w:p>
    <w:p w14:paraId="3DD6D9F2" w14:textId="77777777" w:rsidR="007D20C2" w:rsidRDefault="007D20C2">
      <w:pPr>
        <w:pStyle w:val="BodyText"/>
        <w:rPr>
          <w:sz w:val="26"/>
        </w:rPr>
      </w:pPr>
    </w:p>
    <w:p w14:paraId="7673FA3E" w14:textId="77777777" w:rsidR="007D20C2" w:rsidRDefault="007D20C2">
      <w:pPr>
        <w:pStyle w:val="BodyText"/>
        <w:spacing w:before="10"/>
        <w:rPr>
          <w:sz w:val="27"/>
        </w:rPr>
      </w:pPr>
    </w:p>
    <w:p w14:paraId="5A541ADA" w14:textId="77777777" w:rsidR="007D20C2" w:rsidRDefault="00D260D4">
      <w:pPr>
        <w:pStyle w:val="Heading1"/>
        <w:numPr>
          <w:ilvl w:val="1"/>
          <w:numId w:val="14"/>
        </w:numPr>
        <w:tabs>
          <w:tab w:val="left" w:pos="502"/>
        </w:tabs>
      </w:pPr>
      <w:r>
        <w:t>Introduction</w:t>
      </w:r>
    </w:p>
    <w:p w14:paraId="679700A0" w14:textId="77777777" w:rsidR="007D20C2" w:rsidRDefault="00D260D4">
      <w:pPr>
        <w:spacing w:before="90"/>
        <w:ind w:left="730"/>
        <w:rPr>
          <w:b/>
          <w:sz w:val="24"/>
        </w:rPr>
      </w:pPr>
      <w:r>
        <w:br w:type="column"/>
      </w:r>
      <w:r>
        <w:rPr>
          <w:b/>
          <w:sz w:val="24"/>
        </w:rPr>
        <w:t>CHAPTER</w:t>
      </w:r>
      <w:r>
        <w:rPr>
          <w:b/>
          <w:spacing w:val="-2"/>
          <w:sz w:val="24"/>
        </w:rPr>
        <w:t xml:space="preserve"> </w:t>
      </w:r>
      <w:r>
        <w:rPr>
          <w:b/>
          <w:sz w:val="24"/>
        </w:rPr>
        <w:t>3</w:t>
      </w:r>
    </w:p>
    <w:p w14:paraId="26FFD564" w14:textId="77777777" w:rsidR="007D20C2" w:rsidRDefault="00D260D4">
      <w:pPr>
        <w:pStyle w:val="Heading1"/>
        <w:spacing w:before="140"/>
        <w:ind w:left="142" w:firstLine="0"/>
      </w:pPr>
      <w:r>
        <w:t>RESEARCH</w:t>
      </w:r>
      <w:r>
        <w:rPr>
          <w:spacing w:val="-2"/>
        </w:rPr>
        <w:t xml:space="preserve"> </w:t>
      </w:r>
      <w:r>
        <w:t>METHODOLOGY</w:t>
      </w:r>
    </w:p>
    <w:p w14:paraId="3FAA19F2" w14:textId="77777777" w:rsidR="007D20C2" w:rsidRDefault="007D20C2">
      <w:pPr>
        <w:sectPr w:rsidR="007D20C2" w:rsidSect="001F0049">
          <w:type w:val="continuous"/>
          <w:pgSz w:w="12240" w:h="15840"/>
          <w:pgMar w:top="1500" w:right="980" w:bottom="280" w:left="1560" w:header="720" w:footer="720" w:gutter="0"/>
          <w:cols w:num="2" w:space="720" w:equalWidth="0">
            <w:col w:w="1849" w:space="1164"/>
            <w:col w:w="6687"/>
          </w:cols>
        </w:sectPr>
      </w:pPr>
    </w:p>
    <w:p w14:paraId="7BB230BA" w14:textId="20739538" w:rsidR="007D20C2" w:rsidRDefault="00D260D4">
      <w:pPr>
        <w:pStyle w:val="BodyText"/>
        <w:spacing w:before="139" w:line="360" w:lineRule="auto"/>
        <w:ind w:left="142" w:right="149" w:firstLine="719"/>
        <w:jc w:val="both"/>
      </w:pPr>
      <w:r>
        <w:t>The primary aim of the research project is to create a prototype that employs computer</w:t>
      </w:r>
      <w:r>
        <w:rPr>
          <w:spacing w:val="1"/>
        </w:rPr>
        <w:t xml:space="preserve"> </w:t>
      </w:r>
      <w:r>
        <w:t>vision</w:t>
      </w:r>
      <w:r>
        <w:rPr>
          <w:spacing w:val="-11"/>
        </w:rPr>
        <w:t xml:space="preserve"> </w:t>
      </w:r>
      <w:r>
        <w:t>techniques</w:t>
      </w:r>
      <w:r>
        <w:rPr>
          <w:spacing w:val="-10"/>
        </w:rPr>
        <w:t xml:space="preserve"> </w:t>
      </w:r>
      <w:r>
        <w:t>for</w:t>
      </w:r>
      <w:r>
        <w:rPr>
          <w:spacing w:val="-11"/>
        </w:rPr>
        <w:t xml:space="preserve"> </w:t>
      </w:r>
      <w:r>
        <w:t>the</w:t>
      </w:r>
      <w:r>
        <w:rPr>
          <w:spacing w:val="-6"/>
        </w:rPr>
        <w:t xml:space="preserve"> </w:t>
      </w:r>
      <w:r>
        <w:t>automated</w:t>
      </w:r>
      <w:r>
        <w:rPr>
          <w:spacing w:val="-11"/>
        </w:rPr>
        <w:t xml:space="preserve"> </w:t>
      </w:r>
      <w:r>
        <w:t>detection</w:t>
      </w:r>
      <w:r>
        <w:rPr>
          <w:spacing w:val="-10"/>
        </w:rPr>
        <w:t xml:space="preserve"> </w:t>
      </w:r>
      <w:r>
        <w:t>of</w:t>
      </w:r>
      <w:r>
        <w:rPr>
          <w:spacing w:val="-9"/>
        </w:rPr>
        <w:t xml:space="preserve"> </w:t>
      </w:r>
      <w:r>
        <w:t>parking</w:t>
      </w:r>
      <w:r>
        <w:rPr>
          <w:spacing w:val="-10"/>
        </w:rPr>
        <w:t xml:space="preserve"> </w:t>
      </w:r>
      <w:r>
        <w:t>spots</w:t>
      </w:r>
      <w:r>
        <w:rPr>
          <w:spacing w:val="-10"/>
        </w:rPr>
        <w:t xml:space="preserve"> </w:t>
      </w:r>
      <w:r>
        <w:t>within</w:t>
      </w:r>
      <w:r>
        <w:rPr>
          <w:spacing w:val="-10"/>
        </w:rPr>
        <w:t xml:space="preserve"> </w:t>
      </w:r>
      <w:r>
        <w:t>parking</w:t>
      </w:r>
      <w:r>
        <w:rPr>
          <w:spacing w:val="-10"/>
        </w:rPr>
        <w:t xml:space="preserve"> </w:t>
      </w:r>
      <w:r>
        <w:t>areas.</w:t>
      </w:r>
      <w:r w:rsidR="007D5D12">
        <w:t xml:space="preserve"> </w:t>
      </w:r>
      <w:r>
        <w:t>To</w:t>
      </w:r>
      <w:r>
        <w:rPr>
          <w:spacing w:val="-8"/>
        </w:rPr>
        <w:t xml:space="preserve"> </w:t>
      </w:r>
      <w:r>
        <w:t>achieve</w:t>
      </w:r>
      <w:r>
        <w:rPr>
          <w:spacing w:val="-11"/>
        </w:rPr>
        <w:t xml:space="preserve"> </w:t>
      </w:r>
      <w:r>
        <w:t>this</w:t>
      </w:r>
      <w:r>
        <w:rPr>
          <w:spacing w:val="-57"/>
        </w:rPr>
        <w:t xml:space="preserve"> </w:t>
      </w:r>
      <w:r>
        <w:t>goal,</w:t>
      </w:r>
      <w:r>
        <w:rPr>
          <w:spacing w:val="-2"/>
        </w:rPr>
        <w:t xml:space="preserve"> </w:t>
      </w:r>
      <w:r>
        <w:t>publicly</w:t>
      </w:r>
      <w:r>
        <w:rPr>
          <w:spacing w:val="-1"/>
        </w:rPr>
        <w:t xml:space="preserve"> </w:t>
      </w:r>
      <w:r>
        <w:t>available</w:t>
      </w:r>
      <w:r>
        <w:rPr>
          <w:spacing w:val="-1"/>
        </w:rPr>
        <w:t xml:space="preserve"> </w:t>
      </w:r>
      <w:r>
        <w:t>data,</w:t>
      </w:r>
      <w:r>
        <w:rPr>
          <w:spacing w:val="-2"/>
        </w:rPr>
        <w:t xml:space="preserve"> </w:t>
      </w:r>
      <w:r>
        <w:t>possibly</w:t>
      </w:r>
      <w:r>
        <w:rPr>
          <w:spacing w:val="-1"/>
        </w:rPr>
        <w:t xml:space="preserve"> </w:t>
      </w:r>
      <w:r>
        <w:t>from</w:t>
      </w:r>
      <w:r>
        <w:rPr>
          <w:spacing w:val="-1"/>
        </w:rPr>
        <w:t xml:space="preserve"> </w:t>
      </w:r>
      <w:r>
        <w:t>(Giuseppe</w:t>
      </w:r>
      <w:r>
        <w:rPr>
          <w:spacing w:val="-4"/>
        </w:rPr>
        <w:t xml:space="preserve"> </w:t>
      </w:r>
      <w:r>
        <w:t>Amato,</w:t>
      </w:r>
      <w:r>
        <w:rPr>
          <w:spacing w:val="-1"/>
        </w:rPr>
        <w:t xml:space="preserve"> </w:t>
      </w:r>
      <w:r>
        <w:t>2015),</w:t>
      </w:r>
      <w:r>
        <w:rPr>
          <w:spacing w:val="-1"/>
        </w:rPr>
        <w:t xml:space="preserve"> </w:t>
      </w:r>
      <w:r>
        <w:t>was</w:t>
      </w:r>
      <w:r>
        <w:rPr>
          <w:spacing w:val="-2"/>
        </w:rPr>
        <w:t xml:space="preserve"> </w:t>
      </w:r>
      <w:r>
        <w:t>utilized</w:t>
      </w:r>
      <w:r>
        <w:rPr>
          <w:spacing w:val="-1"/>
        </w:rPr>
        <w:t xml:space="preserve"> </w:t>
      </w:r>
      <w:r>
        <w:t>for</w:t>
      </w:r>
      <w:r>
        <w:rPr>
          <w:spacing w:val="-3"/>
        </w:rPr>
        <w:t xml:space="preserve"> </w:t>
      </w:r>
      <w:r>
        <w:t>training</w:t>
      </w:r>
      <w:r>
        <w:rPr>
          <w:spacing w:val="-2"/>
        </w:rPr>
        <w:t xml:space="preserve"> </w:t>
      </w:r>
      <w:r>
        <w:t>and</w:t>
      </w:r>
      <w:r>
        <w:rPr>
          <w:spacing w:val="-57"/>
        </w:rPr>
        <w:t xml:space="preserve"> </w:t>
      </w:r>
      <w:r>
        <w:t>testing purposes. This dataset likely contains images or videos of parking areas with annotated</w:t>
      </w:r>
      <w:r>
        <w:rPr>
          <w:spacing w:val="1"/>
        </w:rPr>
        <w:t xml:space="preserve"> </w:t>
      </w:r>
      <w:r>
        <w:t>parking spots indicating whether they are vacant or occupied. For the detection of objects within</w:t>
      </w:r>
      <w:r>
        <w:rPr>
          <w:spacing w:val="1"/>
        </w:rPr>
        <w:t xml:space="preserve"> </w:t>
      </w:r>
      <w:r>
        <w:t>the parking areas, the YOLO (You Only Look Once) algorithm was selected. YOLO is renowned</w:t>
      </w:r>
      <w:r>
        <w:rPr>
          <w:spacing w:val="-57"/>
        </w:rPr>
        <w:t xml:space="preserve"> </w:t>
      </w:r>
      <w:r>
        <w:t>for its real-time object detection capabilities and is frequently employed in computer vision</w:t>
      </w:r>
      <w:r>
        <w:rPr>
          <w:spacing w:val="1"/>
        </w:rPr>
        <w:t xml:space="preserve"> </w:t>
      </w:r>
      <w:r>
        <w:t>applications.</w:t>
      </w:r>
    </w:p>
    <w:p w14:paraId="7E044B46" w14:textId="77777777" w:rsidR="007D20C2" w:rsidRDefault="00D260D4">
      <w:pPr>
        <w:pStyle w:val="BodyText"/>
        <w:spacing w:before="1" w:line="360" w:lineRule="auto"/>
        <w:ind w:left="142" w:right="152"/>
        <w:jc w:val="both"/>
      </w:pPr>
      <w:r>
        <w:t>In this context, YOLO was employed to identify objects, primarily cars, within the parking area</w:t>
      </w:r>
      <w:r>
        <w:rPr>
          <w:spacing w:val="1"/>
        </w:rPr>
        <w:t xml:space="preserve"> </w:t>
      </w:r>
      <w:r>
        <w:t>images or videos. Moreover, a classifier was incorporated into the system to assist in categorizing</w:t>
      </w:r>
      <w:r>
        <w:rPr>
          <w:spacing w:val="-57"/>
        </w:rPr>
        <w:t xml:space="preserve"> </w:t>
      </w:r>
      <w:r>
        <w:t>parking spaces as either empty or occupied, depending on the presence or absence of vehicles</w:t>
      </w:r>
      <w:r>
        <w:rPr>
          <w:spacing w:val="1"/>
        </w:rPr>
        <w:t xml:space="preserve"> </w:t>
      </w:r>
      <w:r>
        <w:t>within</w:t>
      </w:r>
      <w:r>
        <w:rPr>
          <w:spacing w:val="1"/>
        </w:rPr>
        <w:t xml:space="preserve"> </w:t>
      </w:r>
      <w:r>
        <w:t>them.</w:t>
      </w:r>
      <w:r>
        <w:rPr>
          <w:spacing w:val="1"/>
        </w:rPr>
        <w:t xml:space="preserve"> </w:t>
      </w:r>
      <w:r>
        <w:t>This</w:t>
      </w:r>
      <w:r>
        <w:rPr>
          <w:spacing w:val="1"/>
        </w:rPr>
        <w:t xml:space="preserve"> </w:t>
      </w:r>
      <w:r>
        <w:t>classifier</w:t>
      </w:r>
      <w:r>
        <w:rPr>
          <w:spacing w:val="1"/>
        </w:rPr>
        <w:t xml:space="preserve"> </w:t>
      </w:r>
      <w:r>
        <w:t>likely</w:t>
      </w:r>
      <w:r>
        <w:rPr>
          <w:spacing w:val="1"/>
        </w:rPr>
        <w:t xml:space="preserve"> </w:t>
      </w:r>
      <w:r>
        <w:t>utilizes</w:t>
      </w:r>
      <w:r>
        <w:rPr>
          <w:spacing w:val="1"/>
        </w:rPr>
        <w:t xml:space="preserve"> </w:t>
      </w:r>
      <w:r>
        <w:t>machine</w:t>
      </w:r>
      <w:r>
        <w:rPr>
          <w:spacing w:val="1"/>
        </w:rPr>
        <w:t xml:space="preserve"> </w:t>
      </w:r>
      <w:r>
        <w:t>learning</w:t>
      </w:r>
      <w:r>
        <w:rPr>
          <w:spacing w:val="1"/>
        </w:rPr>
        <w:t xml:space="preserve"> </w:t>
      </w:r>
      <w:r>
        <w:t>techniques</w:t>
      </w:r>
      <w:r>
        <w:rPr>
          <w:spacing w:val="1"/>
        </w:rPr>
        <w:t xml:space="preserve"> </w:t>
      </w:r>
      <w:r>
        <w:t>to</w:t>
      </w:r>
      <w:r>
        <w:rPr>
          <w:spacing w:val="1"/>
        </w:rPr>
        <w:t xml:space="preserve"> </w:t>
      </w:r>
      <w:r>
        <w:t>make</w:t>
      </w:r>
      <w:r>
        <w:rPr>
          <w:spacing w:val="1"/>
        </w:rPr>
        <w:t xml:space="preserve"> </w:t>
      </w:r>
      <w:r>
        <w:t>these</w:t>
      </w:r>
      <w:r>
        <w:rPr>
          <w:spacing w:val="1"/>
        </w:rPr>
        <w:t xml:space="preserve"> </w:t>
      </w:r>
      <w:r>
        <w:t>determinations. Following the development of the model, it underwent training and testing phases</w:t>
      </w:r>
      <w:r>
        <w:rPr>
          <w:spacing w:val="-57"/>
        </w:rPr>
        <w:t xml:space="preserve"> </w:t>
      </w:r>
      <w:r>
        <w:t>using</w:t>
      </w:r>
      <w:r>
        <w:rPr>
          <w:spacing w:val="1"/>
        </w:rPr>
        <w:t xml:space="preserve"> </w:t>
      </w:r>
      <w:r>
        <w:t>the</w:t>
      </w:r>
      <w:r>
        <w:rPr>
          <w:spacing w:val="1"/>
        </w:rPr>
        <w:t xml:space="preserve"> </w:t>
      </w:r>
      <w:r>
        <w:t>collected</w:t>
      </w:r>
      <w:r>
        <w:rPr>
          <w:spacing w:val="1"/>
        </w:rPr>
        <w:t xml:space="preserve"> </w:t>
      </w:r>
      <w:r>
        <w:t>dataset.</w:t>
      </w:r>
      <w:r>
        <w:rPr>
          <w:spacing w:val="1"/>
        </w:rPr>
        <w:t xml:space="preserve"> </w:t>
      </w:r>
      <w:r>
        <w:t>This</w:t>
      </w:r>
      <w:r>
        <w:rPr>
          <w:spacing w:val="1"/>
        </w:rPr>
        <w:t xml:space="preserve"> </w:t>
      </w:r>
      <w:r>
        <w:t>involved</w:t>
      </w:r>
      <w:r>
        <w:rPr>
          <w:spacing w:val="1"/>
        </w:rPr>
        <w:t xml:space="preserve"> </w:t>
      </w:r>
      <w:r>
        <w:t>adjusting</w:t>
      </w:r>
      <w:r>
        <w:rPr>
          <w:spacing w:val="1"/>
        </w:rPr>
        <w:t xml:space="preserve"> </w:t>
      </w:r>
      <w:r>
        <w:t>model</w:t>
      </w:r>
      <w:r>
        <w:rPr>
          <w:spacing w:val="1"/>
        </w:rPr>
        <w:t xml:space="preserve"> </w:t>
      </w:r>
      <w:r>
        <w:t>parameters</w:t>
      </w:r>
      <w:r>
        <w:rPr>
          <w:spacing w:val="1"/>
        </w:rPr>
        <w:t xml:space="preserve"> </w:t>
      </w:r>
      <w:r>
        <w:t>and</w:t>
      </w:r>
      <w:r>
        <w:rPr>
          <w:spacing w:val="1"/>
        </w:rPr>
        <w:t xml:space="preserve"> </w:t>
      </w:r>
      <w:r>
        <w:t>fine-tuning</w:t>
      </w:r>
      <w:r>
        <w:rPr>
          <w:spacing w:val="1"/>
        </w:rPr>
        <w:t xml:space="preserve"> </w:t>
      </w:r>
      <w:r>
        <w:t>its</w:t>
      </w:r>
      <w:r>
        <w:rPr>
          <w:spacing w:val="1"/>
        </w:rPr>
        <w:t xml:space="preserve"> </w:t>
      </w:r>
      <w:r>
        <w:t>architecture to ensure accurate detection and classification of parking spots. Subsequently, the</w:t>
      </w:r>
      <w:r>
        <w:rPr>
          <w:spacing w:val="1"/>
        </w:rPr>
        <w:t xml:space="preserve"> </w:t>
      </w:r>
      <w:r>
        <w:t>trained</w:t>
      </w:r>
      <w:r>
        <w:rPr>
          <w:spacing w:val="-7"/>
        </w:rPr>
        <w:t xml:space="preserve"> </w:t>
      </w:r>
      <w:r>
        <w:t>model</w:t>
      </w:r>
      <w:r>
        <w:rPr>
          <w:spacing w:val="-6"/>
        </w:rPr>
        <w:t xml:space="preserve"> </w:t>
      </w:r>
      <w:r>
        <w:t>was</w:t>
      </w:r>
      <w:r>
        <w:rPr>
          <w:spacing w:val="-6"/>
        </w:rPr>
        <w:t xml:space="preserve"> </w:t>
      </w:r>
      <w:r>
        <w:t>evaluated</w:t>
      </w:r>
      <w:r>
        <w:rPr>
          <w:spacing w:val="-7"/>
        </w:rPr>
        <w:t xml:space="preserve"> </w:t>
      </w:r>
      <w:r>
        <w:t>using</w:t>
      </w:r>
      <w:r>
        <w:rPr>
          <w:spacing w:val="-6"/>
        </w:rPr>
        <w:t xml:space="preserve"> </w:t>
      </w:r>
      <w:r>
        <w:t>various</w:t>
      </w:r>
      <w:r>
        <w:rPr>
          <w:spacing w:val="-6"/>
        </w:rPr>
        <w:t xml:space="preserve"> </w:t>
      </w:r>
      <w:r>
        <w:t>parking</w:t>
      </w:r>
      <w:r>
        <w:rPr>
          <w:spacing w:val="-7"/>
        </w:rPr>
        <w:t xml:space="preserve"> </w:t>
      </w:r>
      <w:r>
        <w:t>area</w:t>
      </w:r>
      <w:r>
        <w:rPr>
          <w:spacing w:val="-7"/>
        </w:rPr>
        <w:t xml:space="preserve"> </w:t>
      </w:r>
      <w:r>
        <w:t>videos</w:t>
      </w:r>
      <w:r>
        <w:rPr>
          <w:spacing w:val="-7"/>
        </w:rPr>
        <w:t xml:space="preserve"> </w:t>
      </w:r>
      <w:r>
        <w:t>or</w:t>
      </w:r>
      <w:r>
        <w:rPr>
          <w:spacing w:val="-7"/>
        </w:rPr>
        <w:t xml:space="preserve"> </w:t>
      </w:r>
      <w:r>
        <w:t>images</w:t>
      </w:r>
      <w:r>
        <w:rPr>
          <w:spacing w:val="-6"/>
        </w:rPr>
        <w:t xml:space="preserve"> </w:t>
      </w:r>
      <w:r>
        <w:t>to</w:t>
      </w:r>
      <w:r>
        <w:rPr>
          <w:spacing w:val="-6"/>
        </w:rPr>
        <w:t xml:space="preserve"> </w:t>
      </w:r>
      <w:r>
        <w:t>assess</w:t>
      </w:r>
      <w:r>
        <w:rPr>
          <w:spacing w:val="-6"/>
        </w:rPr>
        <w:t xml:space="preserve"> </w:t>
      </w:r>
      <w:r>
        <w:t>its</w:t>
      </w:r>
      <w:r>
        <w:rPr>
          <w:spacing w:val="-6"/>
        </w:rPr>
        <w:t xml:space="preserve"> </w:t>
      </w:r>
      <w:r>
        <w:t>performance</w:t>
      </w:r>
      <w:r>
        <w:rPr>
          <w:spacing w:val="-57"/>
        </w:rPr>
        <w:t xml:space="preserve"> </w:t>
      </w:r>
      <w:r>
        <w:t>in</w:t>
      </w:r>
      <w:r>
        <w:rPr>
          <w:spacing w:val="-1"/>
        </w:rPr>
        <w:t xml:space="preserve"> </w:t>
      </w:r>
      <w:r>
        <w:t>predicting and identifying vacant and occupied parking areas.</w:t>
      </w:r>
    </w:p>
    <w:p w14:paraId="05C8B871" w14:textId="77777777" w:rsidR="007D20C2" w:rsidRDefault="00D260D4">
      <w:pPr>
        <w:pStyle w:val="BodyText"/>
        <w:spacing w:line="360" w:lineRule="auto"/>
        <w:ind w:left="142" w:right="151"/>
        <w:jc w:val="both"/>
      </w:pPr>
      <w:r>
        <w:t>Evaluation metrics such as accuracy, precision, recall, and F1 score were likely employed to</w:t>
      </w:r>
      <w:r>
        <w:rPr>
          <w:spacing w:val="1"/>
        </w:rPr>
        <w:t xml:space="preserve"> </w:t>
      </w:r>
      <w:r>
        <w:t>quantify the model's performance. Overall, the research endeavors to provide a practical solution</w:t>
      </w:r>
      <w:r>
        <w:rPr>
          <w:spacing w:val="1"/>
        </w:rPr>
        <w:t xml:space="preserve"> </w:t>
      </w:r>
      <w:r>
        <w:t>for automating parking spot detection, which could find applications in diverse domains such as</w:t>
      </w:r>
      <w:r>
        <w:rPr>
          <w:spacing w:val="1"/>
        </w:rPr>
        <w:t xml:space="preserve"> </w:t>
      </w:r>
      <w:r>
        <w:t>smart parking systems, traffic management, and urban planning. The iterative refinement of the</w:t>
      </w:r>
      <w:r>
        <w:rPr>
          <w:spacing w:val="1"/>
        </w:rPr>
        <w:t xml:space="preserve"> </w:t>
      </w:r>
      <w:r>
        <w:t>model</w:t>
      </w:r>
      <w:r>
        <w:rPr>
          <w:spacing w:val="-12"/>
        </w:rPr>
        <w:t xml:space="preserve"> </w:t>
      </w:r>
      <w:r>
        <w:t>based</w:t>
      </w:r>
      <w:r>
        <w:rPr>
          <w:spacing w:val="-12"/>
        </w:rPr>
        <w:t xml:space="preserve"> </w:t>
      </w:r>
      <w:r>
        <w:t>on</w:t>
      </w:r>
      <w:r>
        <w:rPr>
          <w:spacing w:val="-11"/>
        </w:rPr>
        <w:t xml:space="preserve"> </w:t>
      </w:r>
      <w:r>
        <w:t>evaluation</w:t>
      </w:r>
      <w:r>
        <w:rPr>
          <w:spacing w:val="-12"/>
        </w:rPr>
        <w:t xml:space="preserve"> </w:t>
      </w:r>
      <w:r>
        <w:t>results</w:t>
      </w:r>
      <w:r>
        <w:rPr>
          <w:spacing w:val="-12"/>
        </w:rPr>
        <w:t xml:space="preserve"> </w:t>
      </w:r>
      <w:r>
        <w:t>suggests</w:t>
      </w:r>
      <w:r>
        <w:rPr>
          <w:spacing w:val="-10"/>
        </w:rPr>
        <w:t xml:space="preserve"> </w:t>
      </w:r>
      <w:r>
        <w:t>a</w:t>
      </w:r>
      <w:r>
        <w:rPr>
          <w:spacing w:val="-13"/>
        </w:rPr>
        <w:t xml:space="preserve"> </w:t>
      </w:r>
      <w:r>
        <w:t>commitment</w:t>
      </w:r>
      <w:r>
        <w:rPr>
          <w:spacing w:val="-12"/>
        </w:rPr>
        <w:t xml:space="preserve"> </w:t>
      </w:r>
      <w:r>
        <w:t>to</w:t>
      </w:r>
      <w:r>
        <w:rPr>
          <w:spacing w:val="-11"/>
        </w:rPr>
        <w:t xml:space="preserve"> </w:t>
      </w:r>
      <w:r>
        <w:t>optimizing</w:t>
      </w:r>
      <w:r>
        <w:rPr>
          <w:spacing w:val="-12"/>
        </w:rPr>
        <w:t xml:space="preserve"> </w:t>
      </w:r>
      <w:r>
        <w:t>its</w:t>
      </w:r>
      <w:r>
        <w:rPr>
          <w:spacing w:val="-14"/>
        </w:rPr>
        <w:t xml:space="preserve"> </w:t>
      </w:r>
      <w:r>
        <w:t>accuracy</w:t>
      </w:r>
      <w:r>
        <w:rPr>
          <w:spacing w:val="-11"/>
        </w:rPr>
        <w:t xml:space="preserve"> </w:t>
      </w:r>
      <w:r>
        <w:t>and</w:t>
      </w:r>
      <w:r>
        <w:rPr>
          <w:spacing w:val="-10"/>
        </w:rPr>
        <w:t xml:space="preserve"> </w:t>
      </w:r>
      <w:r>
        <w:t>efficiency</w:t>
      </w:r>
      <w:r>
        <w:rPr>
          <w:spacing w:val="-58"/>
        </w:rPr>
        <w:t xml:space="preserve"> </w:t>
      </w:r>
      <w:r>
        <w:t>for</w:t>
      </w:r>
      <w:r>
        <w:rPr>
          <w:spacing w:val="-3"/>
        </w:rPr>
        <w:t xml:space="preserve"> </w:t>
      </w:r>
      <w:r>
        <w:t>real-world deployment.</w:t>
      </w:r>
    </w:p>
    <w:p w14:paraId="00586BD8" w14:textId="77777777" w:rsidR="007D20C2" w:rsidRDefault="007D20C2">
      <w:pPr>
        <w:pStyle w:val="BodyText"/>
        <w:spacing w:before="11"/>
        <w:rPr>
          <w:sz w:val="35"/>
        </w:rPr>
      </w:pPr>
    </w:p>
    <w:p w14:paraId="5B2DF810" w14:textId="77777777" w:rsidR="007D20C2" w:rsidRDefault="00D260D4">
      <w:pPr>
        <w:pStyle w:val="Heading1"/>
        <w:numPr>
          <w:ilvl w:val="1"/>
          <w:numId w:val="14"/>
        </w:numPr>
        <w:tabs>
          <w:tab w:val="left" w:pos="502"/>
        </w:tabs>
      </w:pPr>
      <w:r>
        <w:t>Research</w:t>
      </w:r>
      <w:r>
        <w:rPr>
          <w:spacing w:val="-6"/>
        </w:rPr>
        <w:t xml:space="preserve"> </w:t>
      </w:r>
      <w:r>
        <w:t>Design</w:t>
      </w:r>
    </w:p>
    <w:p w14:paraId="0D92594E" w14:textId="77777777" w:rsidR="007D20C2" w:rsidRDefault="007D20C2">
      <w:pPr>
        <w:sectPr w:rsidR="007D20C2" w:rsidSect="001F0049">
          <w:type w:val="continuous"/>
          <w:pgSz w:w="12240" w:h="15840"/>
          <w:pgMar w:top="1500" w:right="980" w:bottom="280" w:left="1560" w:header="720" w:footer="720" w:gutter="0"/>
          <w:cols w:space="720"/>
        </w:sectPr>
      </w:pPr>
    </w:p>
    <w:p w14:paraId="2D3FAAC3" w14:textId="4F4FC65C" w:rsidR="007D20C2" w:rsidRDefault="00D260D4" w:rsidP="00B24D24">
      <w:pPr>
        <w:pStyle w:val="BodyText"/>
        <w:spacing w:before="78" w:line="360" w:lineRule="auto"/>
        <w:ind w:left="142" w:right="155" w:firstLine="719"/>
        <w:jc w:val="both"/>
      </w:pPr>
      <w:r>
        <w:lastRenderedPageBreak/>
        <w:t>(Uma</w:t>
      </w:r>
      <w:r>
        <w:rPr>
          <w:spacing w:val="1"/>
        </w:rPr>
        <w:t xml:space="preserve"> </w:t>
      </w:r>
      <w:r>
        <w:t>Sekaran,</w:t>
      </w:r>
      <w:r>
        <w:rPr>
          <w:spacing w:val="1"/>
        </w:rPr>
        <w:t xml:space="preserve"> </w:t>
      </w:r>
      <w:r>
        <w:t>2016)</w:t>
      </w:r>
      <w:r>
        <w:rPr>
          <w:spacing w:val="1"/>
        </w:rPr>
        <w:t xml:space="preserve"> </w:t>
      </w:r>
      <w:r>
        <w:t>describes</w:t>
      </w:r>
      <w:r>
        <w:rPr>
          <w:spacing w:val="1"/>
        </w:rPr>
        <w:t xml:space="preserve"> </w:t>
      </w:r>
      <w:r>
        <w:t>search</w:t>
      </w:r>
      <w:r>
        <w:rPr>
          <w:spacing w:val="1"/>
        </w:rPr>
        <w:t xml:space="preserve"> </w:t>
      </w:r>
      <w:r>
        <w:t>design</w:t>
      </w:r>
      <w:r>
        <w:rPr>
          <w:spacing w:val="1"/>
        </w:rPr>
        <w:t xml:space="preserve"> </w:t>
      </w:r>
      <w:r>
        <w:t>strategically</w:t>
      </w:r>
      <w:r>
        <w:rPr>
          <w:spacing w:val="1"/>
        </w:rPr>
        <w:t xml:space="preserve"> </w:t>
      </w:r>
      <w:r>
        <w:t>plans</w:t>
      </w:r>
      <w:r>
        <w:rPr>
          <w:spacing w:val="1"/>
        </w:rPr>
        <w:t xml:space="preserve"> </w:t>
      </w:r>
      <w:r>
        <w:t>data</w:t>
      </w:r>
      <w:r>
        <w:rPr>
          <w:spacing w:val="1"/>
        </w:rPr>
        <w:t xml:space="preserve"> </w:t>
      </w:r>
      <w:r>
        <w:t>collection</w:t>
      </w:r>
      <w:r>
        <w:rPr>
          <w:spacing w:val="1"/>
        </w:rPr>
        <w:t xml:space="preserve"> </w:t>
      </w:r>
      <w:r>
        <w:t>and</w:t>
      </w:r>
      <w:r>
        <w:rPr>
          <w:spacing w:val="-57"/>
        </w:rPr>
        <w:t xml:space="preserve"> </w:t>
      </w:r>
      <w:r>
        <w:t>analysis,</w:t>
      </w:r>
      <w:r>
        <w:rPr>
          <w:spacing w:val="-1"/>
        </w:rPr>
        <w:t xml:space="preserve"> </w:t>
      </w:r>
      <w:r>
        <w:t>specifying variables and methodologies</w:t>
      </w:r>
      <w:r>
        <w:rPr>
          <w:spacing w:val="-1"/>
        </w:rPr>
        <w:t xml:space="preserve"> </w:t>
      </w:r>
      <w:r>
        <w:t>to address research inquiries</w:t>
      </w:r>
      <w:r w:rsidR="00B24D24">
        <w:t xml:space="preserve">. </w:t>
      </w:r>
      <w:r>
        <w:t>It ensures robust data acquisition through defined methods like surveys or experiments, followed</w:t>
      </w:r>
      <w:r>
        <w:rPr>
          <w:spacing w:val="1"/>
        </w:rPr>
        <w:t xml:space="preserve"> </w:t>
      </w:r>
      <w:r>
        <w:t>by</w:t>
      </w:r>
      <w:r>
        <w:rPr>
          <w:spacing w:val="-1"/>
        </w:rPr>
        <w:t xml:space="preserve"> </w:t>
      </w:r>
      <w:r>
        <w:t>meticulous</w:t>
      </w:r>
      <w:r>
        <w:rPr>
          <w:spacing w:val="-1"/>
        </w:rPr>
        <w:t xml:space="preserve"> </w:t>
      </w:r>
      <w:r>
        <w:t>analysis employing</w:t>
      </w:r>
      <w:r>
        <w:rPr>
          <w:spacing w:val="-1"/>
        </w:rPr>
        <w:t xml:space="preserve"> </w:t>
      </w:r>
      <w:r>
        <w:t>statistical,</w:t>
      </w:r>
      <w:r>
        <w:rPr>
          <w:spacing w:val="-1"/>
        </w:rPr>
        <w:t xml:space="preserve"> </w:t>
      </w:r>
      <w:r>
        <w:t>qualitative,</w:t>
      </w:r>
      <w:r>
        <w:rPr>
          <w:spacing w:val="-1"/>
        </w:rPr>
        <w:t xml:space="preserve"> </w:t>
      </w:r>
      <w:r>
        <w:t>or computational</w:t>
      </w:r>
      <w:r>
        <w:rPr>
          <w:spacing w:val="-1"/>
        </w:rPr>
        <w:t xml:space="preserve"> </w:t>
      </w:r>
      <w:r>
        <w:t>approaches.</w:t>
      </w:r>
    </w:p>
    <w:p w14:paraId="7E86B954" w14:textId="77777777" w:rsidR="007D20C2" w:rsidRDefault="00D260D4" w:rsidP="00B24D24">
      <w:pPr>
        <w:pStyle w:val="BodyText"/>
        <w:spacing w:line="360" w:lineRule="auto"/>
        <w:ind w:left="142" w:right="156"/>
        <w:jc w:val="both"/>
      </w:pPr>
      <w:r>
        <w:t>Ultimately, the structured framework guides the research process, enabling the generation of</w:t>
      </w:r>
      <w:r>
        <w:rPr>
          <w:spacing w:val="1"/>
        </w:rPr>
        <w:t xml:space="preserve"> </w:t>
      </w:r>
      <w:r>
        <w:t>meaningful</w:t>
      </w:r>
      <w:r>
        <w:rPr>
          <w:spacing w:val="-1"/>
        </w:rPr>
        <w:t xml:space="preserve"> </w:t>
      </w:r>
      <w:r>
        <w:t>conclusions and contributions to the field.</w:t>
      </w:r>
    </w:p>
    <w:p w14:paraId="1180B817" w14:textId="77777777" w:rsidR="007D20C2" w:rsidRDefault="00D260D4">
      <w:pPr>
        <w:pStyle w:val="BodyText"/>
        <w:spacing w:line="360" w:lineRule="auto"/>
        <w:ind w:left="142" w:right="151"/>
        <w:jc w:val="both"/>
      </w:pPr>
      <w:r>
        <w:t>The project employed YOLO and M-RCNN algorithms to detect vehicles and delineate parking</w:t>
      </w:r>
      <w:r>
        <w:rPr>
          <w:spacing w:val="1"/>
        </w:rPr>
        <w:t xml:space="preserve"> </w:t>
      </w:r>
      <w:r>
        <w:t>spaces in parking areas. The status of each area was determined by classifying objects as vehicles</w:t>
      </w:r>
      <w:r>
        <w:rPr>
          <w:spacing w:val="-57"/>
        </w:rPr>
        <w:t xml:space="preserve"> </w:t>
      </w:r>
      <w:r>
        <w:t>or</w:t>
      </w:r>
      <w:r>
        <w:rPr>
          <w:spacing w:val="-8"/>
        </w:rPr>
        <w:t xml:space="preserve"> </w:t>
      </w:r>
      <w:r>
        <w:t>other</w:t>
      </w:r>
      <w:r>
        <w:rPr>
          <w:spacing w:val="-8"/>
        </w:rPr>
        <w:t xml:space="preserve"> </w:t>
      </w:r>
      <w:r>
        <w:t>items,</w:t>
      </w:r>
      <w:r>
        <w:rPr>
          <w:spacing w:val="-6"/>
        </w:rPr>
        <w:t xml:space="preserve"> </w:t>
      </w:r>
      <w:r>
        <w:t>establishing</w:t>
      </w:r>
      <w:r>
        <w:rPr>
          <w:spacing w:val="-7"/>
        </w:rPr>
        <w:t xml:space="preserve"> </w:t>
      </w:r>
      <w:r>
        <w:t>the</w:t>
      </w:r>
      <w:r>
        <w:rPr>
          <w:spacing w:val="-8"/>
        </w:rPr>
        <w:t xml:space="preserve"> </w:t>
      </w:r>
      <w:r>
        <w:t>area's</w:t>
      </w:r>
      <w:r>
        <w:rPr>
          <w:spacing w:val="-6"/>
        </w:rPr>
        <w:t xml:space="preserve"> </w:t>
      </w:r>
      <w:r>
        <w:t>occupancy.</w:t>
      </w:r>
      <w:r>
        <w:rPr>
          <w:spacing w:val="-5"/>
        </w:rPr>
        <w:t xml:space="preserve"> </w:t>
      </w:r>
      <w:r>
        <w:t>Throughout</w:t>
      </w:r>
      <w:r>
        <w:rPr>
          <w:spacing w:val="-6"/>
        </w:rPr>
        <w:t xml:space="preserve"> </w:t>
      </w:r>
      <w:r>
        <w:t>the</w:t>
      </w:r>
      <w:r>
        <w:rPr>
          <w:spacing w:val="-8"/>
        </w:rPr>
        <w:t xml:space="preserve"> </w:t>
      </w:r>
      <w:r>
        <w:t>prototype</w:t>
      </w:r>
      <w:r>
        <w:rPr>
          <w:spacing w:val="-8"/>
        </w:rPr>
        <w:t xml:space="preserve"> </w:t>
      </w:r>
      <w:r>
        <w:t>development</w:t>
      </w:r>
      <w:r>
        <w:rPr>
          <w:spacing w:val="-6"/>
        </w:rPr>
        <w:t xml:space="preserve"> </w:t>
      </w:r>
      <w:r>
        <w:t>lifecycle,</w:t>
      </w:r>
      <w:r>
        <w:rPr>
          <w:spacing w:val="-58"/>
        </w:rPr>
        <w:t xml:space="preserve"> </w:t>
      </w:r>
      <w:r>
        <w:t>the CRISP-DM methodology was followed, comprising phases like business understanding, data</w:t>
      </w:r>
      <w:r>
        <w:rPr>
          <w:spacing w:val="1"/>
        </w:rPr>
        <w:t xml:space="preserve"> </w:t>
      </w:r>
      <w:r>
        <w:t>understanding, data preparation, modeling, evaluation, and deployment. This structured approach</w:t>
      </w:r>
      <w:r>
        <w:rPr>
          <w:spacing w:val="1"/>
        </w:rPr>
        <w:t xml:space="preserve"> </w:t>
      </w:r>
      <w:r>
        <w:t>ensured systematic progress from understanding the problem domain to deploying the developed</w:t>
      </w:r>
      <w:r>
        <w:rPr>
          <w:spacing w:val="1"/>
        </w:rPr>
        <w:t xml:space="preserve"> </w:t>
      </w:r>
      <w:r>
        <w:t>solution</w:t>
      </w:r>
      <w:r>
        <w:rPr>
          <w:spacing w:val="-1"/>
        </w:rPr>
        <w:t xml:space="preserve"> </w:t>
      </w:r>
      <w:r>
        <w:t>effectively.</w:t>
      </w:r>
    </w:p>
    <w:p w14:paraId="1223057A" w14:textId="77777777" w:rsidR="007D20C2" w:rsidRDefault="007D20C2">
      <w:pPr>
        <w:pStyle w:val="BodyText"/>
        <w:spacing w:before="1"/>
        <w:rPr>
          <w:sz w:val="36"/>
        </w:rPr>
      </w:pPr>
    </w:p>
    <w:p w14:paraId="6495D8DC" w14:textId="77777777" w:rsidR="007D20C2" w:rsidRDefault="00D260D4">
      <w:pPr>
        <w:pStyle w:val="Heading1"/>
        <w:numPr>
          <w:ilvl w:val="1"/>
          <w:numId w:val="14"/>
        </w:numPr>
        <w:tabs>
          <w:tab w:val="left" w:pos="502"/>
        </w:tabs>
        <w:jc w:val="both"/>
      </w:pPr>
      <w:r>
        <w:t>Business</w:t>
      </w:r>
      <w:r>
        <w:rPr>
          <w:spacing w:val="-2"/>
        </w:rPr>
        <w:t xml:space="preserve"> </w:t>
      </w:r>
      <w:r>
        <w:t>Understanding</w:t>
      </w:r>
    </w:p>
    <w:p w14:paraId="63AD4AF5" w14:textId="77777777" w:rsidR="007D20C2" w:rsidRDefault="00D260D4">
      <w:pPr>
        <w:pStyle w:val="BodyText"/>
        <w:spacing w:before="137" w:line="360" w:lineRule="auto"/>
        <w:ind w:left="142" w:right="154"/>
        <w:jc w:val="both"/>
      </w:pPr>
      <w:r>
        <w:t>A</w:t>
      </w:r>
      <w:r>
        <w:rPr>
          <w:spacing w:val="-14"/>
        </w:rPr>
        <w:t xml:space="preserve"> </w:t>
      </w:r>
      <w:r>
        <w:t>parking</w:t>
      </w:r>
      <w:r>
        <w:rPr>
          <w:spacing w:val="-11"/>
        </w:rPr>
        <w:t xml:space="preserve"> </w:t>
      </w:r>
      <w:r>
        <w:t>spot</w:t>
      </w:r>
      <w:r>
        <w:rPr>
          <w:spacing w:val="-13"/>
        </w:rPr>
        <w:t xml:space="preserve"> </w:t>
      </w:r>
      <w:r>
        <w:t>refers</w:t>
      </w:r>
      <w:r>
        <w:rPr>
          <w:spacing w:val="-11"/>
        </w:rPr>
        <w:t xml:space="preserve"> </w:t>
      </w:r>
      <w:r>
        <w:t>to</w:t>
      </w:r>
      <w:r>
        <w:rPr>
          <w:spacing w:val="-12"/>
        </w:rPr>
        <w:t xml:space="preserve"> </w:t>
      </w:r>
      <w:r>
        <w:t>a</w:t>
      </w:r>
      <w:r>
        <w:rPr>
          <w:spacing w:val="-10"/>
        </w:rPr>
        <w:t xml:space="preserve"> </w:t>
      </w:r>
      <w:r>
        <w:t>designated</w:t>
      </w:r>
      <w:r>
        <w:rPr>
          <w:spacing w:val="-12"/>
        </w:rPr>
        <w:t xml:space="preserve"> </w:t>
      </w:r>
      <w:r>
        <w:t>area</w:t>
      </w:r>
      <w:r>
        <w:rPr>
          <w:spacing w:val="-13"/>
        </w:rPr>
        <w:t xml:space="preserve"> </w:t>
      </w:r>
      <w:r>
        <w:t>reserved</w:t>
      </w:r>
      <w:r>
        <w:rPr>
          <w:spacing w:val="-11"/>
        </w:rPr>
        <w:t xml:space="preserve"> </w:t>
      </w:r>
      <w:r>
        <w:t>for</w:t>
      </w:r>
      <w:r>
        <w:rPr>
          <w:spacing w:val="-14"/>
        </w:rPr>
        <w:t xml:space="preserve"> </w:t>
      </w:r>
      <w:r>
        <w:t>parking</w:t>
      </w:r>
      <w:r>
        <w:rPr>
          <w:spacing w:val="-13"/>
        </w:rPr>
        <w:t xml:space="preserve"> </w:t>
      </w:r>
      <w:r>
        <w:t>vehicles.</w:t>
      </w:r>
      <w:r>
        <w:rPr>
          <w:spacing w:val="-14"/>
        </w:rPr>
        <w:t xml:space="preserve"> </w:t>
      </w:r>
      <w:r>
        <w:t>These</w:t>
      </w:r>
      <w:r>
        <w:rPr>
          <w:spacing w:val="-13"/>
        </w:rPr>
        <w:t xml:space="preserve"> </w:t>
      </w:r>
      <w:r>
        <w:t>areas</w:t>
      </w:r>
      <w:r>
        <w:rPr>
          <w:spacing w:val="-10"/>
        </w:rPr>
        <w:t xml:space="preserve"> </w:t>
      </w:r>
      <w:r>
        <w:t>are</w:t>
      </w:r>
      <w:r>
        <w:rPr>
          <w:spacing w:val="-14"/>
        </w:rPr>
        <w:t xml:space="preserve"> </w:t>
      </w:r>
      <w:r>
        <w:t>established</w:t>
      </w:r>
      <w:r>
        <w:rPr>
          <w:spacing w:val="-57"/>
        </w:rPr>
        <w:t xml:space="preserve"> </w:t>
      </w:r>
      <w:r>
        <w:t>to facilitate organized parking and prevent obstruction of other activities by parked vehicles in</w:t>
      </w:r>
      <w:r>
        <w:rPr>
          <w:spacing w:val="1"/>
        </w:rPr>
        <w:t xml:space="preserve"> </w:t>
      </w:r>
      <w:r>
        <w:t>urban or other settings. To optimize parking space management, most spots are clearly marked to</w:t>
      </w:r>
      <w:r>
        <w:rPr>
          <w:spacing w:val="1"/>
        </w:rPr>
        <w:t xml:space="preserve"> </w:t>
      </w:r>
      <w:r>
        <w:t>indicate where drivers should park their vehicles and discourage double parking. Consequently,</w:t>
      </w:r>
      <w:r>
        <w:rPr>
          <w:spacing w:val="1"/>
        </w:rPr>
        <w:t xml:space="preserve"> </w:t>
      </w:r>
      <w:r>
        <w:t>well-marked parking spots facilitate efficient vehicle parking, ultimately increasing the parking</w:t>
      </w:r>
      <w:r>
        <w:rPr>
          <w:spacing w:val="1"/>
        </w:rPr>
        <w:t xml:space="preserve"> </w:t>
      </w:r>
      <w:r>
        <w:t>capacity of an area. Additionally, properly labeled parking spots simplify the process of training a</w:t>
      </w:r>
      <w:r>
        <w:rPr>
          <w:spacing w:val="-57"/>
        </w:rPr>
        <w:t xml:space="preserve"> </w:t>
      </w:r>
      <w:r>
        <w:t>model to determine their occupancy status. In our research, the clear labeling of parking spots</w:t>
      </w:r>
      <w:r>
        <w:rPr>
          <w:spacing w:val="1"/>
        </w:rPr>
        <w:t xml:space="preserve"> </w:t>
      </w:r>
      <w:r>
        <w:t>ensures</w:t>
      </w:r>
      <w:r>
        <w:rPr>
          <w:spacing w:val="-1"/>
        </w:rPr>
        <w:t xml:space="preserve"> </w:t>
      </w:r>
      <w:r>
        <w:t>accurate delineation during</w:t>
      </w:r>
      <w:r>
        <w:rPr>
          <w:spacing w:val="-1"/>
        </w:rPr>
        <w:t xml:space="preserve"> </w:t>
      </w:r>
      <w:r>
        <w:t>the</w:t>
      </w:r>
      <w:r>
        <w:rPr>
          <w:spacing w:val="-1"/>
        </w:rPr>
        <w:t xml:space="preserve"> </w:t>
      </w:r>
      <w:r>
        <w:t>training of</w:t>
      </w:r>
      <w:r>
        <w:rPr>
          <w:spacing w:val="-2"/>
        </w:rPr>
        <w:t xml:space="preserve"> </w:t>
      </w:r>
      <w:r>
        <w:t>our classification model.</w:t>
      </w:r>
    </w:p>
    <w:p w14:paraId="0A218D72" w14:textId="77777777" w:rsidR="007D20C2" w:rsidRDefault="007D20C2">
      <w:pPr>
        <w:pStyle w:val="BodyText"/>
        <w:spacing w:before="10"/>
        <w:rPr>
          <w:sz w:val="35"/>
        </w:rPr>
      </w:pPr>
    </w:p>
    <w:p w14:paraId="443C0C3B" w14:textId="77777777" w:rsidR="007D20C2" w:rsidRDefault="00D260D4">
      <w:pPr>
        <w:pStyle w:val="Heading1"/>
        <w:numPr>
          <w:ilvl w:val="1"/>
          <w:numId w:val="14"/>
        </w:numPr>
        <w:tabs>
          <w:tab w:val="left" w:pos="502"/>
        </w:tabs>
        <w:spacing w:before="1"/>
        <w:jc w:val="both"/>
      </w:pPr>
      <w:r>
        <w:t>Data</w:t>
      </w:r>
      <w:r>
        <w:rPr>
          <w:spacing w:val="-1"/>
        </w:rPr>
        <w:t xml:space="preserve"> </w:t>
      </w:r>
      <w:r>
        <w:t>Understanding</w:t>
      </w:r>
    </w:p>
    <w:p w14:paraId="4EAE07A7" w14:textId="77777777" w:rsidR="007D20C2" w:rsidRDefault="00D260D4">
      <w:pPr>
        <w:pStyle w:val="BodyText"/>
        <w:spacing w:before="139" w:line="360" w:lineRule="auto"/>
        <w:ind w:left="142" w:right="149" w:firstLine="719"/>
        <w:jc w:val="both"/>
      </w:pPr>
      <w:r>
        <w:t>The presence of two critical data types—occupied parking spot counts and the count of</w:t>
      </w:r>
      <w:r>
        <w:rPr>
          <w:spacing w:val="1"/>
        </w:rPr>
        <w:t xml:space="preserve"> </w:t>
      </w:r>
      <w:r>
        <w:t>empty slots—is essential for automated identification of parking space status in this project. To</w:t>
      </w:r>
      <w:r>
        <w:rPr>
          <w:spacing w:val="1"/>
        </w:rPr>
        <w:t xml:space="preserve"> </w:t>
      </w:r>
      <w:r>
        <w:t>handle the extensive data necessary for accurate model training, the researcher chose to train both</w:t>
      </w:r>
      <w:r>
        <w:rPr>
          <w:spacing w:val="-57"/>
        </w:rPr>
        <w:t xml:space="preserve"> </w:t>
      </w:r>
      <w:r>
        <w:t>YOLO and M-RCNN algorithms for vehicle object detection. Subsequently, the most effective</w:t>
      </w:r>
      <w:r>
        <w:rPr>
          <w:spacing w:val="1"/>
        </w:rPr>
        <w:t xml:space="preserve"> </w:t>
      </w:r>
      <w:r>
        <w:t>algorithm</w:t>
      </w:r>
      <w:r>
        <w:rPr>
          <w:spacing w:val="7"/>
        </w:rPr>
        <w:t xml:space="preserve"> </w:t>
      </w:r>
      <w:r>
        <w:t>was</w:t>
      </w:r>
      <w:r>
        <w:rPr>
          <w:spacing w:val="8"/>
        </w:rPr>
        <w:t xml:space="preserve"> </w:t>
      </w:r>
      <w:r>
        <w:t>selected</w:t>
      </w:r>
      <w:r>
        <w:rPr>
          <w:spacing w:val="7"/>
        </w:rPr>
        <w:t xml:space="preserve"> </w:t>
      </w:r>
      <w:r>
        <w:t>to</w:t>
      </w:r>
      <w:r>
        <w:rPr>
          <w:spacing w:val="8"/>
        </w:rPr>
        <w:t xml:space="preserve"> </w:t>
      </w:r>
      <w:r>
        <w:t>create</w:t>
      </w:r>
      <w:r>
        <w:rPr>
          <w:spacing w:val="10"/>
        </w:rPr>
        <w:t xml:space="preserve"> </w:t>
      </w:r>
      <w:r>
        <w:t>a</w:t>
      </w:r>
      <w:r>
        <w:rPr>
          <w:spacing w:val="7"/>
        </w:rPr>
        <w:t xml:space="preserve"> </w:t>
      </w:r>
      <w:r>
        <w:t>prototype</w:t>
      </w:r>
      <w:r>
        <w:rPr>
          <w:spacing w:val="7"/>
        </w:rPr>
        <w:t xml:space="preserve"> </w:t>
      </w:r>
      <w:r>
        <w:t>capable</w:t>
      </w:r>
      <w:r>
        <w:rPr>
          <w:spacing w:val="6"/>
        </w:rPr>
        <w:t xml:space="preserve"> </w:t>
      </w:r>
      <w:r>
        <w:t>of</w:t>
      </w:r>
      <w:r>
        <w:rPr>
          <w:spacing w:val="7"/>
        </w:rPr>
        <w:t xml:space="preserve"> </w:t>
      </w:r>
      <w:r>
        <w:t>classifying</w:t>
      </w:r>
      <w:r>
        <w:rPr>
          <w:spacing w:val="8"/>
        </w:rPr>
        <w:t xml:space="preserve"> </w:t>
      </w:r>
      <w:r>
        <w:t>parking</w:t>
      </w:r>
      <w:r>
        <w:rPr>
          <w:spacing w:val="8"/>
        </w:rPr>
        <w:t xml:space="preserve"> </w:t>
      </w:r>
      <w:r>
        <w:t>areas</w:t>
      </w:r>
      <w:r>
        <w:rPr>
          <w:spacing w:val="8"/>
        </w:rPr>
        <w:t xml:space="preserve"> </w:t>
      </w:r>
      <w:r>
        <w:t>as</w:t>
      </w:r>
      <w:r>
        <w:rPr>
          <w:spacing w:val="11"/>
        </w:rPr>
        <w:t xml:space="preserve"> </w:t>
      </w:r>
      <w:r>
        <w:t>either</w:t>
      </w:r>
      <w:r>
        <w:rPr>
          <w:spacing w:val="7"/>
        </w:rPr>
        <w:t xml:space="preserve"> </w:t>
      </w:r>
      <w:r>
        <w:t>vacant</w:t>
      </w:r>
    </w:p>
    <w:p w14:paraId="056871CE" w14:textId="77777777" w:rsidR="007D20C2" w:rsidRDefault="007D20C2">
      <w:pPr>
        <w:spacing w:line="360" w:lineRule="auto"/>
        <w:jc w:val="both"/>
        <w:sectPr w:rsidR="007D20C2" w:rsidSect="001F0049">
          <w:pgSz w:w="12240" w:h="15840"/>
          <w:pgMar w:top="1340" w:right="980" w:bottom="1800" w:left="1560" w:header="0" w:footer="1535" w:gutter="0"/>
          <w:cols w:space="720"/>
        </w:sectPr>
      </w:pPr>
    </w:p>
    <w:p w14:paraId="12E2A10A" w14:textId="77777777" w:rsidR="007D20C2" w:rsidRDefault="00D260D4">
      <w:pPr>
        <w:pStyle w:val="BodyText"/>
        <w:spacing w:before="78" w:line="360" w:lineRule="auto"/>
        <w:ind w:left="142" w:right="155"/>
        <w:jc w:val="both"/>
      </w:pPr>
      <w:r>
        <w:lastRenderedPageBreak/>
        <w:t>or</w:t>
      </w:r>
      <w:r>
        <w:rPr>
          <w:spacing w:val="-7"/>
        </w:rPr>
        <w:t xml:space="preserve"> </w:t>
      </w:r>
      <w:r>
        <w:t>occupied.</w:t>
      </w:r>
      <w:r>
        <w:rPr>
          <w:spacing w:val="-5"/>
        </w:rPr>
        <w:t xml:space="preserve"> </w:t>
      </w:r>
      <w:r>
        <w:t>This</w:t>
      </w:r>
      <w:r>
        <w:rPr>
          <w:spacing w:val="-5"/>
        </w:rPr>
        <w:t xml:space="preserve"> </w:t>
      </w:r>
      <w:r>
        <w:t>approach</w:t>
      </w:r>
      <w:r>
        <w:rPr>
          <w:spacing w:val="-6"/>
        </w:rPr>
        <w:t xml:space="preserve"> </w:t>
      </w:r>
      <w:r>
        <w:t>guarantees</w:t>
      </w:r>
      <w:r>
        <w:rPr>
          <w:spacing w:val="-6"/>
        </w:rPr>
        <w:t xml:space="preserve"> </w:t>
      </w:r>
      <w:r>
        <w:t>the</w:t>
      </w:r>
      <w:r>
        <w:rPr>
          <w:spacing w:val="-4"/>
        </w:rPr>
        <w:t xml:space="preserve"> </w:t>
      </w:r>
      <w:r>
        <w:t>development</w:t>
      </w:r>
      <w:r>
        <w:rPr>
          <w:spacing w:val="-6"/>
        </w:rPr>
        <w:t xml:space="preserve"> </w:t>
      </w:r>
      <w:r>
        <w:t>of</w:t>
      </w:r>
      <w:r>
        <w:rPr>
          <w:spacing w:val="-6"/>
        </w:rPr>
        <w:t xml:space="preserve"> </w:t>
      </w:r>
      <w:r>
        <w:t>a</w:t>
      </w:r>
      <w:r>
        <w:rPr>
          <w:spacing w:val="-7"/>
        </w:rPr>
        <w:t xml:space="preserve"> </w:t>
      </w:r>
      <w:r>
        <w:t>robust</w:t>
      </w:r>
      <w:r>
        <w:rPr>
          <w:spacing w:val="-6"/>
        </w:rPr>
        <w:t xml:space="preserve"> </w:t>
      </w:r>
      <w:r>
        <w:t>solution</w:t>
      </w:r>
      <w:r>
        <w:rPr>
          <w:spacing w:val="-5"/>
        </w:rPr>
        <w:t xml:space="preserve"> </w:t>
      </w:r>
      <w:r>
        <w:t>for</w:t>
      </w:r>
      <w:r>
        <w:rPr>
          <w:spacing w:val="-8"/>
        </w:rPr>
        <w:t xml:space="preserve"> </w:t>
      </w:r>
      <w:r>
        <w:t>automated</w:t>
      </w:r>
      <w:r>
        <w:rPr>
          <w:spacing w:val="-4"/>
        </w:rPr>
        <w:t xml:space="preserve"> </w:t>
      </w:r>
      <w:r>
        <w:t>parking</w:t>
      </w:r>
      <w:r>
        <w:rPr>
          <w:spacing w:val="-58"/>
        </w:rPr>
        <w:t xml:space="preserve"> </w:t>
      </w:r>
      <w:r>
        <w:t>space</w:t>
      </w:r>
      <w:r>
        <w:rPr>
          <w:spacing w:val="-8"/>
        </w:rPr>
        <w:t xml:space="preserve"> </w:t>
      </w:r>
      <w:r>
        <w:t>status</w:t>
      </w:r>
      <w:r>
        <w:rPr>
          <w:spacing w:val="-7"/>
        </w:rPr>
        <w:t xml:space="preserve"> </w:t>
      </w:r>
      <w:r>
        <w:t>identification,</w:t>
      </w:r>
      <w:r>
        <w:rPr>
          <w:spacing w:val="-6"/>
        </w:rPr>
        <w:t xml:space="preserve"> </w:t>
      </w:r>
      <w:r>
        <w:t>utilizing</w:t>
      </w:r>
      <w:r>
        <w:rPr>
          <w:spacing w:val="-7"/>
        </w:rPr>
        <w:t xml:space="preserve"> </w:t>
      </w:r>
      <w:r>
        <w:t>advanced</w:t>
      </w:r>
      <w:r>
        <w:rPr>
          <w:spacing w:val="-7"/>
        </w:rPr>
        <w:t xml:space="preserve"> </w:t>
      </w:r>
      <w:r>
        <w:t>object</w:t>
      </w:r>
      <w:r>
        <w:rPr>
          <w:spacing w:val="-6"/>
        </w:rPr>
        <w:t xml:space="preserve"> </w:t>
      </w:r>
      <w:r>
        <w:t>detection</w:t>
      </w:r>
      <w:r>
        <w:rPr>
          <w:spacing w:val="-7"/>
        </w:rPr>
        <w:t xml:space="preserve"> </w:t>
      </w:r>
      <w:r>
        <w:t>algorithms</w:t>
      </w:r>
      <w:r>
        <w:rPr>
          <w:spacing w:val="-6"/>
        </w:rPr>
        <w:t xml:space="preserve"> </w:t>
      </w:r>
      <w:r>
        <w:t>to</w:t>
      </w:r>
      <w:r>
        <w:rPr>
          <w:spacing w:val="-7"/>
        </w:rPr>
        <w:t xml:space="preserve"> </w:t>
      </w:r>
      <w:r>
        <w:t>improve</w:t>
      </w:r>
      <w:r>
        <w:rPr>
          <w:spacing w:val="-9"/>
        </w:rPr>
        <w:t xml:space="preserve"> </w:t>
      </w:r>
      <w:r>
        <w:t>accuracy</w:t>
      </w:r>
      <w:r>
        <w:rPr>
          <w:spacing w:val="-6"/>
        </w:rPr>
        <w:t xml:space="preserve"> </w:t>
      </w:r>
      <w:r>
        <w:t>and</w:t>
      </w:r>
      <w:r>
        <w:rPr>
          <w:spacing w:val="-58"/>
        </w:rPr>
        <w:t xml:space="preserve"> </w:t>
      </w:r>
      <w:r>
        <w:t>efficiency.</w:t>
      </w:r>
    </w:p>
    <w:p w14:paraId="1B48AEC3" w14:textId="77777777" w:rsidR="007D20C2" w:rsidRDefault="007D20C2">
      <w:pPr>
        <w:pStyle w:val="BodyText"/>
        <w:rPr>
          <w:sz w:val="36"/>
        </w:rPr>
      </w:pPr>
    </w:p>
    <w:p w14:paraId="4E65362C" w14:textId="77777777" w:rsidR="007D20C2" w:rsidRDefault="00D260D4">
      <w:pPr>
        <w:pStyle w:val="Heading1"/>
        <w:numPr>
          <w:ilvl w:val="1"/>
          <w:numId w:val="14"/>
        </w:numPr>
        <w:tabs>
          <w:tab w:val="left" w:pos="502"/>
        </w:tabs>
        <w:jc w:val="both"/>
      </w:pPr>
      <w:r>
        <w:t>Data</w:t>
      </w:r>
      <w:r>
        <w:rPr>
          <w:spacing w:val="-2"/>
        </w:rPr>
        <w:t xml:space="preserve"> </w:t>
      </w:r>
      <w:r>
        <w:t>Collection</w:t>
      </w:r>
      <w:r>
        <w:rPr>
          <w:spacing w:val="-2"/>
        </w:rPr>
        <w:t xml:space="preserve"> </w:t>
      </w:r>
      <w:r>
        <w:t>and</w:t>
      </w:r>
      <w:r>
        <w:rPr>
          <w:spacing w:val="-2"/>
        </w:rPr>
        <w:t xml:space="preserve"> </w:t>
      </w:r>
      <w:r>
        <w:t>Preparation</w:t>
      </w:r>
    </w:p>
    <w:p w14:paraId="1BDC0CD4" w14:textId="77777777" w:rsidR="007D20C2" w:rsidRDefault="00D260D4">
      <w:pPr>
        <w:pStyle w:val="BodyText"/>
        <w:spacing w:before="137" w:line="360" w:lineRule="auto"/>
        <w:ind w:left="142" w:right="149" w:firstLine="719"/>
        <w:jc w:val="both"/>
      </w:pPr>
      <w:r>
        <w:t>During this phase, the focus was on transforming raw data into standardized formats to</w:t>
      </w:r>
      <w:r>
        <w:rPr>
          <w:spacing w:val="1"/>
        </w:rPr>
        <w:t xml:space="preserve"> </w:t>
      </w:r>
      <w:r>
        <w:t>facilitate model training. Screenshots of parking areas were captured to mark parking slots for</w:t>
      </w:r>
      <w:r>
        <w:rPr>
          <w:spacing w:val="1"/>
        </w:rPr>
        <w:t xml:space="preserve"> </w:t>
      </w:r>
      <w:r>
        <w:t>classifying areas as occupied or not. The Windows snipping tool was utilized for this purpose,</w:t>
      </w:r>
      <w:r>
        <w:rPr>
          <w:spacing w:val="1"/>
        </w:rPr>
        <w:t xml:space="preserve"> </w:t>
      </w:r>
      <w:r>
        <w:t>ensuring</w:t>
      </w:r>
      <w:r>
        <w:rPr>
          <w:spacing w:val="-1"/>
        </w:rPr>
        <w:t xml:space="preserve"> </w:t>
      </w:r>
      <w:r>
        <w:t>efficient capture</w:t>
      </w:r>
      <w:r>
        <w:rPr>
          <w:spacing w:val="1"/>
        </w:rPr>
        <w:t xml:space="preserve"> </w:t>
      </w:r>
      <w:r>
        <w:t>of parking area</w:t>
      </w:r>
      <w:r>
        <w:rPr>
          <w:spacing w:val="-1"/>
        </w:rPr>
        <w:t xml:space="preserve"> </w:t>
      </w:r>
      <w:r>
        <w:t>visuals from videos.</w:t>
      </w:r>
    </w:p>
    <w:p w14:paraId="63E4E87F" w14:textId="77777777" w:rsidR="007D20C2" w:rsidRDefault="00D260D4">
      <w:pPr>
        <w:pStyle w:val="BodyText"/>
        <w:spacing w:line="360" w:lineRule="auto"/>
        <w:ind w:left="142" w:right="151"/>
        <w:jc w:val="both"/>
        <w:rPr>
          <w:rFonts w:ascii="Calibri"/>
          <w:sz w:val="22"/>
        </w:rPr>
      </w:pPr>
      <w:r>
        <w:t>Training images of vehicles were obtained from the Pascal VOC dataset (Pascal2, 2014), which</w:t>
      </w:r>
      <w:r>
        <w:rPr>
          <w:spacing w:val="1"/>
        </w:rPr>
        <w:t xml:space="preserve"> </w:t>
      </w:r>
      <w:r>
        <w:t>offers a comprehensive collection of images suitable for training vehicle detection models. This</w:t>
      </w:r>
      <w:r>
        <w:rPr>
          <w:spacing w:val="1"/>
        </w:rPr>
        <w:t xml:space="preserve"> </w:t>
      </w:r>
      <w:r>
        <w:t>dataset</w:t>
      </w:r>
      <w:r>
        <w:rPr>
          <w:spacing w:val="-6"/>
        </w:rPr>
        <w:t xml:space="preserve"> </w:t>
      </w:r>
      <w:r>
        <w:t>provides</w:t>
      </w:r>
      <w:r>
        <w:rPr>
          <w:spacing w:val="-6"/>
        </w:rPr>
        <w:t xml:space="preserve"> </w:t>
      </w:r>
      <w:r>
        <w:t>standardized</w:t>
      </w:r>
      <w:r>
        <w:rPr>
          <w:spacing w:val="-6"/>
        </w:rPr>
        <w:t xml:space="preserve"> </w:t>
      </w:r>
      <w:r>
        <w:t>image</w:t>
      </w:r>
      <w:r>
        <w:rPr>
          <w:spacing w:val="-4"/>
        </w:rPr>
        <w:t xml:space="preserve"> </w:t>
      </w:r>
      <w:r>
        <w:t>class</w:t>
      </w:r>
      <w:r>
        <w:rPr>
          <w:spacing w:val="-2"/>
        </w:rPr>
        <w:t xml:space="preserve"> </w:t>
      </w:r>
      <w:r>
        <w:t>data,</w:t>
      </w:r>
      <w:r>
        <w:rPr>
          <w:spacing w:val="-5"/>
        </w:rPr>
        <w:t xml:space="preserve"> </w:t>
      </w:r>
      <w:r>
        <w:t>commonly</w:t>
      </w:r>
      <w:r>
        <w:rPr>
          <w:spacing w:val="-5"/>
        </w:rPr>
        <w:t xml:space="preserve"> </w:t>
      </w:r>
      <w:r>
        <w:t>used</w:t>
      </w:r>
      <w:r>
        <w:rPr>
          <w:spacing w:val="-6"/>
        </w:rPr>
        <w:t xml:space="preserve"> </w:t>
      </w:r>
      <w:r>
        <w:t>for</w:t>
      </w:r>
      <w:r>
        <w:rPr>
          <w:spacing w:val="-6"/>
        </w:rPr>
        <w:t xml:space="preserve"> </w:t>
      </w:r>
      <w:r>
        <w:t>image</w:t>
      </w:r>
      <w:r>
        <w:rPr>
          <w:spacing w:val="-4"/>
        </w:rPr>
        <w:t xml:space="preserve"> </w:t>
      </w:r>
      <w:r>
        <w:t>classification</w:t>
      </w:r>
      <w:r>
        <w:rPr>
          <w:spacing w:val="-6"/>
        </w:rPr>
        <w:t xml:space="preserve"> </w:t>
      </w:r>
      <w:r>
        <w:t>tasks.</w:t>
      </w:r>
      <w:r>
        <w:rPr>
          <w:spacing w:val="-6"/>
        </w:rPr>
        <w:t xml:space="preserve"> </w:t>
      </w:r>
      <w:r>
        <w:t>The</w:t>
      </w:r>
      <w:r>
        <w:rPr>
          <w:spacing w:val="-57"/>
        </w:rPr>
        <w:t xml:space="preserve"> </w:t>
      </w:r>
      <w:r>
        <w:t>researcher</w:t>
      </w:r>
      <w:r>
        <w:rPr>
          <w:spacing w:val="-14"/>
        </w:rPr>
        <w:t xml:space="preserve"> </w:t>
      </w:r>
      <w:r>
        <w:t>identified</w:t>
      </w:r>
      <w:r>
        <w:rPr>
          <w:spacing w:val="-13"/>
        </w:rPr>
        <w:t xml:space="preserve"> </w:t>
      </w:r>
      <w:r>
        <w:t>it</w:t>
      </w:r>
      <w:r>
        <w:rPr>
          <w:spacing w:val="-13"/>
        </w:rPr>
        <w:t xml:space="preserve"> </w:t>
      </w:r>
      <w:r>
        <w:t>as</w:t>
      </w:r>
      <w:r>
        <w:rPr>
          <w:spacing w:val="-10"/>
        </w:rPr>
        <w:t xml:space="preserve"> </w:t>
      </w:r>
      <w:r>
        <w:t>an</w:t>
      </w:r>
      <w:r>
        <w:rPr>
          <w:spacing w:val="-13"/>
        </w:rPr>
        <w:t xml:space="preserve"> </w:t>
      </w:r>
      <w:r>
        <w:t>ideal</w:t>
      </w:r>
      <w:r>
        <w:rPr>
          <w:spacing w:val="-13"/>
        </w:rPr>
        <w:t xml:space="preserve"> </w:t>
      </w:r>
      <w:r>
        <w:t>data</w:t>
      </w:r>
      <w:r>
        <w:rPr>
          <w:spacing w:val="-14"/>
        </w:rPr>
        <w:t xml:space="preserve"> </w:t>
      </w:r>
      <w:r>
        <w:t>source</w:t>
      </w:r>
      <w:r>
        <w:rPr>
          <w:spacing w:val="-13"/>
        </w:rPr>
        <w:t xml:space="preserve"> </w:t>
      </w:r>
      <w:r>
        <w:t>due</w:t>
      </w:r>
      <w:r>
        <w:rPr>
          <w:spacing w:val="-14"/>
        </w:rPr>
        <w:t xml:space="preserve"> </w:t>
      </w:r>
      <w:r>
        <w:t>to</w:t>
      </w:r>
      <w:r>
        <w:rPr>
          <w:spacing w:val="-13"/>
        </w:rPr>
        <w:t xml:space="preserve"> </w:t>
      </w:r>
      <w:r>
        <w:t>its</w:t>
      </w:r>
      <w:r>
        <w:rPr>
          <w:spacing w:val="-13"/>
        </w:rPr>
        <w:t xml:space="preserve"> </w:t>
      </w:r>
      <w:r>
        <w:t>provision</w:t>
      </w:r>
      <w:r>
        <w:rPr>
          <w:spacing w:val="-12"/>
        </w:rPr>
        <w:t xml:space="preserve"> </w:t>
      </w:r>
      <w:r>
        <w:t>of</w:t>
      </w:r>
      <w:r>
        <w:rPr>
          <w:spacing w:val="-14"/>
        </w:rPr>
        <w:t xml:space="preserve"> </w:t>
      </w:r>
      <w:r>
        <w:t>testing,</w:t>
      </w:r>
      <w:r>
        <w:rPr>
          <w:spacing w:val="-15"/>
        </w:rPr>
        <w:t xml:space="preserve"> </w:t>
      </w:r>
      <w:r>
        <w:t>training,</w:t>
      </w:r>
      <w:r>
        <w:rPr>
          <w:spacing w:val="-13"/>
        </w:rPr>
        <w:t xml:space="preserve"> </w:t>
      </w:r>
      <w:r>
        <w:t>and</w:t>
      </w:r>
      <w:r>
        <w:rPr>
          <w:spacing w:val="-12"/>
        </w:rPr>
        <w:t xml:space="preserve"> </w:t>
      </w:r>
      <w:r>
        <w:t>validation</w:t>
      </w:r>
      <w:r>
        <w:rPr>
          <w:spacing w:val="-58"/>
        </w:rPr>
        <w:t xml:space="preserve"> </w:t>
      </w:r>
      <w:r>
        <w:t>data</w:t>
      </w:r>
      <w:r>
        <w:rPr>
          <w:spacing w:val="-1"/>
        </w:rPr>
        <w:t xml:space="preserve"> </w:t>
      </w:r>
      <w:r>
        <w:t>sets, ensuring robust</w:t>
      </w:r>
      <w:r>
        <w:rPr>
          <w:spacing w:val="2"/>
        </w:rPr>
        <w:t xml:space="preserve"> </w:t>
      </w:r>
      <w:r>
        <w:t>model training</w:t>
      </w:r>
      <w:r>
        <w:rPr>
          <w:spacing w:val="-1"/>
        </w:rPr>
        <w:t xml:space="preserve"> </w:t>
      </w:r>
      <w:r>
        <w:t>and evaluation processes</w:t>
      </w:r>
      <w:r>
        <w:rPr>
          <w:rFonts w:ascii="Calibri"/>
          <w:sz w:val="22"/>
        </w:rPr>
        <w:t>.</w:t>
      </w:r>
    </w:p>
    <w:p w14:paraId="5FB834EA" w14:textId="77777777" w:rsidR="007D20C2" w:rsidRDefault="007D20C2">
      <w:pPr>
        <w:pStyle w:val="BodyText"/>
        <w:rPr>
          <w:rFonts w:ascii="Calibri"/>
          <w:sz w:val="33"/>
        </w:rPr>
      </w:pPr>
    </w:p>
    <w:p w14:paraId="38D2DA9D" w14:textId="77777777" w:rsidR="007D20C2" w:rsidRDefault="00D260D4">
      <w:pPr>
        <w:pStyle w:val="Heading1"/>
        <w:numPr>
          <w:ilvl w:val="1"/>
          <w:numId w:val="14"/>
        </w:numPr>
        <w:tabs>
          <w:tab w:val="left" w:pos="502"/>
        </w:tabs>
        <w:jc w:val="both"/>
      </w:pPr>
      <w:r>
        <w:t>Modelling</w:t>
      </w:r>
    </w:p>
    <w:p w14:paraId="0C197834" w14:textId="77777777" w:rsidR="007D20C2" w:rsidRDefault="00D260D4">
      <w:pPr>
        <w:pStyle w:val="BodyText"/>
        <w:spacing w:before="139" w:line="360" w:lineRule="auto"/>
        <w:ind w:left="142" w:right="150" w:firstLine="719"/>
        <w:jc w:val="both"/>
      </w:pPr>
      <w:r>
        <w:t>Using</w:t>
      </w:r>
      <w:r>
        <w:rPr>
          <w:spacing w:val="-5"/>
        </w:rPr>
        <w:t xml:space="preserve"> </w:t>
      </w:r>
      <w:r>
        <w:t>VOC</w:t>
      </w:r>
      <w:r>
        <w:rPr>
          <w:spacing w:val="-3"/>
        </w:rPr>
        <w:t xml:space="preserve"> </w:t>
      </w:r>
      <w:r>
        <w:t>images,</w:t>
      </w:r>
      <w:r>
        <w:rPr>
          <w:spacing w:val="-5"/>
        </w:rPr>
        <w:t xml:space="preserve"> </w:t>
      </w:r>
      <w:r>
        <w:t>YOLO</w:t>
      </w:r>
      <w:r>
        <w:rPr>
          <w:spacing w:val="-5"/>
        </w:rPr>
        <w:t xml:space="preserve"> </w:t>
      </w:r>
      <w:r>
        <w:t>and</w:t>
      </w:r>
      <w:r>
        <w:rPr>
          <w:spacing w:val="-4"/>
        </w:rPr>
        <w:t xml:space="preserve"> </w:t>
      </w:r>
      <w:r>
        <w:t>Mask</w:t>
      </w:r>
      <w:r>
        <w:rPr>
          <w:spacing w:val="-4"/>
        </w:rPr>
        <w:t xml:space="preserve"> </w:t>
      </w:r>
      <w:r>
        <w:t>RCNN</w:t>
      </w:r>
      <w:r>
        <w:rPr>
          <w:spacing w:val="-6"/>
        </w:rPr>
        <w:t xml:space="preserve"> </w:t>
      </w:r>
      <w:r>
        <w:t>algorithms</w:t>
      </w:r>
      <w:r>
        <w:rPr>
          <w:spacing w:val="-3"/>
        </w:rPr>
        <w:t xml:space="preserve"> </w:t>
      </w:r>
      <w:r>
        <w:t>were</w:t>
      </w:r>
      <w:r>
        <w:rPr>
          <w:spacing w:val="-6"/>
        </w:rPr>
        <w:t xml:space="preserve"> </w:t>
      </w:r>
      <w:r>
        <w:t>trained</w:t>
      </w:r>
      <w:r>
        <w:rPr>
          <w:spacing w:val="-5"/>
        </w:rPr>
        <w:t xml:space="preserve"> </w:t>
      </w:r>
      <w:r>
        <w:t>for</w:t>
      </w:r>
      <w:r>
        <w:rPr>
          <w:spacing w:val="-1"/>
        </w:rPr>
        <w:t xml:space="preserve"> </w:t>
      </w:r>
      <w:r>
        <w:t>object</w:t>
      </w:r>
      <w:r>
        <w:rPr>
          <w:spacing w:val="-4"/>
        </w:rPr>
        <w:t xml:space="preserve"> </w:t>
      </w:r>
      <w:r>
        <w:t>detection,</w:t>
      </w:r>
      <w:r>
        <w:rPr>
          <w:spacing w:val="-57"/>
        </w:rPr>
        <w:t xml:space="preserve"> </w:t>
      </w:r>
      <w:r>
        <w:t>with 25,494 images allocated for training and 10,926 for testing model accuracy. Following</w:t>
      </w:r>
      <w:r>
        <w:rPr>
          <w:spacing w:val="1"/>
        </w:rPr>
        <w:t xml:space="preserve"> </w:t>
      </w:r>
      <w:r>
        <w:t>successful</w:t>
      </w:r>
      <w:r>
        <w:rPr>
          <w:spacing w:val="1"/>
        </w:rPr>
        <w:t xml:space="preserve"> </w:t>
      </w:r>
      <w:r>
        <w:t>training,</w:t>
      </w:r>
      <w:r>
        <w:rPr>
          <w:spacing w:val="1"/>
        </w:rPr>
        <w:t xml:space="preserve"> </w:t>
      </w:r>
      <w:r>
        <w:t>metrics</w:t>
      </w:r>
      <w:r>
        <w:rPr>
          <w:spacing w:val="1"/>
        </w:rPr>
        <w:t xml:space="preserve"> </w:t>
      </w:r>
      <w:r>
        <w:t>including</w:t>
      </w:r>
      <w:r>
        <w:rPr>
          <w:spacing w:val="1"/>
        </w:rPr>
        <w:t xml:space="preserve"> </w:t>
      </w:r>
      <w:r>
        <w:t>training</w:t>
      </w:r>
      <w:r>
        <w:rPr>
          <w:spacing w:val="1"/>
        </w:rPr>
        <w:t xml:space="preserve"> </w:t>
      </w:r>
      <w:r>
        <w:t>time</w:t>
      </w:r>
      <w:r>
        <w:rPr>
          <w:spacing w:val="1"/>
        </w:rPr>
        <w:t xml:space="preserve"> </w:t>
      </w:r>
      <w:r>
        <w:t>and</w:t>
      </w:r>
      <w:r>
        <w:rPr>
          <w:spacing w:val="1"/>
        </w:rPr>
        <w:t xml:space="preserve"> </w:t>
      </w:r>
      <w:r>
        <w:t>object</w:t>
      </w:r>
      <w:r>
        <w:rPr>
          <w:spacing w:val="1"/>
        </w:rPr>
        <w:t xml:space="preserve"> </w:t>
      </w:r>
      <w:r>
        <w:t>classification</w:t>
      </w:r>
      <w:r>
        <w:rPr>
          <w:spacing w:val="1"/>
        </w:rPr>
        <w:t xml:space="preserve"> </w:t>
      </w:r>
      <w:r>
        <w:t>accuracy</w:t>
      </w:r>
      <w:r>
        <w:rPr>
          <w:spacing w:val="1"/>
        </w:rPr>
        <w:t xml:space="preserve"> </w:t>
      </w:r>
      <w:r>
        <w:t>were</w:t>
      </w:r>
      <w:r>
        <w:rPr>
          <w:spacing w:val="1"/>
        </w:rPr>
        <w:t xml:space="preserve"> </w:t>
      </w:r>
      <w:r>
        <w:t>recorded</w:t>
      </w:r>
      <w:r>
        <w:rPr>
          <w:spacing w:val="-12"/>
        </w:rPr>
        <w:t xml:space="preserve"> </w:t>
      </w:r>
      <w:r>
        <w:t>to</w:t>
      </w:r>
      <w:r>
        <w:rPr>
          <w:spacing w:val="-11"/>
        </w:rPr>
        <w:t xml:space="preserve"> </w:t>
      </w:r>
      <w:r>
        <w:t>assess</w:t>
      </w:r>
      <w:r>
        <w:rPr>
          <w:spacing w:val="-11"/>
        </w:rPr>
        <w:t xml:space="preserve"> </w:t>
      </w:r>
      <w:r>
        <w:t>algorithm</w:t>
      </w:r>
      <w:r>
        <w:rPr>
          <w:spacing w:val="-11"/>
        </w:rPr>
        <w:t xml:space="preserve"> </w:t>
      </w:r>
      <w:r>
        <w:t>efficiency.</w:t>
      </w:r>
      <w:r>
        <w:rPr>
          <w:spacing w:val="-11"/>
        </w:rPr>
        <w:t xml:space="preserve"> </w:t>
      </w:r>
      <w:r>
        <w:t>The</w:t>
      </w:r>
      <w:r>
        <w:rPr>
          <w:spacing w:val="-12"/>
        </w:rPr>
        <w:t xml:space="preserve"> </w:t>
      </w:r>
      <w:r>
        <w:t>most</w:t>
      </w:r>
      <w:r>
        <w:rPr>
          <w:spacing w:val="-10"/>
        </w:rPr>
        <w:t xml:space="preserve"> </w:t>
      </w:r>
      <w:r>
        <w:t>effective</w:t>
      </w:r>
      <w:r>
        <w:rPr>
          <w:spacing w:val="-12"/>
        </w:rPr>
        <w:t xml:space="preserve"> </w:t>
      </w:r>
      <w:r>
        <w:t>algorithm</w:t>
      </w:r>
      <w:r>
        <w:rPr>
          <w:spacing w:val="-11"/>
        </w:rPr>
        <w:t xml:space="preserve"> </w:t>
      </w:r>
      <w:r>
        <w:t>was</w:t>
      </w:r>
      <w:r>
        <w:rPr>
          <w:spacing w:val="-11"/>
        </w:rPr>
        <w:t xml:space="preserve"> </w:t>
      </w:r>
      <w:r>
        <w:t>identified</w:t>
      </w:r>
      <w:r>
        <w:rPr>
          <w:spacing w:val="-11"/>
        </w:rPr>
        <w:t xml:space="preserve"> </w:t>
      </w:r>
      <w:r>
        <w:t>based</w:t>
      </w:r>
      <w:r>
        <w:rPr>
          <w:spacing w:val="-11"/>
        </w:rPr>
        <w:t xml:space="preserve"> </w:t>
      </w:r>
      <w:r>
        <w:t>on</w:t>
      </w:r>
      <w:r>
        <w:rPr>
          <w:spacing w:val="-11"/>
        </w:rPr>
        <w:t xml:space="preserve"> </w:t>
      </w:r>
      <w:r>
        <w:t>these</w:t>
      </w:r>
      <w:r>
        <w:rPr>
          <w:spacing w:val="-58"/>
        </w:rPr>
        <w:t xml:space="preserve"> </w:t>
      </w:r>
      <w:r>
        <w:t>parameters. Subsequently, weights were generated for the optimal model, facilitating vehicle and</w:t>
      </w:r>
      <w:r>
        <w:rPr>
          <w:spacing w:val="1"/>
        </w:rPr>
        <w:t xml:space="preserve"> </w:t>
      </w:r>
      <w:r>
        <w:t>parking</w:t>
      </w:r>
      <w:r>
        <w:rPr>
          <w:spacing w:val="-4"/>
        </w:rPr>
        <w:t xml:space="preserve"> </w:t>
      </w:r>
      <w:r>
        <w:t>space</w:t>
      </w:r>
      <w:r>
        <w:rPr>
          <w:spacing w:val="-1"/>
        </w:rPr>
        <w:t xml:space="preserve"> </w:t>
      </w:r>
      <w:r>
        <w:t>classification</w:t>
      </w:r>
      <w:r>
        <w:rPr>
          <w:spacing w:val="-3"/>
        </w:rPr>
        <w:t xml:space="preserve"> </w:t>
      </w:r>
      <w:r>
        <w:t>in</w:t>
      </w:r>
      <w:r>
        <w:rPr>
          <w:spacing w:val="-2"/>
        </w:rPr>
        <w:t xml:space="preserve"> </w:t>
      </w:r>
      <w:r>
        <w:t>the</w:t>
      </w:r>
      <w:r>
        <w:rPr>
          <w:spacing w:val="-3"/>
        </w:rPr>
        <w:t xml:space="preserve"> </w:t>
      </w:r>
      <w:r>
        <w:t>parking</w:t>
      </w:r>
      <w:r>
        <w:rPr>
          <w:spacing w:val="-4"/>
        </w:rPr>
        <w:t xml:space="preserve"> </w:t>
      </w:r>
      <w:r>
        <w:t>space</w:t>
      </w:r>
      <w:r>
        <w:rPr>
          <w:spacing w:val="-4"/>
        </w:rPr>
        <w:t xml:space="preserve"> </w:t>
      </w:r>
      <w:r>
        <w:t>detection</w:t>
      </w:r>
      <w:r>
        <w:rPr>
          <w:spacing w:val="-3"/>
        </w:rPr>
        <w:t xml:space="preserve"> </w:t>
      </w:r>
      <w:r>
        <w:t>prototype,</w:t>
      </w:r>
      <w:r>
        <w:rPr>
          <w:spacing w:val="-1"/>
        </w:rPr>
        <w:t xml:space="preserve"> </w:t>
      </w:r>
      <w:r>
        <w:t>ensuring</w:t>
      </w:r>
      <w:r>
        <w:rPr>
          <w:spacing w:val="-3"/>
        </w:rPr>
        <w:t xml:space="preserve"> </w:t>
      </w:r>
      <w:r>
        <w:t>accurate</w:t>
      </w:r>
      <w:r>
        <w:rPr>
          <w:spacing w:val="-2"/>
        </w:rPr>
        <w:t xml:space="preserve"> </w:t>
      </w:r>
      <w:r>
        <w:t>real-world</w:t>
      </w:r>
      <w:r>
        <w:rPr>
          <w:spacing w:val="-57"/>
        </w:rPr>
        <w:t xml:space="preserve"> </w:t>
      </w:r>
      <w:r>
        <w:t>application.</w:t>
      </w:r>
    </w:p>
    <w:p w14:paraId="48251B16" w14:textId="77777777" w:rsidR="007D20C2" w:rsidRDefault="00D260D4">
      <w:pPr>
        <w:pStyle w:val="BodyText"/>
        <w:spacing w:line="360" w:lineRule="auto"/>
        <w:ind w:left="142" w:right="150"/>
        <w:jc w:val="both"/>
      </w:pPr>
      <w:r>
        <w:t>The</w:t>
      </w:r>
      <w:r>
        <w:rPr>
          <w:spacing w:val="-5"/>
        </w:rPr>
        <w:t xml:space="preserve"> </w:t>
      </w:r>
      <w:r>
        <w:t>development</w:t>
      </w:r>
      <w:r>
        <w:rPr>
          <w:spacing w:val="-3"/>
        </w:rPr>
        <w:t xml:space="preserve"> </w:t>
      </w:r>
      <w:r>
        <w:t>process</w:t>
      </w:r>
      <w:r>
        <w:rPr>
          <w:spacing w:val="-1"/>
        </w:rPr>
        <w:t xml:space="preserve"> </w:t>
      </w:r>
      <w:r>
        <w:t>included</w:t>
      </w:r>
      <w:r>
        <w:rPr>
          <w:spacing w:val="-3"/>
        </w:rPr>
        <w:t xml:space="preserve"> </w:t>
      </w:r>
      <w:r>
        <w:t>the</w:t>
      </w:r>
      <w:r>
        <w:rPr>
          <w:spacing w:val="-4"/>
        </w:rPr>
        <w:t xml:space="preserve"> </w:t>
      </w:r>
      <w:r>
        <w:t>creation</w:t>
      </w:r>
      <w:r>
        <w:rPr>
          <w:spacing w:val="-4"/>
        </w:rPr>
        <w:t xml:space="preserve"> </w:t>
      </w:r>
      <w:r>
        <w:t>of a</w:t>
      </w:r>
      <w:r>
        <w:rPr>
          <w:spacing w:val="-6"/>
        </w:rPr>
        <w:t xml:space="preserve"> </w:t>
      </w:r>
      <w:r>
        <w:t>flow</w:t>
      </w:r>
      <w:r>
        <w:rPr>
          <w:spacing w:val="-5"/>
        </w:rPr>
        <w:t xml:space="preserve"> </w:t>
      </w:r>
      <w:r>
        <w:t>chart</w:t>
      </w:r>
      <w:r>
        <w:rPr>
          <w:spacing w:val="-4"/>
        </w:rPr>
        <w:t xml:space="preserve"> </w:t>
      </w:r>
      <w:r>
        <w:t>outlining</w:t>
      </w:r>
      <w:r>
        <w:rPr>
          <w:spacing w:val="-3"/>
        </w:rPr>
        <w:t xml:space="preserve"> </w:t>
      </w:r>
      <w:r>
        <w:t>object</w:t>
      </w:r>
      <w:r>
        <w:rPr>
          <w:spacing w:val="-3"/>
        </w:rPr>
        <w:t xml:space="preserve"> </w:t>
      </w:r>
      <w:r>
        <w:t>detection</w:t>
      </w:r>
      <w:r>
        <w:rPr>
          <w:spacing w:val="-4"/>
        </w:rPr>
        <w:t xml:space="preserve"> </w:t>
      </w:r>
      <w:r>
        <w:t>using</w:t>
      </w:r>
      <w:r>
        <w:rPr>
          <w:spacing w:val="-2"/>
        </w:rPr>
        <w:t xml:space="preserve"> </w:t>
      </w:r>
      <w:r>
        <w:t>the</w:t>
      </w:r>
      <w:r>
        <w:rPr>
          <w:spacing w:val="-58"/>
        </w:rPr>
        <w:t xml:space="preserve"> </w:t>
      </w:r>
      <w:r>
        <w:t>efficient</w:t>
      </w:r>
      <w:r>
        <w:rPr>
          <w:spacing w:val="1"/>
        </w:rPr>
        <w:t xml:space="preserve"> </w:t>
      </w:r>
      <w:r>
        <w:t>algorithm,</w:t>
      </w:r>
      <w:r>
        <w:rPr>
          <w:spacing w:val="1"/>
        </w:rPr>
        <w:t xml:space="preserve"> </w:t>
      </w:r>
      <w:r>
        <w:t>guiding</w:t>
      </w:r>
      <w:r>
        <w:rPr>
          <w:spacing w:val="1"/>
        </w:rPr>
        <w:t xml:space="preserve"> </w:t>
      </w:r>
      <w:r>
        <w:t>the</w:t>
      </w:r>
      <w:r>
        <w:rPr>
          <w:spacing w:val="1"/>
        </w:rPr>
        <w:t xml:space="preserve"> </w:t>
      </w:r>
      <w:r>
        <w:t>implementation</w:t>
      </w:r>
      <w:r>
        <w:rPr>
          <w:spacing w:val="1"/>
        </w:rPr>
        <w:t xml:space="preserve"> </w:t>
      </w:r>
      <w:r>
        <w:t>of</w:t>
      </w:r>
      <w:r>
        <w:rPr>
          <w:spacing w:val="1"/>
        </w:rPr>
        <w:t xml:space="preserve"> </w:t>
      </w:r>
      <w:r>
        <w:t>the</w:t>
      </w:r>
      <w:r>
        <w:rPr>
          <w:spacing w:val="1"/>
        </w:rPr>
        <w:t xml:space="preserve"> </w:t>
      </w:r>
      <w:r>
        <w:t>prototype.</w:t>
      </w:r>
      <w:r>
        <w:rPr>
          <w:spacing w:val="1"/>
        </w:rPr>
        <w:t xml:space="preserve"> </w:t>
      </w:r>
      <w:r>
        <w:t>Additionally,</w:t>
      </w:r>
      <w:r>
        <w:rPr>
          <w:spacing w:val="1"/>
        </w:rPr>
        <w:t xml:space="preserve"> </w:t>
      </w:r>
      <w:r>
        <w:t>a</w:t>
      </w:r>
      <w:r>
        <w:rPr>
          <w:spacing w:val="1"/>
        </w:rPr>
        <w:t xml:space="preserve"> </w:t>
      </w:r>
      <w:r>
        <w:t>dedicated</w:t>
      </w:r>
      <w:r>
        <w:rPr>
          <w:spacing w:val="1"/>
        </w:rPr>
        <w:t xml:space="preserve"> </w:t>
      </w:r>
      <w:r>
        <w:t>program was developed to aid in marking parking areas, streamlining the process of annotating</w:t>
      </w:r>
      <w:r>
        <w:rPr>
          <w:spacing w:val="1"/>
        </w:rPr>
        <w:t xml:space="preserve"> </w:t>
      </w:r>
      <w:r>
        <w:t>parking spots in the captured parking photos. This program offered a user-friendly interface,</w:t>
      </w:r>
      <w:r>
        <w:rPr>
          <w:spacing w:val="1"/>
        </w:rPr>
        <w:t xml:space="preserve"> </w:t>
      </w:r>
      <w:r>
        <w:t>simplifying the task of identifying and labeling parking spaces, thereby enhancing the efficiency</w:t>
      </w:r>
      <w:r>
        <w:rPr>
          <w:spacing w:val="1"/>
        </w:rPr>
        <w:t xml:space="preserve"> </w:t>
      </w:r>
      <w:r>
        <w:t>and</w:t>
      </w:r>
      <w:r>
        <w:rPr>
          <w:spacing w:val="-1"/>
        </w:rPr>
        <w:t xml:space="preserve"> </w:t>
      </w:r>
      <w:r>
        <w:t>accuracy of the</w:t>
      </w:r>
      <w:r>
        <w:rPr>
          <w:spacing w:val="-2"/>
        </w:rPr>
        <w:t xml:space="preserve"> </w:t>
      </w:r>
      <w:r>
        <w:t>overall project</w:t>
      </w:r>
      <w:r>
        <w:rPr>
          <w:spacing w:val="2"/>
        </w:rPr>
        <w:t xml:space="preserve"> </w:t>
      </w:r>
      <w:r>
        <w:t>workflow.</w:t>
      </w:r>
    </w:p>
    <w:p w14:paraId="528CFDAC" w14:textId="77777777" w:rsidR="007D20C2" w:rsidRDefault="007D20C2">
      <w:pPr>
        <w:spacing w:line="360" w:lineRule="auto"/>
        <w:jc w:val="both"/>
        <w:sectPr w:rsidR="007D20C2" w:rsidSect="001F0049">
          <w:pgSz w:w="12240" w:h="15840"/>
          <w:pgMar w:top="1340" w:right="980" w:bottom="1800" w:left="1560" w:header="0" w:footer="1535" w:gutter="0"/>
          <w:cols w:space="720"/>
        </w:sectPr>
      </w:pPr>
    </w:p>
    <w:p w14:paraId="05EC91CB" w14:textId="77777777" w:rsidR="007D20C2" w:rsidRDefault="00D260D4">
      <w:pPr>
        <w:pStyle w:val="Heading1"/>
        <w:numPr>
          <w:ilvl w:val="1"/>
          <w:numId w:val="14"/>
        </w:numPr>
        <w:tabs>
          <w:tab w:val="left" w:pos="503"/>
        </w:tabs>
        <w:spacing w:before="78"/>
        <w:ind w:hanging="361"/>
        <w:jc w:val="both"/>
      </w:pPr>
      <w:r>
        <w:lastRenderedPageBreak/>
        <w:t>Evaluation</w:t>
      </w:r>
    </w:p>
    <w:p w14:paraId="5FA1D835" w14:textId="77777777" w:rsidR="007D20C2" w:rsidRDefault="00D260D4">
      <w:pPr>
        <w:pStyle w:val="BodyText"/>
        <w:spacing w:before="136" w:line="360" w:lineRule="auto"/>
        <w:ind w:left="142" w:right="153" w:firstLine="719"/>
        <w:jc w:val="both"/>
      </w:pPr>
      <w:r>
        <w:t>The</w:t>
      </w:r>
      <w:r>
        <w:rPr>
          <w:spacing w:val="-5"/>
        </w:rPr>
        <w:t xml:space="preserve"> </w:t>
      </w:r>
      <w:r>
        <w:t>model</w:t>
      </w:r>
      <w:r>
        <w:rPr>
          <w:spacing w:val="-4"/>
        </w:rPr>
        <w:t xml:space="preserve"> </w:t>
      </w:r>
      <w:r>
        <w:t>was</w:t>
      </w:r>
      <w:r>
        <w:rPr>
          <w:spacing w:val="-3"/>
        </w:rPr>
        <w:t xml:space="preserve"> </w:t>
      </w:r>
      <w:r>
        <w:t>assessed</w:t>
      </w:r>
      <w:r>
        <w:rPr>
          <w:spacing w:val="-4"/>
        </w:rPr>
        <w:t xml:space="preserve"> </w:t>
      </w:r>
      <w:r>
        <w:t>through</w:t>
      </w:r>
      <w:r>
        <w:rPr>
          <w:spacing w:val="-4"/>
        </w:rPr>
        <w:t xml:space="preserve"> </w:t>
      </w:r>
      <w:r>
        <w:t>real-time</w:t>
      </w:r>
      <w:r>
        <w:rPr>
          <w:spacing w:val="-3"/>
        </w:rPr>
        <w:t xml:space="preserve"> </w:t>
      </w:r>
      <w:r>
        <w:t>video</w:t>
      </w:r>
      <w:r>
        <w:rPr>
          <w:spacing w:val="-4"/>
        </w:rPr>
        <w:t xml:space="preserve"> </w:t>
      </w:r>
      <w:r>
        <w:t>streaming</w:t>
      </w:r>
      <w:r>
        <w:rPr>
          <w:spacing w:val="-4"/>
        </w:rPr>
        <w:t xml:space="preserve"> </w:t>
      </w:r>
      <w:r>
        <w:t>of</w:t>
      </w:r>
      <w:r>
        <w:rPr>
          <w:spacing w:val="-4"/>
        </w:rPr>
        <w:t xml:space="preserve"> </w:t>
      </w:r>
      <w:r>
        <w:t>the</w:t>
      </w:r>
      <w:r>
        <w:rPr>
          <w:spacing w:val="-4"/>
        </w:rPr>
        <w:t xml:space="preserve"> </w:t>
      </w:r>
      <w:r>
        <w:t>parking</w:t>
      </w:r>
      <w:r>
        <w:rPr>
          <w:spacing w:val="-3"/>
        </w:rPr>
        <w:t xml:space="preserve"> </w:t>
      </w:r>
      <w:r>
        <w:t>area,</w:t>
      </w:r>
      <w:r>
        <w:rPr>
          <w:spacing w:val="-4"/>
        </w:rPr>
        <w:t xml:space="preserve"> </w:t>
      </w:r>
      <w:r>
        <w:t>gauging</w:t>
      </w:r>
      <w:r>
        <w:rPr>
          <w:spacing w:val="-3"/>
        </w:rPr>
        <w:t xml:space="preserve"> </w:t>
      </w:r>
      <w:r>
        <w:t>its</w:t>
      </w:r>
      <w:r>
        <w:rPr>
          <w:spacing w:val="-57"/>
        </w:rPr>
        <w:t xml:space="preserve"> </w:t>
      </w:r>
      <w:r>
        <w:t>precision in classifying parking spots as vehicles entered and exited. Moreover, its proficiency in</w:t>
      </w:r>
      <w:r>
        <w:rPr>
          <w:spacing w:val="1"/>
        </w:rPr>
        <w:t xml:space="preserve"> </w:t>
      </w:r>
      <w:r>
        <w:t>accurately</w:t>
      </w:r>
      <w:r>
        <w:rPr>
          <w:spacing w:val="-1"/>
        </w:rPr>
        <w:t xml:space="preserve"> </w:t>
      </w:r>
      <w:r>
        <w:t>detecting objects within the</w:t>
      </w:r>
      <w:r>
        <w:rPr>
          <w:spacing w:val="-1"/>
        </w:rPr>
        <w:t xml:space="preserve"> </w:t>
      </w:r>
      <w:r>
        <w:t>parking zone</w:t>
      </w:r>
      <w:r>
        <w:rPr>
          <w:spacing w:val="-1"/>
        </w:rPr>
        <w:t xml:space="preserve"> </w:t>
      </w:r>
      <w:r>
        <w:t>was scrutinized.</w:t>
      </w:r>
    </w:p>
    <w:p w14:paraId="5EF063AF" w14:textId="77777777" w:rsidR="007D20C2" w:rsidRDefault="00D260D4">
      <w:pPr>
        <w:pStyle w:val="BodyText"/>
        <w:spacing w:before="2" w:line="360" w:lineRule="auto"/>
        <w:ind w:left="142" w:right="149"/>
        <w:jc w:val="both"/>
      </w:pPr>
      <w:r>
        <w:t>The</w:t>
      </w:r>
      <w:r>
        <w:rPr>
          <w:spacing w:val="-5"/>
        </w:rPr>
        <w:t xml:space="preserve"> </w:t>
      </w:r>
      <w:r>
        <w:t>evaluation</w:t>
      </w:r>
      <w:r>
        <w:rPr>
          <w:spacing w:val="-3"/>
        </w:rPr>
        <w:t xml:space="preserve"> </w:t>
      </w:r>
      <w:r>
        <w:t>extended</w:t>
      </w:r>
      <w:r>
        <w:rPr>
          <w:spacing w:val="-1"/>
        </w:rPr>
        <w:t xml:space="preserve"> </w:t>
      </w:r>
      <w:r>
        <w:t>to</w:t>
      </w:r>
      <w:r>
        <w:rPr>
          <w:spacing w:val="-2"/>
        </w:rPr>
        <w:t xml:space="preserve"> </w:t>
      </w:r>
      <w:r>
        <w:t>analyzing</w:t>
      </w:r>
      <w:r>
        <w:rPr>
          <w:spacing w:val="-4"/>
        </w:rPr>
        <w:t xml:space="preserve"> </w:t>
      </w:r>
      <w:r>
        <w:t>how</w:t>
      </w:r>
      <w:r>
        <w:rPr>
          <w:spacing w:val="-4"/>
        </w:rPr>
        <w:t xml:space="preserve"> </w:t>
      </w:r>
      <w:r>
        <w:t>well</w:t>
      </w:r>
      <w:r>
        <w:rPr>
          <w:spacing w:val="-2"/>
        </w:rPr>
        <w:t xml:space="preserve"> </w:t>
      </w:r>
      <w:r>
        <w:t>the</w:t>
      </w:r>
      <w:r>
        <w:rPr>
          <w:spacing w:val="-5"/>
        </w:rPr>
        <w:t xml:space="preserve"> </w:t>
      </w:r>
      <w:r>
        <w:t>model's</w:t>
      </w:r>
      <w:r>
        <w:rPr>
          <w:spacing w:val="-4"/>
        </w:rPr>
        <w:t xml:space="preserve"> </w:t>
      </w:r>
      <w:r>
        <w:t>performance</w:t>
      </w:r>
      <w:r>
        <w:rPr>
          <w:spacing w:val="-4"/>
        </w:rPr>
        <w:t xml:space="preserve"> </w:t>
      </w:r>
      <w:r>
        <w:t>aligned</w:t>
      </w:r>
      <w:r>
        <w:rPr>
          <w:spacing w:val="-4"/>
        </w:rPr>
        <w:t xml:space="preserve"> </w:t>
      </w:r>
      <w:r>
        <w:t>with</w:t>
      </w:r>
      <w:r>
        <w:rPr>
          <w:spacing w:val="-3"/>
        </w:rPr>
        <w:t xml:space="preserve"> </w:t>
      </w:r>
      <w:r>
        <w:t>the</w:t>
      </w:r>
      <w:r>
        <w:rPr>
          <w:spacing w:val="-3"/>
        </w:rPr>
        <w:t xml:space="preserve"> </w:t>
      </w:r>
      <w:r>
        <w:t>project's</w:t>
      </w:r>
      <w:r>
        <w:rPr>
          <w:spacing w:val="-58"/>
        </w:rPr>
        <w:t xml:space="preserve"> </w:t>
      </w:r>
      <w:r>
        <w:t>objectives, seeking areas for potential enhancement in future iterations. This thorough evaluation</w:t>
      </w:r>
      <w:r>
        <w:rPr>
          <w:spacing w:val="1"/>
        </w:rPr>
        <w:t xml:space="preserve"> </w:t>
      </w:r>
      <w:r>
        <w:t>aimed to verify the model's efficacy in achieving the project's aims and to offer valuable insights</w:t>
      </w:r>
      <w:r>
        <w:rPr>
          <w:spacing w:val="1"/>
        </w:rPr>
        <w:t xml:space="preserve"> </w:t>
      </w:r>
      <w:r>
        <w:t>for</w:t>
      </w:r>
      <w:r>
        <w:rPr>
          <w:spacing w:val="-3"/>
        </w:rPr>
        <w:t xml:space="preserve"> </w:t>
      </w:r>
      <w:r>
        <w:t>optimizing and advancing its functionality in future</w:t>
      </w:r>
      <w:r>
        <w:rPr>
          <w:spacing w:val="-1"/>
        </w:rPr>
        <w:t xml:space="preserve"> </w:t>
      </w:r>
      <w:r>
        <w:t>development cycles.</w:t>
      </w:r>
    </w:p>
    <w:p w14:paraId="472D2922" w14:textId="77777777" w:rsidR="007D20C2" w:rsidRDefault="007D20C2">
      <w:pPr>
        <w:pStyle w:val="BodyText"/>
        <w:spacing w:before="11"/>
        <w:rPr>
          <w:sz w:val="35"/>
        </w:rPr>
      </w:pPr>
    </w:p>
    <w:p w14:paraId="2A8FE128" w14:textId="77777777" w:rsidR="007D20C2" w:rsidRDefault="00D260D4">
      <w:pPr>
        <w:pStyle w:val="Heading1"/>
        <w:numPr>
          <w:ilvl w:val="1"/>
          <w:numId w:val="14"/>
        </w:numPr>
        <w:tabs>
          <w:tab w:val="left" w:pos="503"/>
        </w:tabs>
        <w:ind w:hanging="361"/>
        <w:jc w:val="both"/>
      </w:pPr>
      <w:r>
        <w:t>Deployment</w:t>
      </w:r>
    </w:p>
    <w:p w14:paraId="6CBD9345" w14:textId="77777777" w:rsidR="007D20C2" w:rsidRDefault="00D260D4">
      <w:pPr>
        <w:pStyle w:val="BodyText"/>
        <w:spacing w:before="139" w:line="360" w:lineRule="auto"/>
        <w:ind w:left="142" w:right="148" w:firstLine="719"/>
        <w:jc w:val="both"/>
      </w:pPr>
      <w:r>
        <w:t>The model was deployed on a Raspberry Pi, where it processed streaming video images of</w:t>
      </w:r>
      <w:r>
        <w:rPr>
          <w:spacing w:val="-57"/>
        </w:rPr>
        <w:t xml:space="preserve"> </w:t>
      </w:r>
      <w:r>
        <w:t>the parking area. Through this setup, the model effectively classified parking spaces as either</w:t>
      </w:r>
      <w:r>
        <w:rPr>
          <w:spacing w:val="1"/>
        </w:rPr>
        <w:t xml:space="preserve"> </w:t>
      </w:r>
      <w:r>
        <w:t>vacant or occupied in real-time. The results of this classification were then displayed, providing</w:t>
      </w:r>
      <w:r>
        <w:rPr>
          <w:spacing w:val="1"/>
        </w:rPr>
        <w:t xml:space="preserve"> </w:t>
      </w:r>
      <w:r>
        <w:t>users</w:t>
      </w:r>
      <w:r>
        <w:rPr>
          <w:spacing w:val="-10"/>
        </w:rPr>
        <w:t xml:space="preserve"> </w:t>
      </w:r>
      <w:r>
        <w:t>with</w:t>
      </w:r>
      <w:r>
        <w:rPr>
          <w:spacing w:val="-8"/>
        </w:rPr>
        <w:t xml:space="preserve"> </w:t>
      </w:r>
      <w:r>
        <w:t>up-to-date</w:t>
      </w:r>
      <w:r>
        <w:rPr>
          <w:spacing w:val="-9"/>
        </w:rPr>
        <w:t xml:space="preserve"> </w:t>
      </w:r>
      <w:r>
        <w:t>information</w:t>
      </w:r>
      <w:r>
        <w:rPr>
          <w:spacing w:val="-9"/>
        </w:rPr>
        <w:t xml:space="preserve"> </w:t>
      </w:r>
      <w:r>
        <w:t>on</w:t>
      </w:r>
      <w:r>
        <w:rPr>
          <w:spacing w:val="-10"/>
        </w:rPr>
        <w:t xml:space="preserve"> </w:t>
      </w:r>
      <w:r>
        <w:t>parking</w:t>
      </w:r>
      <w:r>
        <w:rPr>
          <w:spacing w:val="-9"/>
        </w:rPr>
        <w:t xml:space="preserve"> </w:t>
      </w:r>
      <w:r>
        <w:t>space</w:t>
      </w:r>
      <w:r>
        <w:rPr>
          <w:spacing w:val="-7"/>
        </w:rPr>
        <w:t xml:space="preserve"> </w:t>
      </w:r>
      <w:r>
        <w:t>availability.</w:t>
      </w:r>
      <w:r>
        <w:rPr>
          <w:spacing w:val="-9"/>
        </w:rPr>
        <w:t xml:space="preserve"> </w:t>
      </w:r>
      <w:r>
        <w:t>This</w:t>
      </w:r>
      <w:r>
        <w:rPr>
          <w:spacing w:val="-9"/>
        </w:rPr>
        <w:t xml:space="preserve"> </w:t>
      </w:r>
      <w:r>
        <w:t>deployment</w:t>
      </w:r>
      <w:r>
        <w:rPr>
          <w:spacing w:val="-8"/>
        </w:rPr>
        <w:t xml:space="preserve"> </w:t>
      </w:r>
      <w:r>
        <w:t>demonstrated</w:t>
      </w:r>
      <w:r>
        <w:rPr>
          <w:spacing w:val="-9"/>
        </w:rPr>
        <w:t xml:space="preserve"> </w:t>
      </w:r>
      <w:r>
        <w:t>the</w:t>
      </w:r>
      <w:r>
        <w:rPr>
          <w:spacing w:val="-58"/>
        </w:rPr>
        <w:t xml:space="preserve"> </w:t>
      </w:r>
      <w:r>
        <w:t>practical application of the model in a real-world scenario, facilitating efficient parking space</w:t>
      </w:r>
      <w:r>
        <w:rPr>
          <w:spacing w:val="1"/>
        </w:rPr>
        <w:t xml:space="preserve"> </w:t>
      </w:r>
      <w:r>
        <w:t>management</w:t>
      </w:r>
      <w:r>
        <w:rPr>
          <w:spacing w:val="-1"/>
        </w:rPr>
        <w:t xml:space="preserve"> </w:t>
      </w:r>
      <w:r>
        <w:t>and</w:t>
      </w:r>
      <w:r>
        <w:rPr>
          <w:spacing w:val="2"/>
        </w:rPr>
        <w:t xml:space="preserve"> </w:t>
      </w:r>
      <w:r>
        <w:t>enhancing user experience.</w:t>
      </w:r>
    </w:p>
    <w:p w14:paraId="3FC7B2CE" w14:textId="77777777" w:rsidR="007D20C2" w:rsidRDefault="007D20C2">
      <w:pPr>
        <w:spacing w:line="360" w:lineRule="auto"/>
        <w:jc w:val="both"/>
        <w:sectPr w:rsidR="007D20C2" w:rsidSect="001F0049">
          <w:pgSz w:w="12240" w:h="15840"/>
          <w:pgMar w:top="1340" w:right="980" w:bottom="1800" w:left="1560" w:header="0" w:footer="1535" w:gutter="0"/>
          <w:cols w:space="720"/>
        </w:sectPr>
      </w:pPr>
    </w:p>
    <w:p w14:paraId="6B2362AC" w14:textId="77777777" w:rsidR="007D20C2" w:rsidRDefault="007D20C2">
      <w:pPr>
        <w:pStyle w:val="BodyText"/>
        <w:rPr>
          <w:sz w:val="20"/>
        </w:rPr>
      </w:pPr>
    </w:p>
    <w:p w14:paraId="478D5885" w14:textId="77777777" w:rsidR="007D20C2" w:rsidRDefault="007D20C2">
      <w:pPr>
        <w:pStyle w:val="BodyText"/>
        <w:rPr>
          <w:sz w:val="20"/>
        </w:rPr>
      </w:pPr>
    </w:p>
    <w:p w14:paraId="1489BFDC" w14:textId="77777777" w:rsidR="007D20C2" w:rsidRDefault="007D20C2">
      <w:pPr>
        <w:pStyle w:val="BodyText"/>
        <w:rPr>
          <w:sz w:val="20"/>
        </w:rPr>
      </w:pPr>
    </w:p>
    <w:p w14:paraId="039210B9" w14:textId="77777777" w:rsidR="007D20C2" w:rsidRDefault="007D20C2">
      <w:pPr>
        <w:pStyle w:val="BodyText"/>
        <w:rPr>
          <w:sz w:val="20"/>
        </w:rPr>
      </w:pPr>
    </w:p>
    <w:p w14:paraId="15984CB8" w14:textId="77777777" w:rsidR="007D20C2" w:rsidRDefault="007D20C2">
      <w:pPr>
        <w:pStyle w:val="BodyText"/>
        <w:rPr>
          <w:sz w:val="20"/>
        </w:rPr>
      </w:pPr>
    </w:p>
    <w:p w14:paraId="0EC3FB93" w14:textId="77777777" w:rsidR="007D20C2" w:rsidRDefault="007D20C2">
      <w:pPr>
        <w:pStyle w:val="BodyText"/>
        <w:rPr>
          <w:sz w:val="20"/>
        </w:rPr>
      </w:pPr>
    </w:p>
    <w:p w14:paraId="0F96E9E2" w14:textId="77777777" w:rsidR="007D20C2" w:rsidRDefault="007D20C2">
      <w:pPr>
        <w:pStyle w:val="BodyText"/>
        <w:rPr>
          <w:sz w:val="20"/>
        </w:rPr>
      </w:pPr>
    </w:p>
    <w:p w14:paraId="2B972E69" w14:textId="77777777" w:rsidR="007D20C2" w:rsidRDefault="007D20C2">
      <w:pPr>
        <w:pStyle w:val="BodyText"/>
        <w:rPr>
          <w:sz w:val="20"/>
        </w:rPr>
      </w:pPr>
    </w:p>
    <w:p w14:paraId="61DC4B88" w14:textId="77777777" w:rsidR="007D20C2" w:rsidRDefault="007D20C2">
      <w:pPr>
        <w:pStyle w:val="BodyText"/>
        <w:rPr>
          <w:sz w:val="20"/>
        </w:rPr>
      </w:pPr>
    </w:p>
    <w:p w14:paraId="5B4A94FE" w14:textId="77777777" w:rsidR="007D20C2" w:rsidRDefault="007D20C2">
      <w:pPr>
        <w:pStyle w:val="BodyText"/>
        <w:rPr>
          <w:sz w:val="21"/>
        </w:rPr>
      </w:pPr>
    </w:p>
    <w:p w14:paraId="5742C663" w14:textId="77777777" w:rsidR="007D20C2" w:rsidRDefault="007D20C2">
      <w:pPr>
        <w:rPr>
          <w:sz w:val="21"/>
        </w:rPr>
        <w:sectPr w:rsidR="007D20C2" w:rsidSect="001F0049">
          <w:pgSz w:w="12240" w:h="15840"/>
          <w:pgMar w:top="1500" w:right="980" w:bottom="1800" w:left="1560" w:header="0" w:footer="1535" w:gutter="0"/>
          <w:cols w:space="720"/>
        </w:sectPr>
      </w:pPr>
    </w:p>
    <w:p w14:paraId="37C1B64E" w14:textId="77777777" w:rsidR="007D20C2" w:rsidRDefault="007D20C2">
      <w:pPr>
        <w:pStyle w:val="BodyText"/>
        <w:rPr>
          <w:sz w:val="26"/>
        </w:rPr>
      </w:pPr>
    </w:p>
    <w:p w14:paraId="1D7BAF38" w14:textId="77777777" w:rsidR="007D20C2" w:rsidRDefault="007D20C2">
      <w:pPr>
        <w:pStyle w:val="BodyText"/>
        <w:rPr>
          <w:sz w:val="26"/>
        </w:rPr>
      </w:pPr>
    </w:p>
    <w:p w14:paraId="2CFDCBDD" w14:textId="77777777" w:rsidR="007D20C2" w:rsidRDefault="007D20C2">
      <w:pPr>
        <w:pStyle w:val="BodyText"/>
        <w:spacing w:before="10"/>
        <w:rPr>
          <w:sz w:val="27"/>
        </w:rPr>
      </w:pPr>
    </w:p>
    <w:p w14:paraId="1F82B2EE" w14:textId="77777777" w:rsidR="007D20C2" w:rsidRDefault="00D260D4">
      <w:pPr>
        <w:pStyle w:val="Heading1"/>
        <w:numPr>
          <w:ilvl w:val="1"/>
          <w:numId w:val="13"/>
        </w:numPr>
        <w:tabs>
          <w:tab w:val="left" w:pos="503"/>
        </w:tabs>
        <w:spacing w:before="1"/>
        <w:ind w:hanging="361"/>
      </w:pPr>
      <w:r>
        <w:t>Introduction</w:t>
      </w:r>
    </w:p>
    <w:p w14:paraId="74171F89" w14:textId="77777777" w:rsidR="007D20C2" w:rsidRDefault="00D260D4">
      <w:pPr>
        <w:spacing w:before="90"/>
        <w:ind w:left="126" w:right="2214"/>
        <w:jc w:val="center"/>
        <w:rPr>
          <w:b/>
          <w:sz w:val="24"/>
        </w:rPr>
      </w:pPr>
      <w:r>
        <w:br w:type="column"/>
      </w:r>
      <w:r>
        <w:rPr>
          <w:b/>
          <w:sz w:val="24"/>
        </w:rPr>
        <w:t>CHAPTER</w:t>
      </w:r>
      <w:r>
        <w:rPr>
          <w:b/>
          <w:spacing w:val="-2"/>
          <w:sz w:val="24"/>
        </w:rPr>
        <w:t xml:space="preserve"> </w:t>
      </w:r>
      <w:r>
        <w:rPr>
          <w:b/>
          <w:sz w:val="24"/>
        </w:rPr>
        <w:t>4</w:t>
      </w:r>
    </w:p>
    <w:p w14:paraId="3621CB1F" w14:textId="77777777" w:rsidR="007D20C2" w:rsidRDefault="00D260D4">
      <w:pPr>
        <w:pStyle w:val="Heading1"/>
        <w:spacing w:before="137"/>
        <w:ind w:left="126" w:right="2214" w:firstLine="0"/>
        <w:jc w:val="center"/>
      </w:pPr>
      <w:r>
        <w:t>ANALYSIS,</w:t>
      </w:r>
      <w:r>
        <w:rPr>
          <w:spacing w:val="-2"/>
        </w:rPr>
        <w:t xml:space="preserve"> </w:t>
      </w:r>
      <w:r>
        <w:t>DESIGN,</w:t>
      </w:r>
      <w:r>
        <w:rPr>
          <w:spacing w:val="-4"/>
        </w:rPr>
        <w:t xml:space="preserve"> </w:t>
      </w:r>
      <w:r>
        <w:t>AND</w:t>
      </w:r>
      <w:r>
        <w:rPr>
          <w:spacing w:val="-1"/>
        </w:rPr>
        <w:t xml:space="preserve"> </w:t>
      </w:r>
      <w:r>
        <w:t>IMPLEMENTATION</w:t>
      </w:r>
    </w:p>
    <w:p w14:paraId="497A43F2" w14:textId="77777777" w:rsidR="007D20C2" w:rsidRDefault="007D20C2">
      <w:pPr>
        <w:jc w:val="center"/>
        <w:sectPr w:rsidR="007D20C2" w:rsidSect="001F0049">
          <w:type w:val="continuous"/>
          <w:pgSz w:w="12240" w:h="15840"/>
          <w:pgMar w:top="1500" w:right="980" w:bottom="280" w:left="1560" w:header="720" w:footer="720" w:gutter="0"/>
          <w:cols w:num="2" w:space="720" w:equalWidth="0">
            <w:col w:w="1849" w:space="230"/>
            <w:col w:w="7621"/>
          </w:cols>
        </w:sectPr>
      </w:pPr>
    </w:p>
    <w:p w14:paraId="728D7307" w14:textId="77777777" w:rsidR="007D20C2" w:rsidRDefault="00D260D4">
      <w:pPr>
        <w:pStyle w:val="BodyText"/>
        <w:spacing w:before="136" w:line="360" w:lineRule="auto"/>
        <w:ind w:left="142" w:right="152" w:firstLine="719"/>
        <w:jc w:val="both"/>
      </w:pPr>
      <w:r>
        <w:t>We delve into the multifaceted domain of driving knowledge, covering its development,</w:t>
      </w:r>
      <w:r>
        <w:rPr>
          <w:spacing w:val="1"/>
        </w:rPr>
        <w:t xml:space="preserve"> </w:t>
      </w:r>
      <w:r>
        <w:t>educational aspects, and deployment in testing scenarios. Our primary focus centers on advanced</w:t>
      </w:r>
      <w:r>
        <w:rPr>
          <w:spacing w:val="1"/>
        </w:rPr>
        <w:t xml:space="preserve"> </w:t>
      </w:r>
      <w:r>
        <w:t>parking techniques designed to accurately discern empty parking spots and monitor the arrivals</w:t>
      </w:r>
      <w:r>
        <w:rPr>
          <w:spacing w:val="1"/>
        </w:rPr>
        <w:t xml:space="preserve"> </w:t>
      </w:r>
      <w:r>
        <w:t>and</w:t>
      </w:r>
      <w:r>
        <w:rPr>
          <w:spacing w:val="1"/>
        </w:rPr>
        <w:t xml:space="preserve"> </w:t>
      </w:r>
      <w:r>
        <w:t>departures</w:t>
      </w:r>
      <w:r>
        <w:rPr>
          <w:spacing w:val="1"/>
        </w:rPr>
        <w:t xml:space="preserve"> </w:t>
      </w:r>
      <w:r>
        <w:t>of</w:t>
      </w:r>
      <w:r>
        <w:rPr>
          <w:spacing w:val="1"/>
        </w:rPr>
        <w:t xml:space="preserve"> </w:t>
      </w:r>
      <w:r>
        <w:t>vehicles.</w:t>
      </w:r>
      <w:r>
        <w:rPr>
          <w:spacing w:val="1"/>
        </w:rPr>
        <w:t xml:space="preserve"> </w:t>
      </w:r>
      <w:r>
        <w:t>These</w:t>
      </w:r>
      <w:r>
        <w:rPr>
          <w:spacing w:val="1"/>
        </w:rPr>
        <w:t xml:space="preserve"> </w:t>
      </w:r>
      <w:r>
        <w:t>techniques</w:t>
      </w:r>
      <w:r>
        <w:rPr>
          <w:spacing w:val="1"/>
        </w:rPr>
        <w:t xml:space="preserve"> </w:t>
      </w:r>
      <w:r>
        <w:t>hold</w:t>
      </w:r>
      <w:r>
        <w:rPr>
          <w:spacing w:val="1"/>
        </w:rPr>
        <w:t xml:space="preserve"> </w:t>
      </w:r>
      <w:r>
        <w:t>immense</w:t>
      </w:r>
      <w:r>
        <w:rPr>
          <w:spacing w:val="1"/>
        </w:rPr>
        <w:t xml:space="preserve"> </w:t>
      </w:r>
      <w:r>
        <w:t>potential</w:t>
      </w:r>
      <w:r>
        <w:rPr>
          <w:spacing w:val="1"/>
        </w:rPr>
        <w:t xml:space="preserve"> </w:t>
      </w:r>
      <w:r>
        <w:t>for</w:t>
      </w:r>
      <w:r>
        <w:rPr>
          <w:spacing w:val="1"/>
        </w:rPr>
        <w:t xml:space="preserve"> </w:t>
      </w:r>
      <w:r>
        <w:t>enhancing</w:t>
      </w:r>
      <w:r>
        <w:rPr>
          <w:spacing w:val="1"/>
        </w:rPr>
        <w:t xml:space="preserve"> </w:t>
      </w:r>
      <w:r>
        <w:t>traffic</w:t>
      </w:r>
      <w:r>
        <w:rPr>
          <w:spacing w:val="1"/>
        </w:rPr>
        <w:t xml:space="preserve"> </w:t>
      </w:r>
      <w:r>
        <w:t>management</w:t>
      </w:r>
      <w:r>
        <w:rPr>
          <w:spacing w:val="-1"/>
        </w:rPr>
        <w:t xml:space="preserve"> </w:t>
      </w:r>
      <w:r>
        <w:t>strategies and yielding considerable</w:t>
      </w:r>
      <w:r>
        <w:rPr>
          <w:spacing w:val="1"/>
        </w:rPr>
        <w:t xml:space="preserve"> </w:t>
      </w:r>
      <w:r>
        <w:t>energy</w:t>
      </w:r>
      <w:r>
        <w:rPr>
          <w:spacing w:val="-1"/>
        </w:rPr>
        <w:t xml:space="preserve"> </w:t>
      </w:r>
      <w:r>
        <w:t>savings.</w:t>
      </w:r>
    </w:p>
    <w:p w14:paraId="3782C4C3" w14:textId="77777777" w:rsidR="007D20C2" w:rsidRDefault="00D260D4">
      <w:pPr>
        <w:pStyle w:val="BodyText"/>
        <w:spacing w:before="2" w:line="360" w:lineRule="auto"/>
        <w:ind w:left="142" w:right="153"/>
        <w:jc w:val="both"/>
      </w:pPr>
      <w:r>
        <w:t>A key innovation lies in our utilization of image streaming from surveillance footage, a method</w:t>
      </w:r>
      <w:r>
        <w:rPr>
          <w:spacing w:val="1"/>
        </w:rPr>
        <w:t xml:space="preserve"> </w:t>
      </w:r>
      <w:r>
        <w:t>that obviates the need for additional sensors within the parking area. Through this approach, we</w:t>
      </w:r>
      <w:r>
        <w:rPr>
          <w:spacing w:val="1"/>
        </w:rPr>
        <w:t xml:space="preserve"> </w:t>
      </w:r>
      <w:r>
        <w:t>achieve</w:t>
      </w:r>
      <w:r>
        <w:rPr>
          <w:spacing w:val="-1"/>
        </w:rPr>
        <w:t xml:space="preserve"> </w:t>
      </w:r>
      <w:r>
        <w:t>effective</w:t>
      </w:r>
      <w:r>
        <w:rPr>
          <w:spacing w:val="-1"/>
        </w:rPr>
        <w:t xml:space="preserve"> </w:t>
      </w:r>
      <w:r>
        <w:t>detection of parking spaces with</w:t>
      </w:r>
      <w:r>
        <w:rPr>
          <w:spacing w:val="2"/>
        </w:rPr>
        <w:t xml:space="preserve"> </w:t>
      </w:r>
      <w:r>
        <w:t>a</w:t>
      </w:r>
      <w:r>
        <w:rPr>
          <w:spacing w:val="-2"/>
        </w:rPr>
        <w:t xml:space="preserve"> </w:t>
      </w:r>
      <w:r>
        <w:t>high degree</w:t>
      </w:r>
      <w:r>
        <w:rPr>
          <w:spacing w:val="-1"/>
        </w:rPr>
        <w:t xml:space="preserve"> </w:t>
      </w:r>
      <w:r>
        <w:t>of reliability.</w:t>
      </w:r>
    </w:p>
    <w:p w14:paraId="2EC33200" w14:textId="77777777" w:rsidR="007D20C2" w:rsidRDefault="00D260D4">
      <w:pPr>
        <w:pStyle w:val="BodyText"/>
        <w:spacing w:line="360" w:lineRule="auto"/>
        <w:ind w:left="142" w:right="149"/>
        <w:jc w:val="both"/>
      </w:pPr>
      <w:r>
        <w:t>Our paper introduces a groundbreaking methodology grounded in Faster R-CNN, a sophisticated</w:t>
      </w:r>
      <w:r>
        <w:rPr>
          <w:spacing w:val="1"/>
        </w:rPr>
        <w:t xml:space="preserve"> </w:t>
      </w:r>
      <w:r>
        <w:t>deep learning model, for vehicle detection. This model enables us to precisely identify parking</w:t>
      </w:r>
      <w:r>
        <w:rPr>
          <w:spacing w:val="1"/>
        </w:rPr>
        <w:t xml:space="preserve"> </w:t>
      </w:r>
      <w:r>
        <w:t>vacancies, significantly improving the efficiency of parking space utilization. Furthermore, we</w:t>
      </w:r>
      <w:r>
        <w:rPr>
          <w:spacing w:val="1"/>
        </w:rPr>
        <w:t xml:space="preserve"> </w:t>
      </w:r>
      <w:r>
        <w:t>harness deep convolutional features to estimate the flow of vehicle entrances and exits, offering a</w:t>
      </w:r>
      <w:r>
        <w:rPr>
          <w:spacing w:val="-57"/>
        </w:rPr>
        <w:t xml:space="preserve"> </w:t>
      </w:r>
      <w:r>
        <w:t>comprehensive</w:t>
      </w:r>
      <w:r>
        <w:rPr>
          <w:spacing w:val="-1"/>
        </w:rPr>
        <w:t xml:space="preserve"> </w:t>
      </w:r>
      <w:r>
        <w:t>solution for</w:t>
      </w:r>
      <w:r>
        <w:rPr>
          <w:spacing w:val="-1"/>
        </w:rPr>
        <w:t xml:space="preserve"> </w:t>
      </w:r>
      <w:r>
        <w:t>optimizing parking space</w:t>
      </w:r>
      <w:r>
        <w:rPr>
          <w:spacing w:val="-2"/>
        </w:rPr>
        <w:t xml:space="preserve"> </w:t>
      </w:r>
      <w:r>
        <w:t>management and traffic</w:t>
      </w:r>
      <w:r>
        <w:rPr>
          <w:spacing w:val="-3"/>
        </w:rPr>
        <w:t xml:space="preserve"> </w:t>
      </w:r>
      <w:r>
        <w:t>flow.</w:t>
      </w:r>
    </w:p>
    <w:p w14:paraId="1161F694" w14:textId="77777777" w:rsidR="007D20C2" w:rsidRDefault="00D260D4">
      <w:pPr>
        <w:pStyle w:val="BodyText"/>
        <w:spacing w:line="360" w:lineRule="auto"/>
        <w:ind w:left="142" w:right="154"/>
        <w:jc w:val="both"/>
      </w:pPr>
      <w:r>
        <w:t>By delving into these advanced parking techniques, we aim to provide a deeper understanding of</w:t>
      </w:r>
      <w:r>
        <w:rPr>
          <w:spacing w:val="1"/>
        </w:rPr>
        <w:t xml:space="preserve"> </w:t>
      </w:r>
      <w:r>
        <w:t>their potential impact on traffic optimization and energy conservation, ultimately contributing to</w:t>
      </w:r>
      <w:r>
        <w:rPr>
          <w:spacing w:val="1"/>
        </w:rPr>
        <w:t xml:space="preserve"> </w:t>
      </w:r>
      <w:r>
        <w:t>smarter</w:t>
      </w:r>
      <w:r>
        <w:rPr>
          <w:spacing w:val="-3"/>
        </w:rPr>
        <w:t xml:space="preserve"> </w:t>
      </w:r>
      <w:r>
        <w:t>and more</w:t>
      </w:r>
      <w:r>
        <w:rPr>
          <w:spacing w:val="-1"/>
        </w:rPr>
        <w:t xml:space="preserve"> </w:t>
      </w:r>
      <w:r>
        <w:t>sustainable urban</w:t>
      </w:r>
      <w:r>
        <w:rPr>
          <w:spacing w:val="2"/>
        </w:rPr>
        <w:t xml:space="preserve"> </w:t>
      </w:r>
      <w:r>
        <w:t>environments.</w:t>
      </w:r>
    </w:p>
    <w:p w14:paraId="763D57AA" w14:textId="77777777" w:rsidR="007D20C2" w:rsidRDefault="007D20C2">
      <w:pPr>
        <w:pStyle w:val="BodyText"/>
        <w:spacing w:before="10"/>
        <w:rPr>
          <w:sz w:val="35"/>
        </w:rPr>
      </w:pPr>
    </w:p>
    <w:p w14:paraId="2A591509" w14:textId="77777777" w:rsidR="007D20C2" w:rsidRDefault="00D260D4">
      <w:pPr>
        <w:pStyle w:val="Heading1"/>
        <w:numPr>
          <w:ilvl w:val="1"/>
          <w:numId w:val="13"/>
        </w:numPr>
        <w:tabs>
          <w:tab w:val="left" w:pos="502"/>
        </w:tabs>
        <w:jc w:val="both"/>
      </w:pPr>
      <w:r>
        <w:t>Attribute</w:t>
      </w:r>
      <w:r>
        <w:rPr>
          <w:spacing w:val="-4"/>
        </w:rPr>
        <w:t xml:space="preserve"> </w:t>
      </w:r>
      <w:r>
        <w:t>Selection</w:t>
      </w:r>
    </w:p>
    <w:p w14:paraId="3688D2E9" w14:textId="77777777" w:rsidR="007D20C2" w:rsidRDefault="00D260D4">
      <w:pPr>
        <w:pStyle w:val="BodyText"/>
        <w:spacing w:before="139" w:line="360" w:lineRule="auto"/>
        <w:ind w:left="142" w:right="148" w:firstLine="719"/>
        <w:jc w:val="both"/>
      </w:pPr>
      <w:r>
        <w:rPr>
          <w:color w:val="1F2021"/>
        </w:rPr>
        <w:t>The</w:t>
      </w:r>
      <w:r>
        <w:rPr>
          <w:color w:val="1F2021"/>
          <w:spacing w:val="-12"/>
        </w:rPr>
        <w:t xml:space="preserve"> </w:t>
      </w:r>
      <w:r>
        <w:rPr>
          <w:color w:val="1F2021"/>
        </w:rPr>
        <w:t>model</w:t>
      </w:r>
      <w:r>
        <w:rPr>
          <w:color w:val="1F2021"/>
          <w:spacing w:val="-10"/>
        </w:rPr>
        <w:t xml:space="preserve"> </w:t>
      </w:r>
      <w:r>
        <w:rPr>
          <w:color w:val="1F2021"/>
        </w:rPr>
        <w:t>underwent</w:t>
      </w:r>
      <w:r>
        <w:rPr>
          <w:color w:val="1F2021"/>
          <w:spacing w:val="-11"/>
        </w:rPr>
        <w:t xml:space="preserve"> </w:t>
      </w:r>
      <w:r>
        <w:rPr>
          <w:color w:val="1F2021"/>
        </w:rPr>
        <w:t>training</w:t>
      </w:r>
      <w:r>
        <w:rPr>
          <w:color w:val="1F2021"/>
          <w:spacing w:val="-10"/>
        </w:rPr>
        <w:t xml:space="preserve"> </w:t>
      </w:r>
      <w:r>
        <w:rPr>
          <w:color w:val="1F2021"/>
        </w:rPr>
        <w:t>using</w:t>
      </w:r>
      <w:r>
        <w:rPr>
          <w:color w:val="1F2021"/>
          <w:spacing w:val="-10"/>
        </w:rPr>
        <w:t xml:space="preserve"> </w:t>
      </w:r>
      <w:r>
        <w:rPr>
          <w:color w:val="1F2021"/>
        </w:rPr>
        <w:t>a</w:t>
      </w:r>
      <w:r>
        <w:rPr>
          <w:color w:val="1F2021"/>
          <w:spacing w:val="-12"/>
        </w:rPr>
        <w:t xml:space="preserve"> </w:t>
      </w:r>
      <w:r>
        <w:rPr>
          <w:color w:val="1F2021"/>
        </w:rPr>
        <w:t>combination</w:t>
      </w:r>
      <w:r>
        <w:rPr>
          <w:color w:val="1F2021"/>
          <w:spacing w:val="-10"/>
        </w:rPr>
        <w:t xml:space="preserve"> </w:t>
      </w:r>
      <w:r>
        <w:rPr>
          <w:color w:val="1F2021"/>
        </w:rPr>
        <w:t>of</w:t>
      </w:r>
      <w:r>
        <w:rPr>
          <w:color w:val="1F2021"/>
          <w:spacing w:val="-11"/>
        </w:rPr>
        <w:t xml:space="preserve"> </w:t>
      </w:r>
      <w:r>
        <w:rPr>
          <w:color w:val="1F2021"/>
        </w:rPr>
        <w:t>both</w:t>
      </w:r>
      <w:r>
        <w:rPr>
          <w:color w:val="1F2021"/>
          <w:spacing w:val="-11"/>
        </w:rPr>
        <w:t xml:space="preserve"> </w:t>
      </w:r>
      <w:r>
        <w:rPr>
          <w:color w:val="1F2021"/>
        </w:rPr>
        <w:t>automotive</w:t>
      </w:r>
      <w:r>
        <w:rPr>
          <w:color w:val="1F2021"/>
          <w:spacing w:val="-11"/>
        </w:rPr>
        <w:t xml:space="preserve"> </w:t>
      </w:r>
      <w:r>
        <w:rPr>
          <w:color w:val="1F2021"/>
        </w:rPr>
        <w:t>and</w:t>
      </w:r>
      <w:r>
        <w:rPr>
          <w:color w:val="1F2021"/>
          <w:spacing w:val="-10"/>
        </w:rPr>
        <w:t xml:space="preserve"> </w:t>
      </w:r>
      <w:r>
        <w:rPr>
          <w:color w:val="1F2021"/>
        </w:rPr>
        <w:t>non-automotive</w:t>
      </w:r>
      <w:r>
        <w:rPr>
          <w:color w:val="1F2021"/>
          <w:spacing w:val="-58"/>
        </w:rPr>
        <w:t xml:space="preserve"> </w:t>
      </w:r>
      <w:r>
        <w:rPr>
          <w:color w:val="1F2021"/>
        </w:rPr>
        <w:t>items in the study. This was done to ensure that the technique is adequately instructed to discern</w:t>
      </w:r>
      <w:r>
        <w:rPr>
          <w:color w:val="1F2021"/>
          <w:spacing w:val="1"/>
        </w:rPr>
        <w:t xml:space="preserve"> </w:t>
      </w:r>
      <w:r>
        <w:rPr>
          <w:color w:val="1F2021"/>
        </w:rPr>
        <w:t>various</w:t>
      </w:r>
      <w:r>
        <w:rPr>
          <w:color w:val="1F2021"/>
          <w:spacing w:val="14"/>
        </w:rPr>
        <w:t xml:space="preserve"> </w:t>
      </w:r>
      <w:r>
        <w:rPr>
          <w:color w:val="1F2021"/>
        </w:rPr>
        <w:t>occurrences</w:t>
      </w:r>
      <w:r>
        <w:rPr>
          <w:color w:val="1F2021"/>
          <w:spacing w:val="15"/>
        </w:rPr>
        <w:t xml:space="preserve"> </w:t>
      </w:r>
      <w:r>
        <w:rPr>
          <w:color w:val="1F2021"/>
        </w:rPr>
        <w:t>within</w:t>
      </w:r>
      <w:r>
        <w:rPr>
          <w:color w:val="1F2021"/>
          <w:spacing w:val="15"/>
        </w:rPr>
        <w:t xml:space="preserve"> </w:t>
      </w:r>
      <w:r>
        <w:rPr>
          <w:color w:val="1F2021"/>
        </w:rPr>
        <w:t>a</w:t>
      </w:r>
      <w:r>
        <w:rPr>
          <w:color w:val="1F2021"/>
          <w:spacing w:val="14"/>
        </w:rPr>
        <w:t xml:space="preserve"> </w:t>
      </w:r>
      <w:r>
        <w:rPr>
          <w:color w:val="1F2021"/>
        </w:rPr>
        <w:t>parking</w:t>
      </w:r>
      <w:r>
        <w:rPr>
          <w:color w:val="1F2021"/>
          <w:spacing w:val="15"/>
        </w:rPr>
        <w:t xml:space="preserve"> </w:t>
      </w:r>
      <w:r>
        <w:rPr>
          <w:color w:val="1F2021"/>
        </w:rPr>
        <w:t>lot</w:t>
      </w:r>
      <w:r>
        <w:rPr>
          <w:color w:val="1F2021"/>
          <w:spacing w:val="16"/>
        </w:rPr>
        <w:t xml:space="preserve"> </w:t>
      </w:r>
      <w:r>
        <w:rPr>
          <w:color w:val="1F2021"/>
        </w:rPr>
        <w:t>and</w:t>
      </w:r>
      <w:r>
        <w:rPr>
          <w:color w:val="1F2021"/>
          <w:spacing w:val="14"/>
        </w:rPr>
        <w:t xml:space="preserve"> </w:t>
      </w:r>
      <w:r>
        <w:rPr>
          <w:color w:val="1F2021"/>
        </w:rPr>
        <w:t>accurately</w:t>
      </w:r>
      <w:r>
        <w:rPr>
          <w:color w:val="1F2021"/>
          <w:spacing w:val="15"/>
        </w:rPr>
        <w:t xml:space="preserve"> </w:t>
      </w:r>
      <w:r>
        <w:rPr>
          <w:color w:val="1F2021"/>
        </w:rPr>
        <w:t>differentiate</w:t>
      </w:r>
      <w:r>
        <w:rPr>
          <w:color w:val="1F2021"/>
          <w:spacing w:val="21"/>
        </w:rPr>
        <w:t xml:space="preserve"> </w:t>
      </w:r>
      <w:r>
        <w:rPr>
          <w:color w:val="1F2021"/>
        </w:rPr>
        <w:t>between</w:t>
      </w:r>
      <w:r>
        <w:rPr>
          <w:color w:val="1F2021"/>
          <w:spacing w:val="15"/>
        </w:rPr>
        <w:t xml:space="preserve"> </w:t>
      </w:r>
      <w:r>
        <w:rPr>
          <w:color w:val="1F2021"/>
        </w:rPr>
        <w:t>vehicles</w:t>
      </w:r>
      <w:r>
        <w:rPr>
          <w:color w:val="1F2021"/>
          <w:spacing w:val="15"/>
        </w:rPr>
        <w:t xml:space="preserve"> </w:t>
      </w:r>
      <w:r>
        <w:rPr>
          <w:color w:val="1F2021"/>
        </w:rPr>
        <w:t>and</w:t>
      </w:r>
      <w:r>
        <w:rPr>
          <w:color w:val="1F2021"/>
          <w:spacing w:val="15"/>
        </w:rPr>
        <w:t xml:space="preserve"> </w:t>
      </w:r>
      <w:r>
        <w:rPr>
          <w:color w:val="1F2021"/>
        </w:rPr>
        <w:t>other</w:t>
      </w:r>
    </w:p>
    <w:p w14:paraId="3A1009EA" w14:textId="77777777" w:rsidR="007D20C2" w:rsidRDefault="007D20C2">
      <w:pPr>
        <w:spacing w:line="360" w:lineRule="auto"/>
        <w:jc w:val="both"/>
        <w:sectPr w:rsidR="007D20C2" w:rsidSect="001F0049">
          <w:type w:val="continuous"/>
          <w:pgSz w:w="12240" w:h="15840"/>
          <w:pgMar w:top="1500" w:right="980" w:bottom="280" w:left="1560" w:header="720" w:footer="720" w:gutter="0"/>
          <w:cols w:space="720"/>
        </w:sectPr>
      </w:pPr>
    </w:p>
    <w:p w14:paraId="1459249C" w14:textId="77777777" w:rsidR="007D20C2" w:rsidRDefault="00D260D4">
      <w:pPr>
        <w:pStyle w:val="BodyText"/>
        <w:spacing w:before="78" w:line="360" w:lineRule="auto"/>
        <w:ind w:left="142" w:right="152"/>
        <w:jc w:val="both"/>
      </w:pPr>
      <w:r>
        <w:rPr>
          <w:color w:val="1F2021"/>
        </w:rPr>
        <w:lastRenderedPageBreak/>
        <w:t>objects. Throughout the model's training process, images featuring diverse settings with multiple</w:t>
      </w:r>
      <w:r>
        <w:rPr>
          <w:color w:val="1F2021"/>
          <w:spacing w:val="1"/>
        </w:rPr>
        <w:t xml:space="preserve"> </w:t>
      </w:r>
      <w:r>
        <w:rPr>
          <w:color w:val="1F2021"/>
        </w:rPr>
        <w:t>vehicles were utilized. The four coordinates corresponding to each parking slot were selected as</w:t>
      </w:r>
      <w:r>
        <w:rPr>
          <w:color w:val="1F2021"/>
          <w:spacing w:val="1"/>
        </w:rPr>
        <w:t xml:space="preserve"> </w:t>
      </w:r>
      <w:r>
        <w:rPr>
          <w:color w:val="1F2021"/>
        </w:rPr>
        <w:t>attributes for defining the parking area. When a video stream image was inputted into the model,</w:t>
      </w:r>
      <w:r>
        <w:rPr>
          <w:color w:val="1F2021"/>
          <w:spacing w:val="1"/>
        </w:rPr>
        <w:t xml:space="preserve"> </w:t>
      </w:r>
      <w:r>
        <w:rPr>
          <w:color w:val="1F2021"/>
        </w:rPr>
        <w:t>it</w:t>
      </w:r>
      <w:r>
        <w:rPr>
          <w:color w:val="1F2021"/>
          <w:spacing w:val="-8"/>
        </w:rPr>
        <w:t xml:space="preserve"> </w:t>
      </w:r>
      <w:r>
        <w:rPr>
          <w:color w:val="1F2021"/>
        </w:rPr>
        <w:t>successfully</w:t>
      </w:r>
      <w:r>
        <w:rPr>
          <w:color w:val="1F2021"/>
          <w:spacing w:val="-9"/>
        </w:rPr>
        <w:t xml:space="preserve"> </w:t>
      </w:r>
      <w:r>
        <w:rPr>
          <w:color w:val="1F2021"/>
        </w:rPr>
        <w:t>tracked</w:t>
      </w:r>
      <w:r>
        <w:rPr>
          <w:color w:val="1F2021"/>
          <w:spacing w:val="-8"/>
        </w:rPr>
        <w:t xml:space="preserve"> </w:t>
      </w:r>
      <w:r>
        <w:rPr>
          <w:color w:val="1F2021"/>
        </w:rPr>
        <w:t>the</w:t>
      </w:r>
      <w:r>
        <w:rPr>
          <w:color w:val="1F2021"/>
          <w:spacing w:val="-10"/>
        </w:rPr>
        <w:t xml:space="preserve"> </w:t>
      </w:r>
      <w:r>
        <w:rPr>
          <w:color w:val="1F2021"/>
        </w:rPr>
        <w:t>number</w:t>
      </w:r>
      <w:r>
        <w:rPr>
          <w:color w:val="1F2021"/>
          <w:spacing w:val="-10"/>
        </w:rPr>
        <w:t xml:space="preserve"> </w:t>
      </w:r>
      <w:r>
        <w:rPr>
          <w:color w:val="1F2021"/>
        </w:rPr>
        <w:t>of</w:t>
      </w:r>
      <w:r>
        <w:rPr>
          <w:color w:val="1F2021"/>
          <w:spacing w:val="-8"/>
        </w:rPr>
        <w:t xml:space="preserve"> </w:t>
      </w:r>
      <w:r>
        <w:rPr>
          <w:color w:val="1F2021"/>
        </w:rPr>
        <w:t>vacant</w:t>
      </w:r>
      <w:r>
        <w:rPr>
          <w:color w:val="1F2021"/>
          <w:spacing w:val="-8"/>
        </w:rPr>
        <w:t xml:space="preserve"> </w:t>
      </w:r>
      <w:r>
        <w:rPr>
          <w:color w:val="1F2021"/>
        </w:rPr>
        <w:t>and</w:t>
      </w:r>
      <w:r>
        <w:rPr>
          <w:color w:val="1F2021"/>
          <w:spacing w:val="-9"/>
        </w:rPr>
        <w:t xml:space="preserve"> </w:t>
      </w:r>
      <w:r>
        <w:rPr>
          <w:color w:val="1F2021"/>
        </w:rPr>
        <w:t>occupied</w:t>
      </w:r>
      <w:r>
        <w:rPr>
          <w:color w:val="1F2021"/>
          <w:spacing w:val="-8"/>
        </w:rPr>
        <w:t xml:space="preserve"> </w:t>
      </w:r>
      <w:r>
        <w:rPr>
          <w:color w:val="1F2021"/>
        </w:rPr>
        <w:t>parking</w:t>
      </w:r>
      <w:r>
        <w:rPr>
          <w:color w:val="1F2021"/>
          <w:spacing w:val="-9"/>
        </w:rPr>
        <w:t xml:space="preserve"> </w:t>
      </w:r>
      <w:r>
        <w:rPr>
          <w:color w:val="1F2021"/>
        </w:rPr>
        <w:t>spaces,</w:t>
      </w:r>
      <w:r>
        <w:rPr>
          <w:color w:val="1F2021"/>
          <w:spacing w:val="-8"/>
        </w:rPr>
        <w:t xml:space="preserve"> </w:t>
      </w:r>
      <w:r>
        <w:rPr>
          <w:color w:val="1F2021"/>
        </w:rPr>
        <w:t>utilizing</w:t>
      </w:r>
      <w:r>
        <w:rPr>
          <w:color w:val="1F2021"/>
          <w:spacing w:val="-7"/>
        </w:rPr>
        <w:t xml:space="preserve"> </w:t>
      </w:r>
      <w:r>
        <w:rPr>
          <w:color w:val="1F2021"/>
        </w:rPr>
        <w:t>the</w:t>
      </w:r>
      <w:r>
        <w:rPr>
          <w:color w:val="1F2021"/>
          <w:spacing w:val="-9"/>
        </w:rPr>
        <w:t xml:space="preserve"> </w:t>
      </w:r>
      <w:r>
        <w:rPr>
          <w:color w:val="1F2021"/>
        </w:rPr>
        <w:t>parking</w:t>
      </w:r>
      <w:r>
        <w:rPr>
          <w:color w:val="1F2021"/>
          <w:spacing w:val="-9"/>
        </w:rPr>
        <w:t xml:space="preserve"> </w:t>
      </w:r>
      <w:r>
        <w:rPr>
          <w:color w:val="1F2021"/>
        </w:rPr>
        <w:t>slot</w:t>
      </w:r>
      <w:r>
        <w:rPr>
          <w:color w:val="1F2021"/>
          <w:spacing w:val="-57"/>
        </w:rPr>
        <w:t xml:space="preserve"> </w:t>
      </w:r>
      <w:r>
        <w:rPr>
          <w:color w:val="1F2021"/>
        </w:rPr>
        <w:t>coordinates</w:t>
      </w:r>
      <w:r>
        <w:rPr>
          <w:color w:val="1F2021"/>
          <w:spacing w:val="-1"/>
        </w:rPr>
        <w:t xml:space="preserve"> </w:t>
      </w:r>
      <w:r>
        <w:rPr>
          <w:color w:val="1F2021"/>
        </w:rPr>
        <w:t>to determine</w:t>
      </w:r>
      <w:r>
        <w:rPr>
          <w:color w:val="1F2021"/>
          <w:spacing w:val="1"/>
        </w:rPr>
        <w:t xml:space="preserve"> </w:t>
      </w:r>
      <w:r>
        <w:rPr>
          <w:color w:val="1F2021"/>
        </w:rPr>
        <w:t>the precise location of</w:t>
      </w:r>
      <w:r>
        <w:rPr>
          <w:color w:val="1F2021"/>
          <w:spacing w:val="-1"/>
        </w:rPr>
        <w:t xml:space="preserve"> </w:t>
      </w:r>
      <w:r>
        <w:rPr>
          <w:color w:val="1F2021"/>
        </w:rPr>
        <w:t>each parking</w:t>
      </w:r>
      <w:r>
        <w:rPr>
          <w:color w:val="1F2021"/>
          <w:spacing w:val="-1"/>
        </w:rPr>
        <w:t xml:space="preserve"> </w:t>
      </w:r>
      <w:r>
        <w:rPr>
          <w:color w:val="1F2021"/>
        </w:rPr>
        <w:t>spot.</w:t>
      </w:r>
    </w:p>
    <w:p w14:paraId="3ADE3CE7" w14:textId="77777777" w:rsidR="007D20C2" w:rsidRDefault="007D20C2">
      <w:pPr>
        <w:pStyle w:val="BodyText"/>
        <w:rPr>
          <w:sz w:val="36"/>
        </w:rPr>
      </w:pPr>
    </w:p>
    <w:p w14:paraId="7AD347A6" w14:textId="77777777" w:rsidR="007D20C2" w:rsidRDefault="00D260D4">
      <w:pPr>
        <w:pStyle w:val="BodyText"/>
        <w:spacing w:line="360" w:lineRule="auto"/>
        <w:ind w:left="142" w:right="152"/>
        <w:jc w:val="both"/>
      </w:pPr>
      <w:r>
        <w:rPr>
          <w:color w:val="1F2021"/>
        </w:rPr>
        <w:t>For deep learning-based systems focusing on tracking and identification, it is imperative to have a</w:t>
      </w:r>
      <w:r>
        <w:rPr>
          <w:color w:val="1F2021"/>
          <w:spacing w:val="-58"/>
        </w:rPr>
        <w:t xml:space="preserve"> </w:t>
      </w:r>
      <w:r>
        <w:rPr>
          <w:color w:val="1F2021"/>
        </w:rPr>
        <w:t>substantial</w:t>
      </w:r>
      <w:r>
        <w:rPr>
          <w:color w:val="1F2021"/>
          <w:spacing w:val="1"/>
        </w:rPr>
        <w:t xml:space="preserve"> </w:t>
      </w:r>
      <w:r>
        <w:rPr>
          <w:color w:val="1F2021"/>
        </w:rPr>
        <w:t>number</w:t>
      </w:r>
      <w:r>
        <w:rPr>
          <w:color w:val="1F2021"/>
          <w:spacing w:val="1"/>
        </w:rPr>
        <w:t xml:space="preserve"> </w:t>
      </w:r>
      <w:r>
        <w:rPr>
          <w:color w:val="1F2021"/>
        </w:rPr>
        <w:t>of</w:t>
      </w:r>
      <w:r>
        <w:rPr>
          <w:color w:val="1F2021"/>
          <w:spacing w:val="1"/>
        </w:rPr>
        <w:t xml:space="preserve"> </w:t>
      </w:r>
      <w:r>
        <w:rPr>
          <w:color w:val="1F2021"/>
        </w:rPr>
        <w:t>training</w:t>
      </w:r>
      <w:r>
        <w:rPr>
          <w:color w:val="1F2021"/>
          <w:spacing w:val="1"/>
        </w:rPr>
        <w:t xml:space="preserve"> </w:t>
      </w:r>
      <w:r>
        <w:rPr>
          <w:color w:val="1F2021"/>
        </w:rPr>
        <w:t>instances</w:t>
      </w:r>
      <w:r>
        <w:rPr>
          <w:color w:val="1F2021"/>
          <w:spacing w:val="1"/>
        </w:rPr>
        <w:t xml:space="preserve"> </w:t>
      </w:r>
      <w:r>
        <w:rPr>
          <w:color w:val="1F2021"/>
        </w:rPr>
        <w:t>for</w:t>
      </w:r>
      <w:r>
        <w:rPr>
          <w:color w:val="1F2021"/>
          <w:spacing w:val="1"/>
        </w:rPr>
        <w:t xml:space="preserve"> </w:t>
      </w:r>
      <w:r>
        <w:rPr>
          <w:color w:val="1F2021"/>
        </w:rPr>
        <w:t>each</w:t>
      </w:r>
      <w:r>
        <w:rPr>
          <w:color w:val="1F2021"/>
          <w:spacing w:val="1"/>
        </w:rPr>
        <w:t xml:space="preserve"> </w:t>
      </w:r>
      <w:r>
        <w:rPr>
          <w:color w:val="1F2021"/>
        </w:rPr>
        <w:t>vehicle</w:t>
      </w:r>
      <w:r>
        <w:rPr>
          <w:color w:val="1F2021"/>
          <w:spacing w:val="1"/>
        </w:rPr>
        <w:t xml:space="preserve"> </w:t>
      </w:r>
      <w:r>
        <w:rPr>
          <w:color w:val="1F2021"/>
        </w:rPr>
        <w:t>type.</w:t>
      </w:r>
      <w:r>
        <w:rPr>
          <w:color w:val="1F2021"/>
          <w:spacing w:val="1"/>
        </w:rPr>
        <w:t xml:space="preserve"> </w:t>
      </w:r>
      <w:r>
        <w:rPr>
          <w:color w:val="1F2021"/>
        </w:rPr>
        <w:t>The</w:t>
      </w:r>
      <w:r>
        <w:rPr>
          <w:color w:val="1F2021"/>
          <w:spacing w:val="1"/>
        </w:rPr>
        <w:t xml:space="preserve"> </w:t>
      </w:r>
      <w:r>
        <w:rPr>
          <w:color w:val="1F2021"/>
        </w:rPr>
        <w:t>diversity</w:t>
      </w:r>
      <w:r>
        <w:rPr>
          <w:color w:val="1F2021"/>
          <w:spacing w:val="1"/>
        </w:rPr>
        <w:t xml:space="preserve"> </w:t>
      </w:r>
      <w:r>
        <w:rPr>
          <w:color w:val="1F2021"/>
        </w:rPr>
        <w:t>of</w:t>
      </w:r>
      <w:r>
        <w:rPr>
          <w:color w:val="1F2021"/>
          <w:spacing w:val="1"/>
        </w:rPr>
        <w:t xml:space="preserve"> </w:t>
      </w:r>
      <w:r>
        <w:rPr>
          <w:color w:val="1F2021"/>
        </w:rPr>
        <w:t>the</w:t>
      </w:r>
      <w:r>
        <w:rPr>
          <w:color w:val="1F2021"/>
          <w:spacing w:val="1"/>
        </w:rPr>
        <w:t xml:space="preserve"> </w:t>
      </w:r>
      <w:r>
        <w:rPr>
          <w:color w:val="1F2021"/>
        </w:rPr>
        <w:t>dataset</w:t>
      </w:r>
      <w:r>
        <w:rPr>
          <w:color w:val="1F2021"/>
          <w:spacing w:val="-58"/>
        </w:rPr>
        <w:t xml:space="preserve"> </w:t>
      </w:r>
      <w:r>
        <w:rPr>
          <w:color w:val="1F2021"/>
        </w:rPr>
        <w:t>significantly influences the effectiveness of the system. To effectively identify parking vacancies</w:t>
      </w:r>
      <w:r>
        <w:rPr>
          <w:color w:val="1F2021"/>
          <w:spacing w:val="1"/>
        </w:rPr>
        <w:t xml:space="preserve"> </w:t>
      </w:r>
      <w:r>
        <w:rPr>
          <w:color w:val="1F2021"/>
        </w:rPr>
        <w:t>and</w:t>
      </w:r>
      <w:r>
        <w:rPr>
          <w:color w:val="1F2021"/>
          <w:spacing w:val="1"/>
        </w:rPr>
        <w:t xml:space="preserve"> </w:t>
      </w:r>
      <w:r>
        <w:rPr>
          <w:color w:val="1F2021"/>
        </w:rPr>
        <w:t>track</w:t>
      </w:r>
      <w:r>
        <w:rPr>
          <w:color w:val="1F2021"/>
          <w:spacing w:val="1"/>
        </w:rPr>
        <w:t xml:space="preserve"> </w:t>
      </w:r>
      <w:r>
        <w:rPr>
          <w:color w:val="1F2021"/>
        </w:rPr>
        <w:t>vehicles</w:t>
      </w:r>
      <w:r>
        <w:rPr>
          <w:color w:val="1F2021"/>
          <w:spacing w:val="1"/>
        </w:rPr>
        <w:t xml:space="preserve"> </w:t>
      </w:r>
      <w:r>
        <w:rPr>
          <w:color w:val="1F2021"/>
        </w:rPr>
        <w:t>from</w:t>
      </w:r>
      <w:r>
        <w:rPr>
          <w:color w:val="1F2021"/>
          <w:spacing w:val="1"/>
        </w:rPr>
        <w:t xml:space="preserve"> </w:t>
      </w:r>
      <w:r>
        <w:rPr>
          <w:color w:val="1F2021"/>
        </w:rPr>
        <w:t>various</w:t>
      </w:r>
      <w:r>
        <w:rPr>
          <w:color w:val="1F2021"/>
          <w:spacing w:val="1"/>
        </w:rPr>
        <w:t xml:space="preserve"> </w:t>
      </w:r>
      <w:r>
        <w:rPr>
          <w:color w:val="1F2021"/>
        </w:rPr>
        <w:t>perspectives,</w:t>
      </w:r>
      <w:r>
        <w:rPr>
          <w:color w:val="1F2021"/>
          <w:spacing w:val="1"/>
        </w:rPr>
        <w:t xml:space="preserve"> </w:t>
      </w:r>
      <w:r>
        <w:rPr>
          <w:color w:val="1F2021"/>
        </w:rPr>
        <w:t>particularly</w:t>
      </w:r>
      <w:r>
        <w:rPr>
          <w:color w:val="1F2021"/>
          <w:spacing w:val="1"/>
        </w:rPr>
        <w:t xml:space="preserve"> </w:t>
      </w:r>
      <w:r>
        <w:rPr>
          <w:color w:val="1F2021"/>
        </w:rPr>
        <w:t>from</w:t>
      </w:r>
      <w:r>
        <w:rPr>
          <w:color w:val="1F2021"/>
          <w:spacing w:val="1"/>
        </w:rPr>
        <w:t xml:space="preserve"> </w:t>
      </w:r>
      <w:r>
        <w:rPr>
          <w:color w:val="1F2021"/>
        </w:rPr>
        <w:t>elevated</w:t>
      </w:r>
      <w:r>
        <w:rPr>
          <w:color w:val="1F2021"/>
          <w:spacing w:val="1"/>
        </w:rPr>
        <w:t xml:space="preserve"> </w:t>
      </w:r>
      <w:r>
        <w:rPr>
          <w:color w:val="1F2021"/>
        </w:rPr>
        <w:t>viewpoints,</w:t>
      </w:r>
      <w:r>
        <w:rPr>
          <w:color w:val="1F2021"/>
          <w:spacing w:val="1"/>
        </w:rPr>
        <w:t xml:space="preserve"> </w:t>
      </w:r>
      <w:r>
        <w:rPr>
          <w:color w:val="1F2021"/>
        </w:rPr>
        <w:t>robust</w:t>
      </w:r>
      <w:r>
        <w:rPr>
          <w:color w:val="1F2021"/>
          <w:spacing w:val="1"/>
        </w:rPr>
        <w:t xml:space="preserve"> </w:t>
      </w:r>
      <w:r>
        <w:rPr>
          <w:color w:val="1F2021"/>
        </w:rPr>
        <w:t>identification</w:t>
      </w:r>
      <w:r>
        <w:rPr>
          <w:color w:val="1F2021"/>
          <w:spacing w:val="-1"/>
        </w:rPr>
        <w:t xml:space="preserve"> </w:t>
      </w:r>
      <w:r>
        <w:rPr>
          <w:color w:val="1F2021"/>
        </w:rPr>
        <w:t>capabilities</w:t>
      </w:r>
      <w:r>
        <w:rPr>
          <w:color w:val="1F2021"/>
          <w:spacing w:val="1"/>
        </w:rPr>
        <w:t xml:space="preserve"> </w:t>
      </w:r>
      <w:r>
        <w:rPr>
          <w:color w:val="1F2021"/>
        </w:rPr>
        <w:t>are</w:t>
      </w:r>
      <w:r>
        <w:rPr>
          <w:color w:val="1F2021"/>
          <w:spacing w:val="-2"/>
        </w:rPr>
        <w:t xml:space="preserve"> </w:t>
      </w:r>
      <w:r>
        <w:rPr>
          <w:color w:val="1F2021"/>
        </w:rPr>
        <w:t>essential.</w:t>
      </w:r>
    </w:p>
    <w:p w14:paraId="1670B46D" w14:textId="77777777" w:rsidR="007D20C2" w:rsidRDefault="00D260D4">
      <w:pPr>
        <w:pStyle w:val="BodyText"/>
        <w:spacing w:line="360" w:lineRule="auto"/>
        <w:ind w:left="142" w:right="150"/>
        <w:jc w:val="both"/>
      </w:pPr>
      <w:r>
        <w:rPr>
          <w:color w:val="1F2021"/>
        </w:rPr>
        <w:t>Deep learning-based parking management systems often rely on publicly available datasets such</w:t>
      </w:r>
      <w:r>
        <w:rPr>
          <w:color w:val="1F2021"/>
          <w:spacing w:val="1"/>
        </w:rPr>
        <w:t xml:space="preserve"> </w:t>
      </w:r>
      <w:r>
        <w:rPr>
          <w:color w:val="1F2021"/>
        </w:rPr>
        <w:t>as the PKLot (Parking Lot) dataset to locate vacant parking spaces. I utilized the PKLot dataset in</w:t>
      </w:r>
      <w:r>
        <w:rPr>
          <w:color w:val="1F2021"/>
          <w:spacing w:val="-57"/>
        </w:rPr>
        <w:t xml:space="preserve"> </w:t>
      </w:r>
      <w:r>
        <w:rPr>
          <w:color w:val="1F2021"/>
        </w:rPr>
        <w:t>my research. This dataset is widely used in the field as it contains a diverse range of images</w:t>
      </w:r>
      <w:r>
        <w:rPr>
          <w:color w:val="1F2021"/>
          <w:spacing w:val="1"/>
        </w:rPr>
        <w:t xml:space="preserve"> </w:t>
      </w:r>
      <w:r>
        <w:rPr>
          <w:color w:val="1F2021"/>
        </w:rPr>
        <w:t>captured from various angles, making it a reliable resource for training deep learning models. The</w:t>
      </w:r>
      <w:r>
        <w:rPr>
          <w:color w:val="1F2021"/>
          <w:spacing w:val="-57"/>
        </w:rPr>
        <w:t xml:space="preserve"> </w:t>
      </w:r>
      <w:r>
        <w:rPr>
          <w:color w:val="1F2021"/>
        </w:rPr>
        <w:t>PKLot dataset provides ample examples for training models to accurately detect empty parking</w:t>
      </w:r>
      <w:r>
        <w:rPr>
          <w:color w:val="1F2021"/>
          <w:spacing w:val="1"/>
        </w:rPr>
        <w:t xml:space="preserve"> </w:t>
      </w:r>
      <w:r>
        <w:rPr>
          <w:color w:val="1F2021"/>
        </w:rPr>
        <w:t>spaces, contributing to the effectiveness and reliability of parking management systems based on</w:t>
      </w:r>
      <w:r>
        <w:rPr>
          <w:color w:val="1F2021"/>
          <w:spacing w:val="1"/>
        </w:rPr>
        <w:t xml:space="preserve"> </w:t>
      </w:r>
      <w:r>
        <w:rPr>
          <w:color w:val="1F2021"/>
        </w:rPr>
        <w:t>deep</w:t>
      </w:r>
      <w:r>
        <w:rPr>
          <w:color w:val="1F2021"/>
          <w:spacing w:val="-1"/>
        </w:rPr>
        <w:t xml:space="preserve"> </w:t>
      </w:r>
      <w:r>
        <w:rPr>
          <w:color w:val="1F2021"/>
        </w:rPr>
        <w:t>learning techniques.</w:t>
      </w:r>
      <w:r>
        <w:rPr>
          <w:color w:val="1F2021"/>
          <w:spacing w:val="1"/>
        </w:rPr>
        <w:t xml:space="preserve"> </w:t>
      </w:r>
      <w:r>
        <w:rPr>
          <w:color w:val="1F2021"/>
        </w:rPr>
        <w:t>(De</w:t>
      </w:r>
      <w:r>
        <w:rPr>
          <w:color w:val="1F2021"/>
          <w:spacing w:val="-1"/>
        </w:rPr>
        <w:t xml:space="preserve"> </w:t>
      </w:r>
      <w:r>
        <w:rPr>
          <w:color w:val="1F2021"/>
        </w:rPr>
        <w:t>Almeida</w:t>
      </w:r>
      <w:r>
        <w:rPr>
          <w:color w:val="1F2021"/>
          <w:spacing w:val="1"/>
        </w:rPr>
        <w:t xml:space="preserve"> </w:t>
      </w:r>
      <w:r>
        <w:rPr>
          <w:color w:val="1F2021"/>
        </w:rPr>
        <w:t>et al., 2015)</w:t>
      </w:r>
    </w:p>
    <w:p w14:paraId="7CC67CA8" w14:textId="77777777" w:rsidR="007D20C2" w:rsidRDefault="00D260D4">
      <w:pPr>
        <w:pStyle w:val="BodyText"/>
        <w:spacing w:before="1"/>
        <w:ind w:left="142"/>
        <w:jc w:val="both"/>
      </w:pPr>
      <w:r>
        <w:rPr>
          <w:color w:val="1F2021"/>
        </w:rPr>
        <w:t>PKLot</w:t>
      </w:r>
      <w:r>
        <w:rPr>
          <w:color w:val="1F2021"/>
          <w:spacing w:val="-1"/>
        </w:rPr>
        <w:t xml:space="preserve"> </w:t>
      </w:r>
      <w:r>
        <w:rPr>
          <w:color w:val="1F2021"/>
        </w:rPr>
        <w:t>dataset</w:t>
      </w:r>
      <w:r>
        <w:rPr>
          <w:color w:val="1F2021"/>
          <w:spacing w:val="-1"/>
        </w:rPr>
        <w:t xml:space="preserve"> </w:t>
      </w:r>
      <w:r>
        <w:rPr>
          <w:color w:val="1F2021"/>
        </w:rPr>
        <w:t>holds</w:t>
      </w:r>
      <w:r>
        <w:rPr>
          <w:color w:val="1F2021"/>
          <w:spacing w:val="-1"/>
        </w:rPr>
        <w:t xml:space="preserve"> </w:t>
      </w:r>
      <w:r>
        <w:rPr>
          <w:color w:val="1F2021"/>
        </w:rPr>
        <w:t>significant</w:t>
      </w:r>
      <w:r>
        <w:rPr>
          <w:color w:val="1F2021"/>
          <w:spacing w:val="-1"/>
        </w:rPr>
        <w:t xml:space="preserve"> </w:t>
      </w:r>
      <w:r>
        <w:rPr>
          <w:color w:val="1F2021"/>
        </w:rPr>
        <w:t>merit</w:t>
      </w:r>
      <w:r>
        <w:rPr>
          <w:color w:val="1F2021"/>
          <w:spacing w:val="-1"/>
        </w:rPr>
        <w:t xml:space="preserve"> </w:t>
      </w:r>
      <w:r>
        <w:rPr>
          <w:color w:val="1F2021"/>
        </w:rPr>
        <w:t>due</w:t>
      </w:r>
      <w:r>
        <w:rPr>
          <w:color w:val="1F2021"/>
          <w:spacing w:val="-2"/>
        </w:rPr>
        <w:t xml:space="preserve"> </w:t>
      </w:r>
      <w:r>
        <w:rPr>
          <w:color w:val="1F2021"/>
        </w:rPr>
        <w:t>to</w:t>
      </w:r>
      <w:r>
        <w:rPr>
          <w:color w:val="1F2021"/>
          <w:spacing w:val="-1"/>
        </w:rPr>
        <w:t xml:space="preserve"> </w:t>
      </w:r>
      <w:r>
        <w:rPr>
          <w:color w:val="1F2021"/>
        </w:rPr>
        <w:t>several</w:t>
      </w:r>
      <w:r>
        <w:rPr>
          <w:color w:val="1F2021"/>
          <w:spacing w:val="-1"/>
        </w:rPr>
        <w:t xml:space="preserve"> </w:t>
      </w:r>
      <w:r>
        <w:rPr>
          <w:color w:val="1F2021"/>
        </w:rPr>
        <w:t>compelling</w:t>
      </w:r>
      <w:r>
        <w:rPr>
          <w:color w:val="1F2021"/>
          <w:spacing w:val="-1"/>
        </w:rPr>
        <w:t xml:space="preserve"> </w:t>
      </w:r>
      <w:r>
        <w:rPr>
          <w:color w:val="1F2021"/>
        </w:rPr>
        <w:t>reasons</w:t>
      </w:r>
      <w:r>
        <w:rPr>
          <w:color w:val="1F2021"/>
          <w:spacing w:val="3"/>
        </w:rPr>
        <w:t xml:space="preserve"> </w:t>
      </w:r>
      <w:r>
        <w:rPr>
          <w:color w:val="1F2021"/>
        </w:rPr>
        <w:t>:-</w:t>
      </w:r>
    </w:p>
    <w:p w14:paraId="65A928AC" w14:textId="77777777" w:rsidR="007D20C2" w:rsidRDefault="00D260D4">
      <w:pPr>
        <w:pStyle w:val="ListParagraph"/>
        <w:numPr>
          <w:ilvl w:val="2"/>
          <w:numId w:val="13"/>
        </w:numPr>
        <w:tabs>
          <w:tab w:val="left" w:pos="855"/>
        </w:tabs>
        <w:spacing w:before="139" w:line="357" w:lineRule="auto"/>
        <w:ind w:right="151"/>
        <w:jc w:val="both"/>
        <w:rPr>
          <w:sz w:val="24"/>
        </w:rPr>
      </w:pPr>
      <w:r>
        <w:rPr>
          <w:color w:val="1F2021"/>
          <w:sz w:val="24"/>
        </w:rPr>
        <w:t>Diverse</w:t>
      </w:r>
      <w:r>
        <w:rPr>
          <w:color w:val="1F2021"/>
          <w:spacing w:val="-13"/>
          <w:sz w:val="24"/>
        </w:rPr>
        <w:t xml:space="preserve"> </w:t>
      </w:r>
      <w:r>
        <w:rPr>
          <w:color w:val="1F2021"/>
          <w:sz w:val="24"/>
        </w:rPr>
        <w:t>Image</w:t>
      </w:r>
      <w:r>
        <w:rPr>
          <w:color w:val="1F2021"/>
          <w:spacing w:val="-12"/>
          <w:sz w:val="24"/>
        </w:rPr>
        <w:t xml:space="preserve"> </w:t>
      </w:r>
      <w:r>
        <w:rPr>
          <w:color w:val="1F2021"/>
          <w:sz w:val="24"/>
        </w:rPr>
        <w:t>Collection:</w:t>
      </w:r>
      <w:r>
        <w:rPr>
          <w:color w:val="1F2021"/>
          <w:spacing w:val="-13"/>
          <w:sz w:val="24"/>
        </w:rPr>
        <w:t xml:space="preserve"> </w:t>
      </w:r>
      <w:r>
        <w:rPr>
          <w:color w:val="1F2021"/>
          <w:sz w:val="24"/>
        </w:rPr>
        <w:t>The</w:t>
      </w:r>
      <w:r>
        <w:rPr>
          <w:color w:val="1F2021"/>
          <w:spacing w:val="-14"/>
          <w:sz w:val="24"/>
        </w:rPr>
        <w:t xml:space="preserve"> </w:t>
      </w:r>
      <w:r>
        <w:rPr>
          <w:color w:val="1F2021"/>
          <w:sz w:val="24"/>
        </w:rPr>
        <w:t>PKLot</w:t>
      </w:r>
      <w:r>
        <w:rPr>
          <w:color w:val="1F2021"/>
          <w:spacing w:val="-13"/>
          <w:sz w:val="24"/>
        </w:rPr>
        <w:t xml:space="preserve"> </w:t>
      </w:r>
      <w:r>
        <w:rPr>
          <w:color w:val="1F2021"/>
          <w:sz w:val="24"/>
        </w:rPr>
        <w:t>dataset</w:t>
      </w:r>
      <w:r>
        <w:rPr>
          <w:color w:val="1F2021"/>
          <w:spacing w:val="-13"/>
          <w:sz w:val="24"/>
        </w:rPr>
        <w:t xml:space="preserve"> </w:t>
      </w:r>
      <w:r>
        <w:rPr>
          <w:color w:val="1F2021"/>
          <w:sz w:val="24"/>
        </w:rPr>
        <w:t>offers</w:t>
      </w:r>
      <w:r>
        <w:rPr>
          <w:color w:val="1F2021"/>
          <w:spacing w:val="-13"/>
          <w:sz w:val="24"/>
        </w:rPr>
        <w:t xml:space="preserve"> </w:t>
      </w:r>
      <w:r>
        <w:rPr>
          <w:color w:val="1F2021"/>
          <w:sz w:val="24"/>
        </w:rPr>
        <w:t>a</w:t>
      </w:r>
      <w:r>
        <w:rPr>
          <w:color w:val="1F2021"/>
          <w:spacing w:val="-13"/>
          <w:sz w:val="24"/>
        </w:rPr>
        <w:t xml:space="preserve"> </w:t>
      </w:r>
      <w:r>
        <w:rPr>
          <w:color w:val="1F2021"/>
          <w:sz w:val="24"/>
        </w:rPr>
        <w:t>diverse</w:t>
      </w:r>
      <w:r>
        <w:rPr>
          <w:color w:val="1F2021"/>
          <w:spacing w:val="-13"/>
          <w:sz w:val="24"/>
        </w:rPr>
        <w:t xml:space="preserve"> </w:t>
      </w:r>
      <w:r>
        <w:rPr>
          <w:color w:val="1F2021"/>
          <w:sz w:val="24"/>
        </w:rPr>
        <w:t>collection</w:t>
      </w:r>
      <w:r>
        <w:rPr>
          <w:color w:val="1F2021"/>
          <w:spacing w:val="-13"/>
          <w:sz w:val="24"/>
        </w:rPr>
        <w:t xml:space="preserve"> </w:t>
      </w:r>
      <w:r>
        <w:rPr>
          <w:color w:val="1F2021"/>
          <w:sz w:val="24"/>
        </w:rPr>
        <w:t>of</w:t>
      </w:r>
      <w:r>
        <w:rPr>
          <w:color w:val="1F2021"/>
          <w:spacing w:val="-12"/>
          <w:sz w:val="24"/>
        </w:rPr>
        <w:t xml:space="preserve"> </w:t>
      </w:r>
      <w:r>
        <w:rPr>
          <w:color w:val="1F2021"/>
          <w:sz w:val="24"/>
        </w:rPr>
        <w:t>images</w:t>
      </w:r>
      <w:r>
        <w:rPr>
          <w:color w:val="1F2021"/>
          <w:spacing w:val="-12"/>
          <w:sz w:val="24"/>
        </w:rPr>
        <w:t xml:space="preserve"> </w:t>
      </w:r>
      <w:r>
        <w:rPr>
          <w:color w:val="1F2021"/>
          <w:sz w:val="24"/>
        </w:rPr>
        <w:t>captured</w:t>
      </w:r>
      <w:r>
        <w:rPr>
          <w:color w:val="1F2021"/>
          <w:spacing w:val="-58"/>
          <w:sz w:val="24"/>
        </w:rPr>
        <w:t xml:space="preserve"> </w:t>
      </w:r>
      <w:r>
        <w:rPr>
          <w:color w:val="1F2021"/>
          <w:sz w:val="24"/>
        </w:rPr>
        <w:t>from various perspectives and under different environmental conditions. This diversity</w:t>
      </w:r>
      <w:r>
        <w:rPr>
          <w:color w:val="1F2021"/>
          <w:spacing w:val="1"/>
          <w:sz w:val="24"/>
        </w:rPr>
        <w:t xml:space="preserve"> </w:t>
      </w:r>
      <w:r>
        <w:rPr>
          <w:color w:val="1F2021"/>
          <w:sz w:val="24"/>
        </w:rPr>
        <w:t>ensures that the trained model can effectively generalize to real-world parking scenarios,</w:t>
      </w:r>
      <w:r>
        <w:rPr>
          <w:color w:val="1F2021"/>
          <w:spacing w:val="1"/>
          <w:sz w:val="24"/>
        </w:rPr>
        <w:t xml:space="preserve"> </w:t>
      </w:r>
      <w:r>
        <w:rPr>
          <w:color w:val="1F2021"/>
          <w:sz w:val="24"/>
        </w:rPr>
        <w:t>enhancing</w:t>
      </w:r>
      <w:r>
        <w:rPr>
          <w:color w:val="1F2021"/>
          <w:spacing w:val="-1"/>
          <w:sz w:val="24"/>
        </w:rPr>
        <w:t xml:space="preserve"> </w:t>
      </w:r>
      <w:r>
        <w:rPr>
          <w:color w:val="1F2021"/>
          <w:sz w:val="24"/>
        </w:rPr>
        <w:t>its reliability in practical</w:t>
      </w:r>
      <w:r>
        <w:rPr>
          <w:color w:val="1F2021"/>
          <w:spacing w:val="2"/>
          <w:sz w:val="24"/>
        </w:rPr>
        <w:t xml:space="preserve"> </w:t>
      </w:r>
      <w:r>
        <w:rPr>
          <w:color w:val="1F2021"/>
          <w:sz w:val="24"/>
        </w:rPr>
        <w:t>applications.</w:t>
      </w:r>
    </w:p>
    <w:p w14:paraId="258A4134" w14:textId="77777777" w:rsidR="007D20C2" w:rsidRDefault="00D260D4">
      <w:pPr>
        <w:pStyle w:val="ListParagraph"/>
        <w:numPr>
          <w:ilvl w:val="2"/>
          <w:numId w:val="13"/>
        </w:numPr>
        <w:tabs>
          <w:tab w:val="left" w:pos="855"/>
        </w:tabs>
        <w:spacing w:before="1" w:line="357" w:lineRule="auto"/>
        <w:ind w:right="151"/>
        <w:jc w:val="both"/>
        <w:rPr>
          <w:sz w:val="24"/>
        </w:rPr>
      </w:pPr>
      <w:r>
        <w:rPr>
          <w:color w:val="1F2021"/>
          <w:spacing w:val="-1"/>
          <w:sz w:val="24"/>
        </w:rPr>
        <w:t>Public</w:t>
      </w:r>
      <w:r>
        <w:rPr>
          <w:color w:val="1F2021"/>
          <w:spacing w:val="-13"/>
          <w:sz w:val="24"/>
        </w:rPr>
        <w:t xml:space="preserve"> </w:t>
      </w:r>
      <w:r>
        <w:rPr>
          <w:color w:val="1F2021"/>
          <w:spacing w:val="-1"/>
          <w:sz w:val="24"/>
        </w:rPr>
        <w:t>Availability:</w:t>
      </w:r>
      <w:r>
        <w:rPr>
          <w:color w:val="1F2021"/>
          <w:spacing w:val="-14"/>
          <w:sz w:val="24"/>
        </w:rPr>
        <w:t xml:space="preserve"> </w:t>
      </w:r>
      <w:r>
        <w:rPr>
          <w:color w:val="1F2021"/>
          <w:spacing w:val="-1"/>
          <w:sz w:val="24"/>
        </w:rPr>
        <w:t>Being</w:t>
      </w:r>
      <w:r>
        <w:rPr>
          <w:color w:val="1F2021"/>
          <w:spacing w:val="-12"/>
          <w:sz w:val="24"/>
        </w:rPr>
        <w:t xml:space="preserve"> </w:t>
      </w:r>
      <w:r>
        <w:rPr>
          <w:color w:val="1F2021"/>
          <w:sz w:val="24"/>
        </w:rPr>
        <w:t>publicly</w:t>
      </w:r>
      <w:r>
        <w:rPr>
          <w:color w:val="1F2021"/>
          <w:spacing w:val="-11"/>
          <w:sz w:val="24"/>
        </w:rPr>
        <w:t xml:space="preserve"> </w:t>
      </w:r>
      <w:r>
        <w:rPr>
          <w:color w:val="1F2021"/>
          <w:sz w:val="24"/>
        </w:rPr>
        <w:t>available,</w:t>
      </w:r>
      <w:r>
        <w:rPr>
          <w:color w:val="1F2021"/>
          <w:spacing w:val="-13"/>
          <w:sz w:val="24"/>
        </w:rPr>
        <w:t xml:space="preserve"> </w:t>
      </w:r>
      <w:r>
        <w:rPr>
          <w:color w:val="1F2021"/>
          <w:sz w:val="24"/>
        </w:rPr>
        <w:t>the</w:t>
      </w:r>
      <w:r>
        <w:rPr>
          <w:color w:val="1F2021"/>
          <w:spacing w:val="-13"/>
          <w:sz w:val="24"/>
        </w:rPr>
        <w:t xml:space="preserve"> </w:t>
      </w:r>
      <w:r>
        <w:rPr>
          <w:color w:val="1F2021"/>
          <w:sz w:val="24"/>
        </w:rPr>
        <w:t>PKLot</w:t>
      </w:r>
      <w:r>
        <w:rPr>
          <w:color w:val="1F2021"/>
          <w:spacing w:val="-12"/>
          <w:sz w:val="24"/>
        </w:rPr>
        <w:t xml:space="preserve"> </w:t>
      </w:r>
      <w:r>
        <w:rPr>
          <w:color w:val="1F2021"/>
          <w:sz w:val="24"/>
        </w:rPr>
        <w:t>dataset</w:t>
      </w:r>
      <w:r>
        <w:rPr>
          <w:color w:val="1F2021"/>
          <w:spacing w:val="-11"/>
          <w:sz w:val="24"/>
        </w:rPr>
        <w:t xml:space="preserve"> </w:t>
      </w:r>
      <w:r>
        <w:rPr>
          <w:color w:val="1F2021"/>
          <w:sz w:val="24"/>
        </w:rPr>
        <w:t>facilitates</w:t>
      </w:r>
      <w:r>
        <w:rPr>
          <w:color w:val="1F2021"/>
          <w:spacing w:val="-13"/>
          <w:sz w:val="24"/>
        </w:rPr>
        <w:t xml:space="preserve"> </w:t>
      </w:r>
      <w:r>
        <w:rPr>
          <w:color w:val="1F2021"/>
          <w:sz w:val="24"/>
        </w:rPr>
        <w:t>transparency</w:t>
      </w:r>
      <w:r>
        <w:rPr>
          <w:color w:val="1F2021"/>
          <w:spacing w:val="-12"/>
          <w:sz w:val="24"/>
        </w:rPr>
        <w:t xml:space="preserve"> </w:t>
      </w:r>
      <w:r>
        <w:rPr>
          <w:color w:val="1F2021"/>
          <w:sz w:val="24"/>
        </w:rPr>
        <w:t>and</w:t>
      </w:r>
      <w:r>
        <w:rPr>
          <w:color w:val="1F2021"/>
          <w:spacing w:val="-57"/>
          <w:sz w:val="24"/>
        </w:rPr>
        <w:t xml:space="preserve"> </w:t>
      </w:r>
      <w:r>
        <w:rPr>
          <w:color w:val="1F2021"/>
          <w:sz w:val="24"/>
        </w:rPr>
        <w:t>reproducibility in research. Other researchers can access and utilize the same dataset for</w:t>
      </w:r>
      <w:r>
        <w:rPr>
          <w:color w:val="1F2021"/>
          <w:spacing w:val="1"/>
          <w:sz w:val="24"/>
        </w:rPr>
        <w:t xml:space="preserve"> </w:t>
      </w:r>
      <w:r>
        <w:rPr>
          <w:color w:val="1F2021"/>
          <w:sz w:val="24"/>
        </w:rPr>
        <w:t>benchmarking and comparison purposes, fostering collaboration and advancing the field</w:t>
      </w:r>
      <w:r>
        <w:rPr>
          <w:color w:val="1F2021"/>
          <w:spacing w:val="1"/>
          <w:sz w:val="24"/>
        </w:rPr>
        <w:t xml:space="preserve"> </w:t>
      </w:r>
      <w:r>
        <w:rPr>
          <w:color w:val="1F2021"/>
          <w:sz w:val="24"/>
        </w:rPr>
        <w:t>collectively.</w:t>
      </w:r>
    </w:p>
    <w:p w14:paraId="43F41EE3" w14:textId="77777777" w:rsidR="007D20C2" w:rsidRDefault="00D260D4">
      <w:pPr>
        <w:pStyle w:val="ListParagraph"/>
        <w:numPr>
          <w:ilvl w:val="2"/>
          <w:numId w:val="13"/>
        </w:numPr>
        <w:tabs>
          <w:tab w:val="left" w:pos="855"/>
        </w:tabs>
        <w:spacing w:before="2" w:line="350" w:lineRule="auto"/>
        <w:ind w:right="155"/>
        <w:jc w:val="both"/>
        <w:rPr>
          <w:sz w:val="24"/>
        </w:rPr>
      </w:pPr>
      <w:r>
        <w:rPr>
          <w:color w:val="1F2021"/>
          <w:sz w:val="24"/>
        </w:rPr>
        <w:t>Annotated Parking Spaces: The PKLot dataset typically includes annotations for parking</w:t>
      </w:r>
      <w:r>
        <w:rPr>
          <w:color w:val="1F2021"/>
          <w:spacing w:val="1"/>
          <w:sz w:val="24"/>
        </w:rPr>
        <w:t xml:space="preserve"> </w:t>
      </w:r>
      <w:r>
        <w:rPr>
          <w:color w:val="1F2021"/>
          <w:sz w:val="24"/>
        </w:rPr>
        <w:t>spaces,</w:t>
      </w:r>
      <w:r>
        <w:rPr>
          <w:color w:val="1F2021"/>
          <w:spacing w:val="1"/>
          <w:sz w:val="24"/>
        </w:rPr>
        <w:t xml:space="preserve"> </w:t>
      </w:r>
      <w:r>
        <w:rPr>
          <w:color w:val="1F2021"/>
          <w:sz w:val="24"/>
        </w:rPr>
        <w:t>indicating</w:t>
      </w:r>
      <w:r>
        <w:rPr>
          <w:color w:val="1F2021"/>
          <w:spacing w:val="2"/>
          <w:sz w:val="24"/>
        </w:rPr>
        <w:t xml:space="preserve"> </w:t>
      </w:r>
      <w:r>
        <w:rPr>
          <w:color w:val="1F2021"/>
          <w:sz w:val="24"/>
        </w:rPr>
        <w:t>their</w:t>
      </w:r>
      <w:r>
        <w:rPr>
          <w:color w:val="1F2021"/>
          <w:spacing w:val="1"/>
          <w:sz w:val="24"/>
        </w:rPr>
        <w:t xml:space="preserve"> </w:t>
      </w:r>
      <w:r>
        <w:rPr>
          <w:color w:val="1F2021"/>
          <w:sz w:val="24"/>
        </w:rPr>
        <w:t>occupancy</w:t>
      </w:r>
      <w:r>
        <w:rPr>
          <w:color w:val="1F2021"/>
          <w:spacing w:val="1"/>
          <w:sz w:val="24"/>
        </w:rPr>
        <w:t xml:space="preserve"> </w:t>
      </w:r>
      <w:r>
        <w:rPr>
          <w:color w:val="1F2021"/>
          <w:sz w:val="24"/>
        </w:rPr>
        <w:t>status</w:t>
      </w:r>
      <w:r>
        <w:rPr>
          <w:color w:val="1F2021"/>
          <w:spacing w:val="2"/>
          <w:sz w:val="24"/>
        </w:rPr>
        <w:t xml:space="preserve"> </w:t>
      </w:r>
      <w:r>
        <w:rPr>
          <w:color w:val="1F2021"/>
          <w:sz w:val="24"/>
        </w:rPr>
        <w:t>(occupied</w:t>
      </w:r>
      <w:r>
        <w:rPr>
          <w:color w:val="1F2021"/>
          <w:spacing w:val="2"/>
          <w:sz w:val="24"/>
        </w:rPr>
        <w:t xml:space="preserve"> </w:t>
      </w:r>
      <w:r>
        <w:rPr>
          <w:color w:val="1F2021"/>
          <w:sz w:val="24"/>
        </w:rPr>
        <w:t>or vacant).</w:t>
      </w:r>
      <w:r>
        <w:rPr>
          <w:color w:val="1F2021"/>
          <w:spacing w:val="1"/>
          <w:sz w:val="24"/>
        </w:rPr>
        <w:t xml:space="preserve"> </w:t>
      </w:r>
      <w:r>
        <w:rPr>
          <w:color w:val="1F2021"/>
          <w:sz w:val="24"/>
        </w:rPr>
        <w:t>This</w:t>
      </w:r>
      <w:r>
        <w:rPr>
          <w:color w:val="1F2021"/>
          <w:spacing w:val="2"/>
          <w:sz w:val="24"/>
        </w:rPr>
        <w:t xml:space="preserve"> </w:t>
      </w:r>
      <w:r>
        <w:rPr>
          <w:color w:val="1F2021"/>
          <w:sz w:val="24"/>
        </w:rPr>
        <w:t>annotated information</w:t>
      </w:r>
    </w:p>
    <w:p w14:paraId="0751D0BF" w14:textId="77777777" w:rsidR="007D20C2" w:rsidRDefault="007D20C2">
      <w:pPr>
        <w:spacing w:line="350" w:lineRule="auto"/>
        <w:jc w:val="both"/>
        <w:rPr>
          <w:sz w:val="24"/>
        </w:rPr>
        <w:sectPr w:rsidR="007D20C2" w:rsidSect="001F0049">
          <w:pgSz w:w="12240" w:h="15840"/>
          <w:pgMar w:top="1340" w:right="980" w:bottom="1800" w:left="1560" w:header="0" w:footer="1535" w:gutter="0"/>
          <w:cols w:space="720"/>
        </w:sectPr>
      </w:pPr>
    </w:p>
    <w:p w14:paraId="68C1E08A" w14:textId="77777777" w:rsidR="007D20C2" w:rsidRDefault="00D260D4">
      <w:pPr>
        <w:pStyle w:val="BodyText"/>
        <w:spacing w:before="78" w:line="360" w:lineRule="auto"/>
        <w:ind w:left="854" w:right="157"/>
        <w:jc w:val="both"/>
      </w:pPr>
      <w:r>
        <w:rPr>
          <w:color w:val="1F2021"/>
        </w:rPr>
        <w:lastRenderedPageBreak/>
        <w:t>serves as ground truth data for training and evaluating parking space detection algorithms,</w:t>
      </w:r>
      <w:r>
        <w:rPr>
          <w:color w:val="1F2021"/>
          <w:spacing w:val="-57"/>
        </w:rPr>
        <w:t xml:space="preserve"> </w:t>
      </w:r>
      <w:r>
        <w:rPr>
          <w:color w:val="1F2021"/>
        </w:rPr>
        <w:t>enabling</w:t>
      </w:r>
      <w:r>
        <w:rPr>
          <w:color w:val="1F2021"/>
          <w:spacing w:val="-1"/>
        </w:rPr>
        <w:t xml:space="preserve"> </w:t>
      </w:r>
      <w:r>
        <w:rPr>
          <w:color w:val="1F2021"/>
        </w:rPr>
        <w:t>the development of accurate</w:t>
      </w:r>
      <w:r>
        <w:rPr>
          <w:color w:val="1F2021"/>
          <w:spacing w:val="1"/>
        </w:rPr>
        <w:t xml:space="preserve"> </w:t>
      </w:r>
      <w:r>
        <w:rPr>
          <w:color w:val="1F2021"/>
        </w:rPr>
        <w:t>and robust</w:t>
      </w:r>
      <w:r>
        <w:rPr>
          <w:color w:val="1F2021"/>
          <w:spacing w:val="1"/>
        </w:rPr>
        <w:t xml:space="preserve"> </w:t>
      </w:r>
      <w:r>
        <w:rPr>
          <w:color w:val="1F2021"/>
        </w:rPr>
        <w:t>models.</w:t>
      </w:r>
    </w:p>
    <w:p w14:paraId="70CFEDF7" w14:textId="77777777" w:rsidR="007D20C2" w:rsidRDefault="00D260D4">
      <w:pPr>
        <w:pStyle w:val="ListParagraph"/>
        <w:numPr>
          <w:ilvl w:val="2"/>
          <w:numId w:val="13"/>
        </w:numPr>
        <w:tabs>
          <w:tab w:val="left" w:pos="855"/>
        </w:tabs>
        <w:spacing w:before="2" w:line="355" w:lineRule="auto"/>
        <w:ind w:right="154"/>
        <w:jc w:val="both"/>
        <w:rPr>
          <w:sz w:val="24"/>
        </w:rPr>
      </w:pPr>
      <w:r>
        <w:rPr>
          <w:color w:val="1F2021"/>
          <w:sz w:val="24"/>
        </w:rPr>
        <w:t>The</w:t>
      </w:r>
      <w:r>
        <w:rPr>
          <w:color w:val="1F2021"/>
          <w:spacing w:val="-10"/>
          <w:sz w:val="24"/>
        </w:rPr>
        <w:t xml:space="preserve"> </w:t>
      </w:r>
      <w:r>
        <w:rPr>
          <w:color w:val="1F2021"/>
          <w:sz w:val="24"/>
        </w:rPr>
        <w:t>PKLot</w:t>
      </w:r>
      <w:r>
        <w:rPr>
          <w:color w:val="1F2021"/>
          <w:spacing w:val="-7"/>
          <w:sz w:val="24"/>
        </w:rPr>
        <w:t xml:space="preserve"> </w:t>
      </w:r>
      <w:r>
        <w:rPr>
          <w:color w:val="1F2021"/>
          <w:sz w:val="24"/>
        </w:rPr>
        <w:t>dataset</w:t>
      </w:r>
      <w:r>
        <w:rPr>
          <w:color w:val="1F2021"/>
          <w:spacing w:val="-6"/>
          <w:sz w:val="24"/>
        </w:rPr>
        <w:t xml:space="preserve"> </w:t>
      </w:r>
      <w:r>
        <w:rPr>
          <w:color w:val="1F2021"/>
          <w:sz w:val="24"/>
        </w:rPr>
        <w:t>dataset</w:t>
      </w:r>
      <w:r>
        <w:rPr>
          <w:color w:val="1F2021"/>
          <w:spacing w:val="-8"/>
          <w:sz w:val="24"/>
        </w:rPr>
        <w:t xml:space="preserve"> </w:t>
      </w:r>
      <w:r>
        <w:rPr>
          <w:color w:val="1F2021"/>
          <w:sz w:val="24"/>
        </w:rPr>
        <w:t>comprises</w:t>
      </w:r>
      <w:r>
        <w:rPr>
          <w:color w:val="1F2021"/>
          <w:spacing w:val="-8"/>
          <w:sz w:val="24"/>
        </w:rPr>
        <w:t xml:space="preserve"> </w:t>
      </w:r>
      <w:r>
        <w:rPr>
          <w:color w:val="1F2021"/>
          <w:sz w:val="24"/>
        </w:rPr>
        <w:t>over</w:t>
      </w:r>
      <w:r>
        <w:rPr>
          <w:color w:val="1F2021"/>
          <w:spacing w:val="-6"/>
          <w:sz w:val="24"/>
        </w:rPr>
        <w:t xml:space="preserve"> </w:t>
      </w:r>
      <w:r>
        <w:rPr>
          <w:color w:val="1F2021"/>
          <w:sz w:val="24"/>
        </w:rPr>
        <w:t>12,000</w:t>
      </w:r>
      <w:r>
        <w:rPr>
          <w:color w:val="1F2021"/>
          <w:spacing w:val="-8"/>
          <w:sz w:val="24"/>
        </w:rPr>
        <w:t xml:space="preserve"> </w:t>
      </w:r>
      <w:r>
        <w:rPr>
          <w:color w:val="1F2021"/>
          <w:sz w:val="24"/>
        </w:rPr>
        <w:t>images</w:t>
      </w:r>
      <w:r>
        <w:rPr>
          <w:color w:val="1F2021"/>
          <w:spacing w:val="-8"/>
          <w:sz w:val="24"/>
        </w:rPr>
        <w:t xml:space="preserve"> </w:t>
      </w:r>
      <w:r>
        <w:rPr>
          <w:color w:val="1F2021"/>
          <w:sz w:val="24"/>
        </w:rPr>
        <w:t>and</w:t>
      </w:r>
      <w:r>
        <w:rPr>
          <w:color w:val="1F2021"/>
          <w:spacing w:val="-8"/>
          <w:sz w:val="24"/>
        </w:rPr>
        <w:t xml:space="preserve"> </w:t>
      </w:r>
      <w:r>
        <w:rPr>
          <w:color w:val="1F2021"/>
          <w:sz w:val="24"/>
        </w:rPr>
        <w:t>more</w:t>
      </w:r>
      <w:r>
        <w:rPr>
          <w:color w:val="1F2021"/>
          <w:spacing w:val="-9"/>
          <w:sz w:val="24"/>
        </w:rPr>
        <w:t xml:space="preserve"> </w:t>
      </w:r>
      <w:r>
        <w:rPr>
          <w:color w:val="1F2021"/>
          <w:sz w:val="24"/>
        </w:rPr>
        <w:t>than</w:t>
      </w:r>
      <w:r>
        <w:rPr>
          <w:color w:val="1F2021"/>
          <w:spacing w:val="-8"/>
          <w:sz w:val="24"/>
        </w:rPr>
        <w:t xml:space="preserve"> </w:t>
      </w:r>
      <w:r>
        <w:rPr>
          <w:color w:val="1F2021"/>
          <w:sz w:val="24"/>
        </w:rPr>
        <w:t>160,000</w:t>
      </w:r>
      <w:r>
        <w:rPr>
          <w:color w:val="1F2021"/>
          <w:spacing w:val="-9"/>
          <w:sz w:val="24"/>
        </w:rPr>
        <w:t xml:space="preserve"> </w:t>
      </w:r>
      <w:r>
        <w:rPr>
          <w:color w:val="1F2021"/>
          <w:sz w:val="24"/>
        </w:rPr>
        <w:t>annotated</w:t>
      </w:r>
      <w:r>
        <w:rPr>
          <w:color w:val="1F2021"/>
          <w:spacing w:val="-57"/>
          <w:sz w:val="24"/>
        </w:rPr>
        <w:t xml:space="preserve"> </w:t>
      </w:r>
      <w:r>
        <w:rPr>
          <w:color w:val="1F2021"/>
          <w:sz w:val="24"/>
        </w:rPr>
        <w:t>parking</w:t>
      </w:r>
      <w:r>
        <w:rPr>
          <w:color w:val="1F2021"/>
          <w:spacing w:val="1"/>
          <w:sz w:val="24"/>
        </w:rPr>
        <w:t xml:space="preserve"> </w:t>
      </w:r>
      <w:r>
        <w:rPr>
          <w:color w:val="1F2021"/>
          <w:sz w:val="24"/>
        </w:rPr>
        <w:t>spaces.</w:t>
      </w:r>
      <w:r>
        <w:rPr>
          <w:color w:val="1F2021"/>
          <w:spacing w:val="1"/>
          <w:sz w:val="24"/>
        </w:rPr>
        <w:t xml:space="preserve"> </w:t>
      </w:r>
      <w:r>
        <w:rPr>
          <w:color w:val="1F2021"/>
          <w:sz w:val="24"/>
        </w:rPr>
        <w:t>This</w:t>
      </w:r>
      <w:r>
        <w:rPr>
          <w:color w:val="1F2021"/>
          <w:spacing w:val="1"/>
          <w:sz w:val="24"/>
        </w:rPr>
        <w:t xml:space="preserve"> </w:t>
      </w:r>
      <w:r>
        <w:rPr>
          <w:color w:val="1F2021"/>
          <w:sz w:val="24"/>
        </w:rPr>
        <w:t>substantial</w:t>
      </w:r>
      <w:r>
        <w:rPr>
          <w:color w:val="1F2021"/>
          <w:spacing w:val="1"/>
          <w:sz w:val="24"/>
        </w:rPr>
        <w:t xml:space="preserve"> </w:t>
      </w:r>
      <w:r>
        <w:rPr>
          <w:color w:val="1F2021"/>
          <w:sz w:val="24"/>
        </w:rPr>
        <w:t>dataset</w:t>
      </w:r>
      <w:r>
        <w:rPr>
          <w:color w:val="1F2021"/>
          <w:spacing w:val="1"/>
          <w:sz w:val="24"/>
        </w:rPr>
        <w:t xml:space="preserve"> </w:t>
      </w:r>
      <w:r>
        <w:rPr>
          <w:color w:val="1F2021"/>
          <w:sz w:val="24"/>
        </w:rPr>
        <w:t>size</w:t>
      </w:r>
      <w:r>
        <w:rPr>
          <w:color w:val="1F2021"/>
          <w:spacing w:val="1"/>
          <w:sz w:val="24"/>
        </w:rPr>
        <w:t xml:space="preserve"> </w:t>
      </w:r>
      <w:r>
        <w:rPr>
          <w:color w:val="1F2021"/>
          <w:sz w:val="24"/>
        </w:rPr>
        <w:t>significantly</w:t>
      </w:r>
      <w:r>
        <w:rPr>
          <w:color w:val="1F2021"/>
          <w:spacing w:val="1"/>
          <w:sz w:val="24"/>
        </w:rPr>
        <w:t xml:space="preserve"> </w:t>
      </w:r>
      <w:r>
        <w:rPr>
          <w:color w:val="1F2021"/>
          <w:sz w:val="24"/>
        </w:rPr>
        <w:t>enhances</w:t>
      </w:r>
      <w:r>
        <w:rPr>
          <w:color w:val="1F2021"/>
          <w:spacing w:val="1"/>
          <w:sz w:val="24"/>
        </w:rPr>
        <w:t xml:space="preserve"> </w:t>
      </w:r>
      <w:r>
        <w:rPr>
          <w:color w:val="1F2021"/>
          <w:sz w:val="24"/>
        </w:rPr>
        <w:t>the</w:t>
      </w:r>
      <w:r>
        <w:rPr>
          <w:color w:val="1F2021"/>
          <w:spacing w:val="1"/>
          <w:sz w:val="24"/>
        </w:rPr>
        <w:t xml:space="preserve"> </w:t>
      </w:r>
      <w:r>
        <w:rPr>
          <w:color w:val="1F2021"/>
          <w:sz w:val="24"/>
        </w:rPr>
        <w:t>accuracy</w:t>
      </w:r>
      <w:r>
        <w:rPr>
          <w:color w:val="1F2021"/>
          <w:spacing w:val="1"/>
          <w:sz w:val="24"/>
        </w:rPr>
        <w:t xml:space="preserve"> </w:t>
      </w:r>
      <w:r>
        <w:rPr>
          <w:color w:val="1F2021"/>
          <w:sz w:val="24"/>
        </w:rPr>
        <w:t>and</w:t>
      </w:r>
      <w:r>
        <w:rPr>
          <w:color w:val="1F2021"/>
          <w:spacing w:val="-57"/>
          <w:sz w:val="24"/>
        </w:rPr>
        <w:t xml:space="preserve"> </w:t>
      </w:r>
      <w:r>
        <w:rPr>
          <w:color w:val="1F2021"/>
          <w:sz w:val="24"/>
        </w:rPr>
        <w:t>dependability</w:t>
      </w:r>
      <w:r>
        <w:rPr>
          <w:color w:val="1F2021"/>
          <w:spacing w:val="-1"/>
          <w:sz w:val="24"/>
        </w:rPr>
        <w:t xml:space="preserve"> </w:t>
      </w:r>
      <w:r>
        <w:rPr>
          <w:color w:val="1F2021"/>
          <w:sz w:val="24"/>
        </w:rPr>
        <w:t>of deep learning model training.</w:t>
      </w:r>
    </w:p>
    <w:p w14:paraId="73E902C8" w14:textId="77777777" w:rsidR="007D20C2" w:rsidRDefault="00D260D4">
      <w:pPr>
        <w:pStyle w:val="ListParagraph"/>
        <w:numPr>
          <w:ilvl w:val="2"/>
          <w:numId w:val="13"/>
        </w:numPr>
        <w:tabs>
          <w:tab w:val="left" w:pos="855"/>
        </w:tabs>
        <w:spacing w:before="5" w:line="357" w:lineRule="auto"/>
        <w:ind w:right="151"/>
        <w:jc w:val="both"/>
        <w:rPr>
          <w:sz w:val="24"/>
        </w:rPr>
      </w:pPr>
      <w:r>
        <w:rPr>
          <w:color w:val="1F2021"/>
          <w:sz w:val="24"/>
        </w:rPr>
        <w:t>Community Validation: As a well-established dataset within the research community, the</w:t>
      </w:r>
      <w:r>
        <w:rPr>
          <w:color w:val="1F2021"/>
          <w:spacing w:val="1"/>
          <w:sz w:val="24"/>
        </w:rPr>
        <w:t xml:space="preserve"> </w:t>
      </w:r>
      <w:r>
        <w:rPr>
          <w:color w:val="1F2021"/>
          <w:sz w:val="24"/>
        </w:rPr>
        <w:t>PKLot</w:t>
      </w:r>
      <w:r>
        <w:rPr>
          <w:color w:val="1F2021"/>
          <w:spacing w:val="1"/>
          <w:sz w:val="24"/>
        </w:rPr>
        <w:t xml:space="preserve"> </w:t>
      </w:r>
      <w:r>
        <w:rPr>
          <w:color w:val="1F2021"/>
          <w:sz w:val="24"/>
        </w:rPr>
        <w:t>dataset</w:t>
      </w:r>
      <w:r>
        <w:rPr>
          <w:color w:val="1F2021"/>
          <w:spacing w:val="1"/>
          <w:sz w:val="24"/>
        </w:rPr>
        <w:t xml:space="preserve"> </w:t>
      </w:r>
      <w:r>
        <w:rPr>
          <w:color w:val="1F2021"/>
          <w:sz w:val="24"/>
        </w:rPr>
        <w:t>has</w:t>
      </w:r>
      <w:r>
        <w:rPr>
          <w:color w:val="1F2021"/>
          <w:spacing w:val="1"/>
          <w:sz w:val="24"/>
        </w:rPr>
        <w:t xml:space="preserve"> </w:t>
      </w:r>
      <w:r>
        <w:rPr>
          <w:color w:val="1F2021"/>
          <w:sz w:val="24"/>
        </w:rPr>
        <w:t>undergone</w:t>
      </w:r>
      <w:r>
        <w:rPr>
          <w:color w:val="1F2021"/>
          <w:spacing w:val="1"/>
          <w:sz w:val="24"/>
        </w:rPr>
        <w:t xml:space="preserve"> </w:t>
      </w:r>
      <w:r>
        <w:rPr>
          <w:color w:val="1F2021"/>
          <w:sz w:val="24"/>
        </w:rPr>
        <w:t>scrutiny</w:t>
      </w:r>
      <w:r>
        <w:rPr>
          <w:color w:val="1F2021"/>
          <w:spacing w:val="1"/>
          <w:sz w:val="24"/>
        </w:rPr>
        <w:t xml:space="preserve"> </w:t>
      </w:r>
      <w:r>
        <w:rPr>
          <w:color w:val="1F2021"/>
          <w:sz w:val="24"/>
        </w:rPr>
        <w:t>and</w:t>
      </w:r>
      <w:r>
        <w:rPr>
          <w:color w:val="1F2021"/>
          <w:spacing w:val="1"/>
          <w:sz w:val="24"/>
        </w:rPr>
        <w:t xml:space="preserve"> </w:t>
      </w:r>
      <w:r>
        <w:rPr>
          <w:color w:val="1F2021"/>
          <w:sz w:val="24"/>
        </w:rPr>
        <w:t>validation</w:t>
      </w:r>
      <w:r>
        <w:rPr>
          <w:color w:val="1F2021"/>
          <w:spacing w:val="1"/>
          <w:sz w:val="24"/>
        </w:rPr>
        <w:t xml:space="preserve"> </w:t>
      </w:r>
      <w:r>
        <w:rPr>
          <w:color w:val="1F2021"/>
          <w:sz w:val="24"/>
        </w:rPr>
        <w:t>by</w:t>
      </w:r>
      <w:r>
        <w:rPr>
          <w:color w:val="1F2021"/>
          <w:spacing w:val="1"/>
          <w:sz w:val="24"/>
        </w:rPr>
        <w:t xml:space="preserve"> </w:t>
      </w:r>
      <w:r>
        <w:rPr>
          <w:color w:val="1F2021"/>
          <w:sz w:val="24"/>
        </w:rPr>
        <w:t>multiple</w:t>
      </w:r>
      <w:r>
        <w:rPr>
          <w:color w:val="1F2021"/>
          <w:spacing w:val="1"/>
          <w:sz w:val="24"/>
        </w:rPr>
        <w:t xml:space="preserve"> </w:t>
      </w:r>
      <w:r>
        <w:rPr>
          <w:color w:val="1F2021"/>
          <w:sz w:val="24"/>
        </w:rPr>
        <w:t>researchers.</w:t>
      </w:r>
      <w:r>
        <w:rPr>
          <w:color w:val="1F2021"/>
          <w:spacing w:val="1"/>
          <w:sz w:val="24"/>
        </w:rPr>
        <w:t xml:space="preserve"> </w:t>
      </w:r>
      <w:r>
        <w:rPr>
          <w:color w:val="1F2021"/>
          <w:sz w:val="24"/>
        </w:rPr>
        <w:t>Its</w:t>
      </w:r>
      <w:r>
        <w:rPr>
          <w:color w:val="1F2021"/>
          <w:spacing w:val="1"/>
          <w:sz w:val="24"/>
        </w:rPr>
        <w:t xml:space="preserve"> </w:t>
      </w:r>
      <w:r>
        <w:rPr>
          <w:color w:val="1F2021"/>
          <w:sz w:val="24"/>
        </w:rPr>
        <w:t>widespread usage and positive reception indicate its reliability and suitability for training</w:t>
      </w:r>
      <w:r>
        <w:rPr>
          <w:color w:val="1F2021"/>
          <w:spacing w:val="1"/>
          <w:sz w:val="24"/>
        </w:rPr>
        <w:t xml:space="preserve"> </w:t>
      </w:r>
      <w:r>
        <w:rPr>
          <w:color w:val="1F2021"/>
          <w:sz w:val="24"/>
        </w:rPr>
        <w:t>deep</w:t>
      </w:r>
      <w:r>
        <w:rPr>
          <w:color w:val="1F2021"/>
          <w:spacing w:val="-1"/>
          <w:sz w:val="24"/>
        </w:rPr>
        <w:t xml:space="preserve"> </w:t>
      </w:r>
      <w:r>
        <w:rPr>
          <w:color w:val="1F2021"/>
          <w:sz w:val="24"/>
        </w:rPr>
        <w:t>learning models for parking space</w:t>
      </w:r>
      <w:r>
        <w:rPr>
          <w:color w:val="1F2021"/>
          <w:spacing w:val="-1"/>
          <w:sz w:val="24"/>
        </w:rPr>
        <w:t xml:space="preserve"> </w:t>
      </w:r>
      <w:r>
        <w:rPr>
          <w:color w:val="1F2021"/>
          <w:sz w:val="24"/>
        </w:rPr>
        <w:t>detection tasks.</w:t>
      </w:r>
    </w:p>
    <w:p w14:paraId="4D1C9BC8" w14:textId="77777777" w:rsidR="007D20C2" w:rsidRDefault="00D260D4">
      <w:pPr>
        <w:pStyle w:val="ListParagraph"/>
        <w:numPr>
          <w:ilvl w:val="2"/>
          <w:numId w:val="13"/>
        </w:numPr>
        <w:tabs>
          <w:tab w:val="left" w:pos="855"/>
        </w:tabs>
        <w:spacing w:before="4" w:line="357" w:lineRule="auto"/>
        <w:ind w:right="152"/>
        <w:jc w:val="both"/>
        <w:rPr>
          <w:sz w:val="24"/>
        </w:rPr>
      </w:pPr>
      <w:r>
        <w:rPr>
          <w:color w:val="1F2021"/>
          <w:sz w:val="24"/>
        </w:rPr>
        <w:t>The PKLot dataset has established itself as a standard benchmark in the field, enabling the</w:t>
      </w:r>
      <w:r>
        <w:rPr>
          <w:color w:val="1F2021"/>
          <w:spacing w:val="-57"/>
          <w:sz w:val="24"/>
        </w:rPr>
        <w:t xml:space="preserve"> </w:t>
      </w:r>
      <w:r>
        <w:rPr>
          <w:color w:val="1F2021"/>
          <w:sz w:val="24"/>
        </w:rPr>
        <w:t>comparison</w:t>
      </w:r>
      <w:r>
        <w:rPr>
          <w:color w:val="1F2021"/>
          <w:spacing w:val="1"/>
          <w:sz w:val="24"/>
        </w:rPr>
        <w:t xml:space="preserve"> </w:t>
      </w:r>
      <w:r>
        <w:rPr>
          <w:color w:val="1F2021"/>
          <w:sz w:val="24"/>
        </w:rPr>
        <w:t>of</w:t>
      </w:r>
      <w:r>
        <w:rPr>
          <w:color w:val="1F2021"/>
          <w:spacing w:val="1"/>
          <w:sz w:val="24"/>
        </w:rPr>
        <w:t xml:space="preserve"> </w:t>
      </w:r>
      <w:r>
        <w:rPr>
          <w:color w:val="1F2021"/>
          <w:sz w:val="24"/>
        </w:rPr>
        <w:t>different</w:t>
      </w:r>
      <w:r>
        <w:rPr>
          <w:color w:val="1F2021"/>
          <w:spacing w:val="1"/>
          <w:sz w:val="24"/>
        </w:rPr>
        <w:t xml:space="preserve"> </w:t>
      </w:r>
      <w:r>
        <w:rPr>
          <w:color w:val="1F2021"/>
          <w:sz w:val="24"/>
        </w:rPr>
        <w:t>deep</w:t>
      </w:r>
      <w:r>
        <w:rPr>
          <w:color w:val="1F2021"/>
          <w:spacing w:val="1"/>
          <w:sz w:val="24"/>
        </w:rPr>
        <w:t xml:space="preserve"> </w:t>
      </w:r>
      <w:r>
        <w:rPr>
          <w:color w:val="1F2021"/>
          <w:sz w:val="24"/>
        </w:rPr>
        <w:t>learning-based</w:t>
      </w:r>
      <w:r>
        <w:rPr>
          <w:color w:val="1F2021"/>
          <w:spacing w:val="1"/>
          <w:sz w:val="24"/>
        </w:rPr>
        <w:t xml:space="preserve"> </w:t>
      </w:r>
      <w:r>
        <w:rPr>
          <w:color w:val="1F2021"/>
          <w:sz w:val="24"/>
        </w:rPr>
        <w:t>methods</w:t>
      </w:r>
      <w:r>
        <w:rPr>
          <w:color w:val="1F2021"/>
          <w:spacing w:val="1"/>
          <w:sz w:val="24"/>
        </w:rPr>
        <w:t xml:space="preserve"> </w:t>
      </w:r>
      <w:r>
        <w:rPr>
          <w:color w:val="1F2021"/>
          <w:sz w:val="24"/>
        </w:rPr>
        <w:t>for</w:t>
      </w:r>
      <w:r>
        <w:rPr>
          <w:color w:val="1F2021"/>
          <w:spacing w:val="1"/>
          <w:sz w:val="24"/>
        </w:rPr>
        <w:t xml:space="preserve"> </w:t>
      </w:r>
      <w:r>
        <w:rPr>
          <w:color w:val="1F2021"/>
          <w:sz w:val="24"/>
        </w:rPr>
        <w:t>parking</w:t>
      </w:r>
      <w:r>
        <w:rPr>
          <w:color w:val="1F2021"/>
          <w:spacing w:val="1"/>
          <w:sz w:val="24"/>
        </w:rPr>
        <w:t xml:space="preserve"> </w:t>
      </w:r>
      <w:r>
        <w:rPr>
          <w:color w:val="1F2021"/>
          <w:sz w:val="24"/>
        </w:rPr>
        <w:t>spot</w:t>
      </w:r>
      <w:r>
        <w:rPr>
          <w:color w:val="1F2021"/>
          <w:spacing w:val="1"/>
          <w:sz w:val="24"/>
        </w:rPr>
        <w:t xml:space="preserve"> </w:t>
      </w:r>
      <w:r>
        <w:rPr>
          <w:color w:val="1F2021"/>
          <w:sz w:val="24"/>
        </w:rPr>
        <w:t>detection.</w:t>
      </w:r>
      <w:r>
        <w:rPr>
          <w:color w:val="1F2021"/>
          <w:spacing w:val="1"/>
          <w:sz w:val="24"/>
        </w:rPr>
        <w:t xml:space="preserve"> </w:t>
      </w:r>
      <w:r>
        <w:rPr>
          <w:color w:val="1F2021"/>
          <w:sz w:val="24"/>
        </w:rPr>
        <w:t>Its</w:t>
      </w:r>
      <w:r>
        <w:rPr>
          <w:color w:val="1F2021"/>
          <w:spacing w:val="1"/>
          <w:sz w:val="24"/>
        </w:rPr>
        <w:t xml:space="preserve"> </w:t>
      </w:r>
      <w:r>
        <w:rPr>
          <w:color w:val="1F2021"/>
          <w:sz w:val="24"/>
        </w:rPr>
        <w:t>widespread</w:t>
      </w:r>
      <w:r>
        <w:rPr>
          <w:color w:val="1F2021"/>
          <w:spacing w:val="1"/>
          <w:sz w:val="24"/>
        </w:rPr>
        <w:t xml:space="preserve"> </w:t>
      </w:r>
      <w:r>
        <w:rPr>
          <w:color w:val="1F2021"/>
          <w:sz w:val="24"/>
        </w:rPr>
        <w:t>adoption</w:t>
      </w:r>
      <w:r>
        <w:rPr>
          <w:color w:val="1F2021"/>
          <w:spacing w:val="1"/>
          <w:sz w:val="24"/>
        </w:rPr>
        <w:t xml:space="preserve"> </w:t>
      </w:r>
      <w:r>
        <w:rPr>
          <w:color w:val="1F2021"/>
          <w:sz w:val="24"/>
        </w:rPr>
        <w:t>simplifies</w:t>
      </w:r>
      <w:r>
        <w:rPr>
          <w:color w:val="1F2021"/>
          <w:spacing w:val="1"/>
          <w:sz w:val="24"/>
        </w:rPr>
        <w:t xml:space="preserve"> </w:t>
      </w:r>
      <w:r>
        <w:rPr>
          <w:color w:val="1F2021"/>
          <w:sz w:val="24"/>
        </w:rPr>
        <w:t>the</w:t>
      </w:r>
      <w:r>
        <w:rPr>
          <w:color w:val="1F2021"/>
          <w:spacing w:val="1"/>
          <w:sz w:val="24"/>
        </w:rPr>
        <w:t xml:space="preserve"> </w:t>
      </w:r>
      <w:r>
        <w:rPr>
          <w:color w:val="1F2021"/>
          <w:sz w:val="24"/>
        </w:rPr>
        <w:t>evaluation</w:t>
      </w:r>
      <w:r>
        <w:rPr>
          <w:color w:val="1F2021"/>
          <w:spacing w:val="1"/>
          <w:sz w:val="24"/>
        </w:rPr>
        <w:t xml:space="preserve"> </w:t>
      </w:r>
      <w:r>
        <w:rPr>
          <w:color w:val="1F2021"/>
          <w:sz w:val="24"/>
        </w:rPr>
        <w:t>of</w:t>
      </w:r>
      <w:r>
        <w:rPr>
          <w:color w:val="1F2021"/>
          <w:spacing w:val="1"/>
          <w:sz w:val="24"/>
        </w:rPr>
        <w:t xml:space="preserve"> </w:t>
      </w:r>
      <w:r>
        <w:rPr>
          <w:color w:val="1F2021"/>
          <w:sz w:val="24"/>
        </w:rPr>
        <w:t>model</w:t>
      </w:r>
      <w:r>
        <w:rPr>
          <w:color w:val="1F2021"/>
          <w:spacing w:val="1"/>
          <w:sz w:val="24"/>
        </w:rPr>
        <w:t xml:space="preserve"> </w:t>
      </w:r>
      <w:r>
        <w:rPr>
          <w:color w:val="1F2021"/>
          <w:sz w:val="24"/>
        </w:rPr>
        <w:t>efficiency,</w:t>
      </w:r>
      <w:r>
        <w:rPr>
          <w:color w:val="1F2021"/>
          <w:spacing w:val="1"/>
          <w:sz w:val="24"/>
        </w:rPr>
        <w:t xml:space="preserve"> </w:t>
      </w:r>
      <w:r>
        <w:rPr>
          <w:color w:val="1F2021"/>
          <w:sz w:val="24"/>
        </w:rPr>
        <w:t>aiding</w:t>
      </w:r>
      <w:r>
        <w:rPr>
          <w:color w:val="1F2021"/>
          <w:spacing w:val="1"/>
          <w:sz w:val="24"/>
        </w:rPr>
        <w:t xml:space="preserve"> </w:t>
      </w:r>
      <w:r>
        <w:rPr>
          <w:color w:val="1F2021"/>
          <w:sz w:val="24"/>
        </w:rPr>
        <w:t>in</w:t>
      </w:r>
      <w:r>
        <w:rPr>
          <w:color w:val="1F2021"/>
          <w:spacing w:val="1"/>
          <w:sz w:val="24"/>
        </w:rPr>
        <w:t xml:space="preserve"> </w:t>
      </w:r>
      <w:r>
        <w:rPr>
          <w:color w:val="1F2021"/>
          <w:sz w:val="24"/>
        </w:rPr>
        <w:t>the</w:t>
      </w:r>
      <w:r>
        <w:rPr>
          <w:color w:val="1F2021"/>
          <w:spacing w:val="1"/>
          <w:sz w:val="24"/>
        </w:rPr>
        <w:t xml:space="preserve"> </w:t>
      </w:r>
      <w:r>
        <w:rPr>
          <w:color w:val="1F2021"/>
          <w:sz w:val="24"/>
        </w:rPr>
        <w:t>identification of the most effective strategies. PKLot has gained popularity as a preferred</w:t>
      </w:r>
      <w:r>
        <w:rPr>
          <w:color w:val="1F2021"/>
          <w:spacing w:val="1"/>
          <w:sz w:val="24"/>
        </w:rPr>
        <w:t xml:space="preserve"> </w:t>
      </w:r>
      <w:r>
        <w:rPr>
          <w:color w:val="1F2021"/>
          <w:sz w:val="24"/>
        </w:rPr>
        <w:t>choice for locating open parking spaces in deep learning applications due to its provision</w:t>
      </w:r>
      <w:r>
        <w:rPr>
          <w:color w:val="1F2021"/>
          <w:spacing w:val="1"/>
          <w:sz w:val="24"/>
        </w:rPr>
        <w:t xml:space="preserve"> </w:t>
      </w:r>
      <w:r>
        <w:rPr>
          <w:color w:val="1F2021"/>
          <w:sz w:val="24"/>
        </w:rPr>
        <w:t>of real-life annotated data, a large dataset, and a standardized benchmark for assessing</w:t>
      </w:r>
      <w:r>
        <w:rPr>
          <w:color w:val="1F2021"/>
          <w:spacing w:val="1"/>
          <w:sz w:val="24"/>
        </w:rPr>
        <w:t xml:space="preserve"> </w:t>
      </w:r>
      <w:r>
        <w:rPr>
          <w:color w:val="1F2021"/>
          <w:sz w:val="24"/>
        </w:rPr>
        <w:t>model</w:t>
      </w:r>
      <w:r>
        <w:rPr>
          <w:color w:val="1F2021"/>
          <w:spacing w:val="-1"/>
          <w:sz w:val="24"/>
        </w:rPr>
        <w:t xml:space="preserve"> </w:t>
      </w:r>
      <w:r>
        <w:rPr>
          <w:color w:val="1F2021"/>
          <w:sz w:val="24"/>
        </w:rPr>
        <w:t>performance.</w:t>
      </w:r>
    </w:p>
    <w:p w14:paraId="5D911B80" w14:textId="77777777" w:rsidR="007D20C2" w:rsidRDefault="007D20C2">
      <w:pPr>
        <w:pStyle w:val="BodyText"/>
        <w:spacing w:before="8"/>
        <w:rPr>
          <w:sz w:val="36"/>
        </w:rPr>
      </w:pPr>
    </w:p>
    <w:p w14:paraId="22D8E128" w14:textId="77777777" w:rsidR="007D20C2" w:rsidRDefault="00D260D4">
      <w:pPr>
        <w:pStyle w:val="Heading1"/>
        <w:numPr>
          <w:ilvl w:val="1"/>
          <w:numId w:val="13"/>
        </w:numPr>
        <w:tabs>
          <w:tab w:val="left" w:pos="503"/>
        </w:tabs>
        <w:ind w:hanging="361"/>
        <w:jc w:val="both"/>
      </w:pPr>
      <w:r>
        <w:t>Analysis</w:t>
      </w:r>
      <w:r>
        <w:rPr>
          <w:spacing w:val="-1"/>
        </w:rPr>
        <w:t xml:space="preserve"> </w:t>
      </w:r>
      <w:r>
        <w:t>of</w:t>
      </w:r>
      <w:r>
        <w:rPr>
          <w:spacing w:val="-1"/>
        </w:rPr>
        <w:t xml:space="preserve"> </w:t>
      </w:r>
      <w:r>
        <w:t>Testing</w:t>
      </w:r>
      <w:r>
        <w:rPr>
          <w:spacing w:val="-4"/>
        </w:rPr>
        <w:t xml:space="preserve"> </w:t>
      </w:r>
      <w:r>
        <w:t>Data</w:t>
      </w:r>
    </w:p>
    <w:p w14:paraId="75428555" w14:textId="77777777" w:rsidR="007D20C2" w:rsidRDefault="00D260D4">
      <w:pPr>
        <w:pStyle w:val="BodyText"/>
        <w:spacing w:before="137" w:line="360" w:lineRule="auto"/>
        <w:ind w:left="142" w:right="152" w:firstLine="719"/>
        <w:jc w:val="both"/>
      </w:pPr>
      <w:r>
        <w:t>In the investigation of the VOC dataset, a mixture of vehicle and non-vehicle images was</w:t>
      </w:r>
      <w:r>
        <w:rPr>
          <w:spacing w:val="1"/>
        </w:rPr>
        <w:t xml:space="preserve"> </w:t>
      </w:r>
      <w:r>
        <w:t>utilized.</w:t>
      </w:r>
      <w:r>
        <w:rPr>
          <w:spacing w:val="1"/>
        </w:rPr>
        <w:t xml:space="preserve"> </w:t>
      </w:r>
      <w:r>
        <w:t>The</w:t>
      </w:r>
      <w:r>
        <w:rPr>
          <w:spacing w:val="1"/>
        </w:rPr>
        <w:t xml:space="preserve"> </w:t>
      </w:r>
      <w:r>
        <w:t>trained</w:t>
      </w:r>
      <w:r>
        <w:rPr>
          <w:spacing w:val="1"/>
        </w:rPr>
        <w:t xml:space="preserve"> </w:t>
      </w:r>
      <w:r>
        <w:t>model</w:t>
      </w:r>
      <w:r>
        <w:rPr>
          <w:spacing w:val="1"/>
        </w:rPr>
        <w:t xml:space="preserve"> </w:t>
      </w:r>
      <w:r>
        <w:t>was</w:t>
      </w:r>
      <w:r>
        <w:rPr>
          <w:spacing w:val="1"/>
        </w:rPr>
        <w:t xml:space="preserve"> </w:t>
      </w:r>
      <w:r>
        <w:t>then</w:t>
      </w:r>
      <w:r>
        <w:rPr>
          <w:spacing w:val="1"/>
        </w:rPr>
        <w:t xml:space="preserve"> </w:t>
      </w:r>
      <w:r>
        <w:t>tested</w:t>
      </w:r>
      <w:r>
        <w:rPr>
          <w:spacing w:val="1"/>
        </w:rPr>
        <w:t xml:space="preserve"> </w:t>
      </w:r>
      <w:r>
        <w:t>on</w:t>
      </w:r>
      <w:r>
        <w:rPr>
          <w:spacing w:val="1"/>
        </w:rPr>
        <w:t xml:space="preserve"> </w:t>
      </w:r>
      <w:r>
        <w:t>this</w:t>
      </w:r>
      <w:r>
        <w:rPr>
          <w:spacing w:val="1"/>
        </w:rPr>
        <w:t xml:space="preserve"> </w:t>
      </w:r>
      <w:r>
        <w:t>dataset</w:t>
      </w:r>
      <w:r>
        <w:rPr>
          <w:spacing w:val="1"/>
        </w:rPr>
        <w:t xml:space="preserve"> </w:t>
      </w:r>
      <w:r>
        <w:t>to</w:t>
      </w:r>
      <w:r>
        <w:rPr>
          <w:spacing w:val="1"/>
        </w:rPr>
        <w:t xml:space="preserve"> </w:t>
      </w:r>
      <w:r>
        <w:t>evaluate</w:t>
      </w:r>
      <w:r>
        <w:rPr>
          <w:spacing w:val="1"/>
        </w:rPr>
        <w:t xml:space="preserve"> </w:t>
      </w:r>
      <w:r>
        <w:t>its</w:t>
      </w:r>
      <w:r>
        <w:rPr>
          <w:spacing w:val="1"/>
        </w:rPr>
        <w:t xml:space="preserve"> </w:t>
      </w:r>
      <w:r>
        <w:t>performance</w:t>
      </w:r>
      <w:r>
        <w:rPr>
          <w:spacing w:val="1"/>
        </w:rPr>
        <w:t xml:space="preserve"> </w:t>
      </w:r>
      <w:r>
        <w:t>in</w:t>
      </w:r>
      <w:r>
        <w:rPr>
          <w:spacing w:val="1"/>
        </w:rPr>
        <w:t xml:space="preserve"> </w:t>
      </w:r>
      <w:r>
        <w:t>distinguishing between vehicles and other objects. Specifically, one set of images containing</w:t>
      </w:r>
      <w:r>
        <w:rPr>
          <w:spacing w:val="1"/>
        </w:rPr>
        <w:t xml:space="preserve"> </w:t>
      </w:r>
      <w:r>
        <w:t>assured vehicle photos was used for training, while another set comprising various images was</w:t>
      </w:r>
      <w:r>
        <w:rPr>
          <w:spacing w:val="1"/>
        </w:rPr>
        <w:t xml:space="preserve"> </w:t>
      </w:r>
      <w:r>
        <w:t>used for testing. It's worth noting that the test results were evaluated under the same conditions as</w:t>
      </w:r>
      <w:r>
        <w:rPr>
          <w:spacing w:val="-57"/>
        </w:rPr>
        <w:t xml:space="preserve"> </w:t>
      </w:r>
      <w:r>
        <w:t>the</w:t>
      </w:r>
      <w:r>
        <w:rPr>
          <w:spacing w:val="-1"/>
        </w:rPr>
        <w:t xml:space="preserve"> </w:t>
      </w:r>
      <w:r>
        <w:t>training data, with</w:t>
      </w:r>
      <w:r>
        <w:rPr>
          <w:spacing w:val="-1"/>
        </w:rPr>
        <w:t xml:space="preserve"> </w:t>
      </w:r>
      <w:r>
        <w:t>consistent visual size</w:t>
      </w:r>
      <w:r>
        <w:rPr>
          <w:spacing w:val="-1"/>
        </w:rPr>
        <w:t xml:space="preserve"> </w:t>
      </w:r>
      <w:r>
        <w:t>and</w:t>
      </w:r>
      <w:r>
        <w:rPr>
          <w:spacing w:val="-1"/>
        </w:rPr>
        <w:t xml:space="preserve"> </w:t>
      </w:r>
      <w:r>
        <w:t>the number of</w:t>
      </w:r>
      <w:r>
        <w:rPr>
          <w:spacing w:val="-3"/>
        </w:rPr>
        <w:t xml:space="preserve"> </w:t>
      </w:r>
      <w:r>
        <w:t>images per instance.</w:t>
      </w:r>
    </w:p>
    <w:p w14:paraId="14020ADD" w14:textId="77777777" w:rsidR="007D20C2" w:rsidRDefault="00D260D4">
      <w:pPr>
        <w:pStyle w:val="BodyText"/>
        <w:spacing w:line="360" w:lineRule="auto"/>
        <w:ind w:left="142" w:right="152"/>
        <w:jc w:val="both"/>
      </w:pPr>
      <w:r>
        <w:t>To assess the accuracy of the model, a continuous stream of video footage depicting cars entering</w:t>
      </w:r>
      <w:r>
        <w:rPr>
          <w:spacing w:val="-57"/>
        </w:rPr>
        <w:t xml:space="preserve"> </w:t>
      </w:r>
      <w:r>
        <w:t>and exiting a parking lot was employed. This footage captured various parking lot scenarios,</w:t>
      </w:r>
      <w:r>
        <w:rPr>
          <w:spacing w:val="1"/>
        </w:rPr>
        <w:t xml:space="preserve"> </w:t>
      </w:r>
      <w:r>
        <w:t>including cars entering, exiting, and parking within the lot. Each time a vehicle entered or exited</w:t>
      </w:r>
      <w:r>
        <w:rPr>
          <w:spacing w:val="1"/>
        </w:rPr>
        <w:t xml:space="preserve"> </w:t>
      </w:r>
      <w:r>
        <w:t>the</w:t>
      </w:r>
      <w:r>
        <w:rPr>
          <w:spacing w:val="-9"/>
        </w:rPr>
        <w:t xml:space="preserve"> </w:t>
      </w:r>
      <w:r>
        <w:t>parking</w:t>
      </w:r>
      <w:r>
        <w:rPr>
          <w:spacing w:val="-6"/>
        </w:rPr>
        <w:t xml:space="preserve"> </w:t>
      </w:r>
      <w:r>
        <w:t>area,</w:t>
      </w:r>
      <w:r>
        <w:rPr>
          <w:spacing w:val="-7"/>
        </w:rPr>
        <w:t xml:space="preserve"> </w:t>
      </w:r>
      <w:r>
        <w:t>the</w:t>
      </w:r>
      <w:r>
        <w:rPr>
          <w:spacing w:val="-8"/>
        </w:rPr>
        <w:t xml:space="preserve"> </w:t>
      </w:r>
      <w:r>
        <w:t>number</w:t>
      </w:r>
      <w:r>
        <w:rPr>
          <w:spacing w:val="-9"/>
        </w:rPr>
        <w:t xml:space="preserve"> </w:t>
      </w:r>
      <w:r>
        <w:t>of</w:t>
      </w:r>
      <w:r>
        <w:rPr>
          <w:spacing w:val="-6"/>
        </w:rPr>
        <w:t xml:space="preserve"> </w:t>
      </w:r>
      <w:r>
        <w:t>vacant</w:t>
      </w:r>
      <w:r>
        <w:rPr>
          <w:spacing w:val="-6"/>
        </w:rPr>
        <w:t xml:space="preserve"> </w:t>
      </w:r>
      <w:r>
        <w:t>and</w:t>
      </w:r>
      <w:r>
        <w:rPr>
          <w:spacing w:val="-8"/>
        </w:rPr>
        <w:t xml:space="preserve"> </w:t>
      </w:r>
      <w:r>
        <w:t>occupied</w:t>
      </w:r>
      <w:r>
        <w:rPr>
          <w:spacing w:val="-8"/>
        </w:rPr>
        <w:t xml:space="preserve"> </w:t>
      </w:r>
      <w:r>
        <w:t>parking</w:t>
      </w:r>
      <w:r>
        <w:rPr>
          <w:spacing w:val="-9"/>
        </w:rPr>
        <w:t xml:space="preserve"> </w:t>
      </w:r>
      <w:r>
        <w:t>spaces</w:t>
      </w:r>
      <w:r>
        <w:rPr>
          <w:spacing w:val="-7"/>
        </w:rPr>
        <w:t xml:space="preserve"> </w:t>
      </w:r>
      <w:r>
        <w:t>was</w:t>
      </w:r>
      <w:r>
        <w:rPr>
          <w:spacing w:val="-8"/>
        </w:rPr>
        <w:t xml:space="preserve"> </w:t>
      </w:r>
      <w:r>
        <w:t>manually</w:t>
      </w:r>
      <w:r>
        <w:rPr>
          <w:spacing w:val="-8"/>
        </w:rPr>
        <w:t xml:space="preserve"> </w:t>
      </w:r>
      <w:r>
        <w:t>recorded.</w:t>
      </w:r>
      <w:r>
        <w:rPr>
          <w:spacing w:val="-7"/>
        </w:rPr>
        <w:t xml:space="preserve"> </w:t>
      </w:r>
      <w:r>
        <w:t>These</w:t>
      </w:r>
      <w:r>
        <w:rPr>
          <w:spacing w:val="-57"/>
        </w:rPr>
        <w:t xml:space="preserve"> </w:t>
      </w:r>
      <w:r>
        <w:t>values</w:t>
      </w:r>
      <w:r>
        <w:rPr>
          <w:spacing w:val="-1"/>
        </w:rPr>
        <w:t xml:space="preserve"> </w:t>
      </w:r>
      <w:r>
        <w:t>were</w:t>
      </w:r>
      <w:r>
        <w:rPr>
          <w:spacing w:val="-1"/>
        </w:rPr>
        <w:t xml:space="preserve"> </w:t>
      </w:r>
      <w:r>
        <w:t>then compared with the</w:t>
      </w:r>
      <w:r>
        <w:rPr>
          <w:spacing w:val="-1"/>
        </w:rPr>
        <w:t xml:space="preserve"> </w:t>
      </w:r>
      <w:r>
        <w:t>predictions provided by the</w:t>
      </w:r>
      <w:r>
        <w:rPr>
          <w:spacing w:val="-1"/>
        </w:rPr>
        <w:t xml:space="preserve"> </w:t>
      </w:r>
      <w:r>
        <w:t>model.</w:t>
      </w:r>
    </w:p>
    <w:p w14:paraId="2D6772DD" w14:textId="77777777" w:rsidR="007D20C2" w:rsidRDefault="007D20C2">
      <w:pPr>
        <w:spacing w:line="360" w:lineRule="auto"/>
        <w:jc w:val="both"/>
        <w:sectPr w:rsidR="007D20C2" w:rsidSect="001F0049">
          <w:pgSz w:w="12240" w:h="15840"/>
          <w:pgMar w:top="1340" w:right="980" w:bottom="1800" w:left="1560" w:header="0" w:footer="1535" w:gutter="0"/>
          <w:cols w:space="720"/>
        </w:sectPr>
      </w:pPr>
    </w:p>
    <w:p w14:paraId="74AE5310" w14:textId="77777777" w:rsidR="007D20C2" w:rsidRDefault="00D260D4">
      <w:pPr>
        <w:pStyle w:val="BodyText"/>
        <w:spacing w:before="78" w:line="360" w:lineRule="auto"/>
        <w:ind w:left="142" w:right="151"/>
        <w:jc w:val="both"/>
      </w:pPr>
      <w:r>
        <w:lastRenderedPageBreak/>
        <w:t>Through this process, the model's performance in accurately identifying parking lot conditions,</w:t>
      </w:r>
      <w:r>
        <w:rPr>
          <w:spacing w:val="1"/>
        </w:rPr>
        <w:t xml:space="preserve"> </w:t>
      </w:r>
      <w:r>
        <w:t>including</w:t>
      </w:r>
      <w:r>
        <w:rPr>
          <w:spacing w:val="-8"/>
        </w:rPr>
        <w:t xml:space="preserve"> </w:t>
      </w:r>
      <w:r>
        <w:t>the</w:t>
      </w:r>
      <w:r>
        <w:rPr>
          <w:spacing w:val="-9"/>
        </w:rPr>
        <w:t xml:space="preserve"> </w:t>
      </w:r>
      <w:r>
        <w:t>number</w:t>
      </w:r>
      <w:r>
        <w:rPr>
          <w:spacing w:val="-10"/>
        </w:rPr>
        <w:t xml:space="preserve"> </w:t>
      </w:r>
      <w:r>
        <w:t>of</w:t>
      </w:r>
      <w:r>
        <w:rPr>
          <w:spacing w:val="-8"/>
        </w:rPr>
        <w:t xml:space="preserve"> </w:t>
      </w:r>
      <w:r>
        <w:t>available</w:t>
      </w:r>
      <w:r>
        <w:rPr>
          <w:spacing w:val="-9"/>
        </w:rPr>
        <w:t xml:space="preserve"> </w:t>
      </w:r>
      <w:r>
        <w:t>and</w:t>
      </w:r>
      <w:r>
        <w:rPr>
          <w:spacing w:val="-9"/>
        </w:rPr>
        <w:t xml:space="preserve"> </w:t>
      </w:r>
      <w:r>
        <w:t>occupied</w:t>
      </w:r>
      <w:r>
        <w:rPr>
          <w:spacing w:val="-6"/>
        </w:rPr>
        <w:t xml:space="preserve"> </w:t>
      </w:r>
      <w:r>
        <w:t>parking</w:t>
      </w:r>
      <w:r>
        <w:rPr>
          <w:spacing w:val="-8"/>
        </w:rPr>
        <w:t xml:space="preserve"> </w:t>
      </w:r>
      <w:r>
        <w:t>spaces,</w:t>
      </w:r>
      <w:r>
        <w:rPr>
          <w:spacing w:val="-6"/>
        </w:rPr>
        <w:t xml:space="preserve"> </w:t>
      </w:r>
      <w:r>
        <w:t>was</w:t>
      </w:r>
      <w:r>
        <w:rPr>
          <w:spacing w:val="-2"/>
        </w:rPr>
        <w:t xml:space="preserve"> </w:t>
      </w:r>
      <w:r>
        <w:t>evaluated</w:t>
      </w:r>
      <w:r>
        <w:rPr>
          <w:spacing w:val="-9"/>
        </w:rPr>
        <w:t xml:space="preserve"> </w:t>
      </w:r>
      <w:r>
        <w:t>based</w:t>
      </w:r>
      <w:r>
        <w:rPr>
          <w:spacing w:val="-9"/>
        </w:rPr>
        <w:t xml:space="preserve"> </w:t>
      </w:r>
      <w:r>
        <w:t>on</w:t>
      </w:r>
      <w:r>
        <w:rPr>
          <w:spacing w:val="-7"/>
        </w:rPr>
        <w:t xml:space="preserve"> </w:t>
      </w:r>
      <w:r>
        <w:t>real-world</w:t>
      </w:r>
      <w:r>
        <w:rPr>
          <w:spacing w:val="-57"/>
        </w:rPr>
        <w:t xml:space="preserve"> </w:t>
      </w:r>
      <w:r>
        <w:t>video</w:t>
      </w:r>
      <w:r>
        <w:rPr>
          <w:spacing w:val="-1"/>
        </w:rPr>
        <w:t xml:space="preserve"> </w:t>
      </w:r>
      <w:r>
        <w:t>footage.</w:t>
      </w:r>
    </w:p>
    <w:p w14:paraId="5EB5714A" w14:textId="77777777" w:rsidR="007D20C2" w:rsidRDefault="007D20C2">
      <w:pPr>
        <w:pStyle w:val="BodyText"/>
        <w:rPr>
          <w:sz w:val="36"/>
        </w:rPr>
      </w:pPr>
    </w:p>
    <w:p w14:paraId="71C8140C" w14:textId="77777777" w:rsidR="007D20C2" w:rsidRDefault="00D260D4">
      <w:pPr>
        <w:pStyle w:val="Heading1"/>
        <w:numPr>
          <w:ilvl w:val="1"/>
          <w:numId w:val="13"/>
        </w:numPr>
        <w:tabs>
          <w:tab w:val="left" w:pos="502"/>
        </w:tabs>
        <w:jc w:val="both"/>
      </w:pPr>
      <w:r>
        <w:t>Modeling</w:t>
      </w:r>
    </w:p>
    <w:p w14:paraId="23B60D58" w14:textId="77777777" w:rsidR="007D20C2" w:rsidRDefault="00D260D4">
      <w:pPr>
        <w:pStyle w:val="BodyText"/>
        <w:spacing w:before="137" w:line="360" w:lineRule="auto"/>
        <w:ind w:left="142" w:right="149" w:firstLine="719"/>
        <w:jc w:val="both"/>
      </w:pPr>
      <w:r>
        <w:t>The</w:t>
      </w:r>
      <w:r>
        <w:rPr>
          <w:spacing w:val="-12"/>
        </w:rPr>
        <w:t xml:space="preserve"> </w:t>
      </w:r>
      <w:r>
        <w:t>YOLO</w:t>
      </w:r>
      <w:r>
        <w:rPr>
          <w:spacing w:val="-12"/>
        </w:rPr>
        <w:t xml:space="preserve"> </w:t>
      </w:r>
      <w:r>
        <w:t>and</w:t>
      </w:r>
      <w:r>
        <w:rPr>
          <w:spacing w:val="-11"/>
        </w:rPr>
        <w:t xml:space="preserve"> </w:t>
      </w:r>
      <w:r>
        <w:t>Mask</w:t>
      </w:r>
      <w:r>
        <w:rPr>
          <w:spacing w:val="-11"/>
        </w:rPr>
        <w:t xml:space="preserve"> </w:t>
      </w:r>
      <w:r>
        <w:t>R-CNN</w:t>
      </w:r>
      <w:r>
        <w:rPr>
          <w:spacing w:val="-12"/>
        </w:rPr>
        <w:t xml:space="preserve"> </w:t>
      </w:r>
      <w:r>
        <w:t>algorithms</w:t>
      </w:r>
      <w:r>
        <w:rPr>
          <w:spacing w:val="-10"/>
        </w:rPr>
        <w:t xml:space="preserve"> </w:t>
      </w:r>
      <w:r>
        <w:t>underwent</w:t>
      </w:r>
      <w:r>
        <w:rPr>
          <w:spacing w:val="-11"/>
        </w:rPr>
        <w:t xml:space="preserve"> </w:t>
      </w:r>
      <w:r>
        <w:t>training</w:t>
      </w:r>
      <w:r>
        <w:rPr>
          <w:spacing w:val="-11"/>
        </w:rPr>
        <w:t xml:space="preserve"> </w:t>
      </w:r>
      <w:r>
        <w:t>using</w:t>
      </w:r>
      <w:r>
        <w:rPr>
          <w:spacing w:val="-11"/>
        </w:rPr>
        <w:t xml:space="preserve"> </w:t>
      </w:r>
      <w:r>
        <w:t>the</w:t>
      </w:r>
      <w:r>
        <w:rPr>
          <w:spacing w:val="-12"/>
        </w:rPr>
        <w:t xml:space="preserve"> </w:t>
      </w:r>
      <w:r>
        <w:t>VOC</w:t>
      </w:r>
      <w:r>
        <w:rPr>
          <w:spacing w:val="-11"/>
        </w:rPr>
        <w:t xml:space="preserve"> </w:t>
      </w:r>
      <w:r>
        <w:t>dataset,</w:t>
      </w:r>
      <w:r>
        <w:rPr>
          <w:spacing w:val="-11"/>
        </w:rPr>
        <w:t xml:space="preserve"> </w:t>
      </w:r>
      <w:r>
        <w:t>which</w:t>
      </w:r>
      <w:r>
        <w:rPr>
          <w:spacing w:val="-57"/>
        </w:rPr>
        <w:t xml:space="preserve"> </w:t>
      </w:r>
      <w:r>
        <w:t>includes</w:t>
      </w:r>
      <w:r>
        <w:rPr>
          <w:spacing w:val="-13"/>
        </w:rPr>
        <w:t xml:space="preserve"> </w:t>
      </w:r>
      <w:r>
        <w:t>images</w:t>
      </w:r>
      <w:r>
        <w:rPr>
          <w:spacing w:val="-11"/>
        </w:rPr>
        <w:t xml:space="preserve"> </w:t>
      </w:r>
      <w:r>
        <w:t>containing</w:t>
      </w:r>
      <w:r>
        <w:rPr>
          <w:spacing w:val="-12"/>
        </w:rPr>
        <w:t xml:space="preserve"> </w:t>
      </w:r>
      <w:r>
        <w:t>cars</w:t>
      </w:r>
      <w:r>
        <w:rPr>
          <w:spacing w:val="-14"/>
        </w:rPr>
        <w:t xml:space="preserve"> </w:t>
      </w:r>
      <w:r>
        <w:t>as</w:t>
      </w:r>
      <w:r>
        <w:rPr>
          <w:spacing w:val="-10"/>
        </w:rPr>
        <w:t xml:space="preserve"> </w:t>
      </w:r>
      <w:r>
        <w:t>well</w:t>
      </w:r>
      <w:r>
        <w:rPr>
          <w:spacing w:val="-10"/>
        </w:rPr>
        <w:t xml:space="preserve"> </w:t>
      </w:r>
      <w:r>
        <w:t>as</w:t>
      </w:r>
      <w:r>
        <w:rPr>
          <w:spacing w:val="-13"/>
        </w:rPr>
        <w:t xml:space="preserve"> </w:t>
      </w:r>
      <w:r>
        <w:t>other</w:t>
      </w:r>
      <w:r>
        <w:rPr>
          <w:spacing w:val="-13"/>
        </w:rPr>
        <w:t xml:space="preserve"> </w:t>
      </w:r>
      <w:r>
        <w:t>objects.</w:t>
      </w:r>
      <w:r>
        <w:rPr>
          <w:spacing w:val="-13"/>
        </w:rPr>
        <w:t xml:space="preserve"> </w:t>
      </w:r>
      <w:r>
        <w:t>During</w:t>
      </w:r>
      <w:r>
        <w:rPr>
          <w:spacing w:val="-10"/>
        </w:rPr>
        <w:t xml:space="preserve"> </w:t>
      </w:r>
      <w:r>
        <w:t>training,</w:t>
      </w:r>
      <w:r>
        <w:rPr>
          <w:spacing w:val="-13"/>
        </w:rPr>
        <w:t xml:space="preserve"> </w:t>
      </w:r>
      <w:r>
        <w:t>the</w:t>
      </w:r>
      <w:r>
        <w:rPr>
          <w:spacing w:val="-13"/>
        </w:rPr>
        <w:t xml:space="preserve"> </w:t>
      </w:r>
      <w:r>
        <w:t>models</w:t>
      </w:r>
      <w:r>
        <w:rPr>
          <w:spacing w:val="-13"/>
        </w:rPr>
        <w:t xml:space="preserve"> </w:t>
      </w:r>
      <w:r>
        <w:t>were</w:t>
      </w:r>
      <w:r>
        <w:rPr>
          <w:spacing w:val="-14"/>
        </w:rPr>
        <w:t xml:space="preserve"> </w:t>
      </w:r>
      <w:r>
        <w:t>provided</w:t>
      </w:r>
      <w:r>
        <w:rPr>
          <w:spacing w:val="-57"/>
        </w:rPr>
        <w:t xml:space="preserve"> </w:t>
      </w:r>
      <w:r>
        <w:t>with images featuring cars along with corresponding coordinates indicating the location of these</w:t>
      </w:r>
      <w:r>
        <w:rPr>
          <w:spacing w:val="1"/>
        </w:rPr>
        <w:t xml:space="preserve"> </w:t>
      </w:r>
      <w:r>
        <w:t>vehicles</w:t>
      </w:r>
      <w:r>
        <w:rPr>
          <w:spacing w:val="-9"/>
        </w:rPr>
        <w:t xml:space="preserve"> </w:t>
      </w:r>
      <w:r>
        <w:t>within</w:t>
      </w:r>
      <w:r>
        <w:rPr>
          <w:spacing w:val="-9"/>
        </w:rPr>
        <w:t xml:space="preserve"> </w:t>
      </w:r>
      <w:r>
        <w:t>the</w:t>
      </w:r>
      <w:r>
        <w:rPr>
          <w:spacing w:val="-9"/>
        </w:rPr>
        <w:t xml:space="preserve"> </w:t>
      </w:r>
      <w:r>
        <w:t>images.</w:t>
      </w:r>
      <w:r>
        <w:rPr>
          <w:spacing w:val="-8"/>
        </w:rPr>
        <w:t xml:space="preserve"> </w:t>
      </w:r>
      <w:r>
        <w:t>This</w:t>
      </w:r>
      <w:r>
        <w:rPr>
          <w:spacing w:val="-8"/>
        </w:rPr>
        <w:t xml:space="preserve"> </w:t>
      </w:r>
      <w:r>
        <w:t>information</w:t>
      </w:r>
      <w:r>
        <w:rPr>
          <w:spacing w:val="-8"/>
        </w:rPr>
        <w:t xml:space="preserve"> </w:t>
      </w:r>
      <w:r>
        <w:t>was</w:t>
      </w:r>
      <w:r>
        <w:rPr>
          <w:spacing w:val="-8"/>
        </w:rPr>
        <w:t xml:space="preserve"> </w:t>
      </w:r>
      <w:r>
        <w:t>stored</w:t>
      </w:r>
      <w:r>
        <w:rPr>
          <w:spacing w:val="-9"/>
        </w:rPr>
        <w:t xml:space="preserve"> </w:t>
      </w:r>
      <w:r>
        <w:t>within</w:t>
      </w:r>
      <w:r>
        <w:rPr>
          <w:spacing w:val="-9"/>
        </w:rPr>
        <w:t xml:space="preserve"> </w:t>
      </w:r>
      <w:r>
        <w:t>the</w:t>
      </w:r>
      <w:r>
        <w:rPr>
          <w:spacing w:val="-9"/>
        </w:rPr>
        <w:t xml:space="preserve"> </w:t>
      </w:r>
      <w:r>
        <w:t>deep</w:t>
      </w:r>
      <w:r>
        <w:rPr>
          <w:spacing w:val="-9"/>
        </w:rPr>
        <w:t xml:space="preserve"> </w:t>
      </w:r>
      <w:r>
        <w:t>network</w:t>
      </w:r>
      <w:r>
        <w:rPr>
          <w:spacing w:val="-9"/>
        </w:rPr>
        <w:t xml:space="preserve"> </w:t>
      </w:r>
      <w:r>
        <w:t>of</w:t>
      </w:r>
      <w:r>
        <w:rPr>
          <w:spacing w:val="-9"/>
        </w:rPr>
        <w:t xml:space="preserve"> </w:t>
      </w:r>
      <w:r>
        <w:t>the</w:t>
      </w:r>
      <w:r>
        <w:rPr>
          <w:spacing w:val="-9"/>
        </w:rPr>
        <w:t xml:space="preserve"> </w:t>
      </w:r>
      <w:r>
        <w:t>algorithms,</w:t>
      </w:r>
      <w:r>
        <w:rPr>
          <w:spacing w:val="-58"/>
        </w:rPr>
        <w:t xml:space="preserve"> </w:t>
      </w:r>
      <w:r>
        <w:t>enabling</w:t>
      </w:r>
      <w:r>
        <w:rPr>
          <w:spacing w:val="-1"/>
        </w:rPr>
        <w:t xml:space="preserve"> </w:t>
      </w:r>
      <w:r>
        <w:t>them to classify vehicles accurately when presented</w:t>
      </w:r>
      <w:r>
        <w:rPr>
          <w:spacing w:val="-1"/>
        </w:rPr>
        <w:t xml:space="preserve"> </w:t>
      </w:r>
      <w:r>
        <w:t>with new images.</w:t>
      </w:r>
    </w:p>
    <w:p w14:paraId="1A2A9B8C" w14:textId="77777777" w:rsidR="007D20C2" w:rsidRDefault="00D260D4">
      <w:pPr>
        <w:pStyle w:val="BodyText"/>
        <w:spacing w:before="2" w:line="360" w:lineRule="auto"/>
        <w:ind w:left="142" w:right="152"/>
        <w:jc w:val="both"/>
      </w:pPr>
      <w:r>
        <w:t>Following the successful completion of the training process, the next step involved testing the</w:t>
      </w:r>
      <w:r>
        <w:rPr>
          <w:spacing w:val="1"/>
        </w:rPr>
        <w:t xml:space="preserve"> </w:t>
      </w:r>
      <w:r>
        <w:t>accuracy of the algorithms to determine the most suitable one for the parking spot detection</w:t>
      </w:r>
      <w:r>
        <w:rPr>
          <w:spacing w:val="1"/>
        </w:rPr>
        <w:t xml:space="preserve"> </w:t>
      </w:r>
      <w:r>
        <w:t>prototype. During the testing phase, both algorithms were evaluated using testing data sourced</w:t>
      </w:r>
      <w:r>
        <w:rPr>
          <w:spacing w:val="1"/>
        </w:rPr>
        <w:t xml:space="preserve"> </w:t>
      </w:r>
      <w:r>
        <w:t>from the VOC dataset. This testing data comprised images similar to those used during training,</w:t>
      </w:r>
      <w:r>
        <w:rPr>
          <w:spacing w:val="1"/>
        </w:rPr>
        <w:t xml:space="preserve"> </w:t>
      </w:r>
      <w:r>
        <w:t>thereby</w:t>
      </w:r>
      <w:r>
        <w:rPr>
          <w:spacing w:val="1"/>
        </w:rPr>
        <w:t xml:space="preserve"> </w:t>
      </w:r>
      <w:r>
        <w:t>enabling</w:t>
      </w:r>
      <w:r>
        <w:rPr>
          <w:spacing w:val="1"/>
        </w:rPr>
        <w:t xml:space="preserve"> </w:t>
      </w:r>
      <w:r>
        <w:t>a</w:t>
      </w:r>
      <w:r>
        <w:rPr>
          <w:spacing w:val="1"/>
        </w:rPr>
        <w:t xml:space="preserve"> </w:t>
      </w:r>
      <w:r>
        <w:t>comprehensive</w:t>
      </w:r>
      <w:r>
        <w:rPr>
          <w:spacing w:val="1"/>
        </w:rPr>
        <w:t xml:space="preserve"> </w:t>
      </w:r>
      <w:r>
        <w:t>assessment</w:t>
      </w:r>
      <w:r>
        <w:rPr>
          <w:spacing w:val="1"/>
        </w:rPr>
        <w:t xml:space="preserve"> </w:t>
      </w:r>
      <w:r>
        <w:t>of</w:t>
      </w:r>
      <w:r>
        <w:rPr>
          <w:spacing w:val="1"/>
        </w:rPr>
        <w:t xml:space="preserve"> </w:t>
      </w:r>
      <w:r>
        <w:t>the</w:t>
      </w:r>
      <w:r>
        <w:rPr>
          <w:spacing w:val="1"/>
        </w:rPr>
        <w:t xml:space="preserve"> </w:t>
      </w:r>
      <w:r>
        <w:t>algorithms'</w:t>
      </w:r>
      <w:r>
        <w:rPr>
          <w:spacing w:val="1"/>
        </w:rPr>
        <w:t xml:space="preserve"> </w:t>
      </w:r>
      <w:r>
        <w:t>performance</w:t>
      </w:r>
      <w:r>
        <w:rPr>
          <w:spacing w:val="1"/>
        </w:rPr>
        <w:t xml:space="preserve"> </w:t>
      </w:r>
      <w:r>
        <w:t>in</w:t>
      </w:r>
      <w:r>
        <w:rPr>
          <w:spacing w:val="1"/>
        </w:rPr>
        <w:t xml:space="preserve"> </w:t>
      </w:r>
      <w:r>
        <w:t>accurately</w:t>
      </w:r>
      <w:r>
        <w:rPr>
          <w:spacing w:val="1"/>
        </w:rPr>
        <w:t xml:space="preserve"> </w:t>
      </w:r>
      <w:r>
        <w:t>identifying parking</w:t>
      </w:r>
      <w:r>
        <w:rPr>
          <w:spacing w:val="-1"/>
        </w:rPr>
        <w:t xml:space="preserve"> </w:t>
      </w:r>
      <w:r>
        <w:t>spots.</w:t>
      </w:r>
    </w:p>
    <w:p w14:paraId="6F9E14A3" w14:textId="77777777" w:rsidR="007D20C2" w:rsidRDefault="00D260D4">
      <w:pPr>
        <w:pStyle w:val="BodyText"/>
        <w:spacing w:line="360" w:lineRule="auto"/>
        <w:ind w:left="142" w:right="152"/>
        <w:jc w:val="both"/>
      </w:pPr>
      <w:r>
        <w:rPr>
          <w:spacing w:val="-1"/>
        </w:rPr>
        <w:t>In</w:t>
      </w:r>
      <w:r>
        <w:rPr>
          <w:spacing w:val="-13"/>
        </w:rPr>
        <w:t xml:space="preserve"> </w:t>
      </w:r>
      <w:r>
        <w:rPr>
          <w:spacing w:val="-1"/>
        </w:rPr>
        <w:t>the</w:t>
      </w:r>
      <w:r>
        <w:rPr>
          <w:spacing w:val="-15"/>
        </w:rPr>
        <w:t xml:space="preserve"> </w:t>
      </w:r>
      <w:r>
        <w:rPr>
          <w:spacing w:val="-1"/>
        </w:rPr>
        <w:t>subsequent</w:t>
      </w:r>
      <w:r>
        <w:rPr>
          <w:spacing w:val="-14"/>
        </w:rPr>
        <w:t xml:space="preserve"> </w:t>
      </w:r>
      <w:r>
        <w:rPr>
          <w:spacing w:val="-1"/>
        </w:rPr>
        <w:t>phase,</w:t>
      </w:r>
      <w:r>
        <w:rPr>
          <w:spacing w:val="-9"/>
        </w:rPr>
        <w:t xml:space="preserve"> </w:t>
      </w:r>
      <w:r>
        <w:t>parking</w:t>
      </w:r>
      <w:r>
        <w:rPr>
          <w:spacing w:val="-15"/>
        </w:rPr>
        <w:t xml:space="preserve"> </w:t>
      </w:r>
      <w:r>
        <w:t>spot</w:t>
      </w:r>
      <w:r>
        <w:rPr>
          <w:spacing w:val="-14"/>
        </w:rPr>
        <w:t xml:space="preserve"> </w:t>
      </w:r>
      <w:r>
        <w:t>labeling</w:t>
      </w:r>
      <w:r>
        <w:rPr>
          <w:spacing w:val="-14"/>
        </w:rPr>
        <w:t xml:space="preserve"> </w:t>
      </w:r>
      <w:r>
        <w:t>was</w:t>
      </w:r>
      <w:r>
        <w:rPr>
          <w:spacing w:val="-12"/>
        </w:rPr>
        <w:t xml:space="preserve"> </w:t>
      </w:r>
      <w:r>
        <w:t>conducted,</w:t>
      </w:r>
      <w:r>
        <w:rPr>
          <w:spacing w:val="-13"/>
        </w:rPr>
        <w:t xml:space="preserve"> </w:t>
      </w:r>
      <w:r>
        <w:t>which</w:t>
      </w:r>
      <w:r>
        <w:rPr>
          <w:spacing w:val="-11"/>
        </w:rPr>
        <w:t xml:space="preserve"> </w:t>
      </w:r>
      <w:r>
        <w:t>entailed</w:t>
      </w:r>
      <w:r>
        <w:rPr>
          <w:spacing w:val="-15"/>
        </w:rPr>
        <w:t xml:space="preserve"> </w:t>
      </w:r>
      <w:r>
        <w:t>capturing</w:t>
      </w:r>
      <w:r>
        <w:rPr>
          <w:spacing w:val="-12"/>
        </w:rPr>
        <w:t xml:space="preserve"> </w:t>
      </w:r>
      <w:r>
        <w:t>coordinates</w:t>
      </w:r>
      <w:r>
        <w:rPr>
          <w:spacing w:val="-57"/>
        </w:rPr>
        <w:t xml:space="preserve"> </w:t>
      </w:r>
      <w:r>
        <w:t>for all parking areas and saving them in a file. This process is crucial for training the model to</w:t>
      </w:r>
      <w:r>
        <w:rPr>
          <w:spacing w:val="1"/>
        </w:rPr>
        <w:t xml:space="preserve"> </w:t>
      </w:r>
      <w:r>
        <w:t>accurately</w:t>
      </w:r>
      <w:r>
        <w:rPr>
          <w:spacing w:val="-13"/>
        </w:rPr>
        <w:t xml:space="preserve"> </w:t>
      </w:r>
      <w:r>
        <w:t>detect</w:t>
      </w:r>
      <w:r>
        <w:rPr>
          <w:spacing w:val="-13"/>
        </w:rPr>
        <w:t xml:space="preserve"> </w:t>
      </w:r>
      <w:r>
        <w:t>both</w:t>
      </w:r>
      <w:r>
        <w:rPr>
          <w:spacing w:val="-13"/>
        </w:rPr>
        <w:t xml:space="preserve"> </w:t>
      </w:r>
      <w:r>
        <w:t>vacant</w:t>
      </w:r>
      <w:r>
        <w:rPr>
          <w:spacing w:val="-12"/>
        </w:rPr>
        <w:t xml:space="preserve"> </w:t>
      </w:r>
      <w:r>
        <w:t>and</w:t>
      </w:r>
      <w:r>
        <w:rPr>
          <w:spacing w:val="-13"/>
        </w:rPr>
        <w:t xml:space="preserve"> </w:t>
      </w:r>
      <w:r>
        <w:t>occupied</w:t>
      </w:r>
      <w:r>
        <w:rPr>
          <w:spacing w:val="-14"/>
        </w:rPr>
        <w:t xml:space="preserve"> </w:t>
      </w:r>
      <w:r>
        <w:t>parking</w:t>
      </w:r>
      <w:r>
        <w:rPr>
          <w:spacing w:val="-13"/>
        </w:rPr>
        <w:t xml:space="preserve"> </w:t>
      </w:r>
      <w:r>
        <w:t>spaces.</w:t>
      </w:r>
      <w:r>
        <w:rPr>
          <w:spacing w:val="-12"/>
        </w:rPr>
        <w:t xml:space="preserve"> </w:t>
      </w:r>
      <w:r>
        <w:t>To</w:t>
      </w:r>
      <w:r>
        <w:rPr>
          <w:spacing w:val="-14"/>
        </w:rPr>
        <w:t xml:space="preserve"> </w:t>
      </w:r>
      <w:r>
        <w:t>achieve</w:t>
      </w:r>
      <w:r>
        <w:rPr>
          <w:spacing w:val="-15"/>
        </w:rPr>
        <w:t xml:space="preserve"> </w:t>
      </w:r>
      <w:r>
        <w:t>this,</w:t>
      </w:r>
      <w:r>
        <w:rPr>
          <w:spacing w:val="-12"/>
        </w:rPr>
        <w:t xml:space="preserve"> </w:t>
      </w:r>
      <w:r>
        <w:t>an</w:t>
      </w:r>
      <w:r>
        <w:rPr>
          <w:spacing w:val="-13"/>
        </w:rPr>
        <w:t xml:space="preserve"> </w:t>
      </w:r>
      <w:r>
        <w:t>image</w:t>
      </w:r>
      <w:r>
        <w:rPr>
          <w:spacing w:val="-14"/>
        </w:rPr>
        <w:t xml:space="preserve"> </w:t>
      </w:r>
      <w:r>
        <w:t>of</w:t>
      </w:r>
      <w:r>
        <w:rPr>
          <w:spacing w:val="-14"/>
        </w:rPr>
        <w:t xml:space="preserve"> </w:t>
      </w:r>
      <w:r>
        <w:t>the</w:t>
      </w:r>
      <w:r>
        <w:rPr>
          <w:spacing w:val="-13"/>
        </w:rPr>
        <w:t xml:space="preserve"> </w:t>
      </w:r>
      <w:r>
        <w:t>parking</w:t>
      </w:r>
      <w:r>
        <w:rPr>
          <w:spacing w:val="-58"/>
        </w:rPr>
        <w:t xml:space="preserve"> </w:t>
      </w:r>
      <w:r>
        <w:t>area</w:t>
      </w:r>
      <w:r>
        <w:rPr>
          <w:spacing w:val="-11"/>
        </w:rPr>
        <w:t xml:space="preserve"> </w:t>
      </w:r>
      <w:r>
        <w:t>was</w:t>
      </w:r>
      <w:r>
        <w:rPr>
          <w:spacing w:val="-8"/>
        </w:rPr>
        <w:t xml:space="preserve"> </w:t>
      </w:r>
      <w:r>
        <w:t>captured</w:t>
      </w:r>
      <w:r>
        <w:rPr>
          <w:spacing w:val="-10"/>
        </w:rPr>
        <w:t xml:space="preserve"> </w:t>
      </w:r>
      <w:r>
        <w:t>specifically</w:t>
      </w:r>
      <w:r>
        <w:rPr>
          <w:spacing w:val="-9"/>
        </w:rPr>
        <w:t xml:space="preserve"> </w:t>
      </w:r>
      <w:r>
        <w:t>for</w:t>
      </w:r>
      <w:r>
        <w:rPr>
          <w:spacing w:val="-11"/>
        </w:rPr>
        <w:t xml:space="preserve"> </w:t>
      </w:r>
      <w:r>
        <w:t>training</w:t>
      </w:r>
      <w:r>
        <w:rPr>
          <w:spacing w:val="-9"/>
        </w:rPr>
        <w:t xml:space="preserve"> </w:t>
      </w:r>
      <w:r>
        <w:t>the</w:t>
      </w:r>
      <w:r>
        <w:rPr>
          <w:spacing w:val="-10"/>
        </w:rPr>
        <w:t xml:space="preserve"> </w:t>
      </w:r>
      <w:r>
        <w:t>classifier.</w:t>
      </w:r>
      <w:r>
        <w:rPr>
          <w:spacing w:val="-9"/>
        </w:rPr>
        <w:t xml:space="preserve"> </w:t>
      </w:r>
      <w:r>
        <w:t>This</w:t>
      </w:r>
      <w:r>
        <w:rPr>
          <w:spacing w:val="-9"/>
        </w:rPr>
        <w:t xml:space="preserve"> </w:t>
      </w:r>
      <w:r>
        <w:t>image</w:t>
      </w:r>
      <w:r>
        <w:rPr>
          <w:spacing w:val="-10"/>
        </w:rPr>
        <w:t xml:space="preserve"> </w:t>
      </w:r>
      <w:r>
        <w:t>serves</w:t>
      </w:r>
      <w:r>
        <w:rPr>
          <w:spacing w:val="-9"/>
        </w:rPr>
        <w:t xml:space="preserve"> </w:t>
      </w:r>
      <w:r>
        <w:t>as</w:t>
      </w:r>
      <w:r>
        <w:rPr>
          <w:spacing w:val="-8"/>
        </w:rPr>
        <w:t xml:space="preserve"> </w:t>
      </w:r>
      <w:r>
        <w:t>the</w:t>
      </w:r>
      <w:r>
        <w:rPr>
          <w:spacing w:val="-9"/>
        </w:rPr>
        <w:t xml:space="preserve"> </w:t>
      </w:r>
      <w:r>
        <w:t>basis</w:t>
      </w:r>
      <w:r>
        <w:rPr>
          <w:spacing w:val="-9"/>
        </w:rPr>
        <w:t xml:space="preserve"> </w:t>
      </w:r>
      <w:r>
        <w:t>for</w:t>
      </w:r>
      <w:r>
        <w:rPr>
          <w:spacing w:val="-10"/>
        </w:rPr>
        <w:t xml:space="preserve"> </w:t>
      </w:r>
      <w:r>
        <w:t>teaching</w:t>
      </w:r>
      <w:r>
        <w:rPr>
          <w:spacing w:val="-58"/>
        </w:rPr>
        <w:t xml:space="preserve"> </w:t>
      </w:r>
      <w:r>
        <w:rPr>
          <w:spacing w:val="-1"/>
        </w:rPr>
        <w:t>the</w:t>
      </w:r>
      <w:r>
        <w:rPr>
          <w:spacing w:val="-15"/>
        </w:rPr>
        <w:t xml:space="preserve"> </w:t>
      </w:r>
      <w:r>
        <w:rPr>
          <w:spacing w:val="-1"/>
        </w:rPr>
        <w:t>model</w:t>
      </w:r>
      <w:r>
        <w:rPr>
          <w:spacing w:val="-14"/>
        </w:rPr>
        <w:t xml:space="preserve"> </w:t>
      </w:r>
      <w:r>
        <w:rPr>
          <w:spacing w:val="-1"/>
        </w:rPr>
        <w:t>to</w:t>
      </w:r>
      <w:r>
        <w:rPr>
          <w:spacing w:val="-14"/>
        </w:rPr>
        <w:t xml:space="preserve"> </w:t>
      </w:r>
      <w:r>
        <w:rPr>
          <w:spacing w:val="-1"/>
        </w:rPr>
        <w:t>recognize</w:t>
      </w:r>
      <w:r>
        <w:rPr>
          <w:spacing w:val="-15"/>
        </w:rPr>
        <w:t xml:space="preserve"> </w:t>
      </w:r>
      <w:r>
        <w:t>and</w:t>
      </w:r>
      <w:r>
        <w:rPr>
          <w:spacing w:val="-15"/>
        </w:rPr>
        <w:t xml:space="preserve"> </w:t>
      </w:r>
      <w:r>
        <w:t>distinguish</w:t>
      </w:r>
      <w:r>
        <w:rPr>
          <w:spacing w:val="-14"/>
        </w:rPr>
        <w:t xml:space="preserve"> </w:t>
      </w:r>
      <w:r>
        <w:t>between</w:t>
      </w:r>
      <w:r>
        <w:rPr>
          <w:spacing w:val="-14"/>
        </w:rPr>
        <w:t xml:space="preserve"> </w:t>
      </w:r>
      <w:r>
        <w:t>occupied</w:t>
      </w:r>
      <w:r>
        <w:rPr>
          <w:spacing w:val="-15"/>
        </w:rPr>
        <w:t xml:space="preserve"> </w:t>
      </w:r>
      <w:r>
        <w:t>and</w:t>
      </w:r>
      <w:r>
        <w:rPr>
          <w:spacing w:val="-14"/>
        </w:rPr>
        <w:t xml:space="preserve"> </w:t>
      </w:r>
      <w:r>
        <w:t>vacant</w:t>
      </w:r>
      <w:r>
        <w:rPr>
          <w:spacing w:val="-14"/>
        </w:rPr>
        <w:t xml:space="preserve"> </w:t>
      </w:r>
      <w:r>
        <w:t>parking</w:t>
      </w:r>
      <w:r>
        <w:rPr>
          <w:spacing w:val="-14"/>
        </w:rPr>
        <w:t xml:space="preserve"> </w:t>
      </w:r>
      <w:r>
        <w:t>spots.</w:t>
      </w:r>
      <w:r>
        <w:rPr>
          <w:spacing w:val="-14"/>
        </w:rPr>
        <w:t xml:space="preserve"> </w:t>
      </w:r>
      <w:r>
        <w:t>The</w:t>
      </w:r>
      <w:r>
        <w:rPr>
          <w:spacing w:val="-16"/>
        </w:rPr>
        <w:t xml:space="preserve"> </w:t>
      </w:r>
      <w:r>
        <w:t>coordinates</w:t>
      </w:r>
      <w:r>
        <w:rPr>
          <w:spacing w:val="-57"/>
        </w:rPr>
        <w:t xml:space="preserve"> </w:t>
      </w:r>
      <w:r>
        <w:t>of each parking area within the image are annotated and stored in a file, providing the necessary</w:t>
      </w:r>
      <w:r>
        <w:rPr>
          <w:spacing w:val="1"/>
        </w:rPr>
        <w:t xml:space="preserve"> </w:t>
      </w:r>
      <w:r>
        <w:t>ground</w:t>
      </w:r>
      <w:r>
        <w:rPr>
          <w:spacing w:val="-1"/>
        </w:rPr>
        <w:t xml:space="preserve"> </w:t>
      </w:r>
      <w:r>
        <w:t>truth data</w:t>
      </w:r>
      <w:r>
        <w:rPr>
          <w:spacing w:val="-2"/>
        </w:rPr>
        <w:t xml:space="preserve"> </w:t>
      </w:r>
      <w:r>
        <w:t>for</w:t>
      </w:r>
      <w:r>
        <w:rPr>
          <w:spacing w:val="-2"/>
        </w:rPr>
        <w:t xml:space="preserve"> </w:t>
      </w:r>
      <w:r>
        <w:t>training the</w:t>
      </w:r>
      <w:r>
        <w:rPr>
          <w:spacing w:val="-1"/>
        </w:rPr>
        <w:t xml:space="preserve"> </w:t>
      </w:r>
      <w:r>
        <w:t>classifier effectively.</w:t>
      </w:r>
    </w:p>
    <w:p w14:paraId="1E8A95B2" w14:textId="77777777" w:rsidR="007D20C2" w:rsidRDefault="007D20C2">
      <w:pPr>
        <w:spacing w:line="360" w:lineRule="auto"/>
        <w:jc w:val="both"/>
        <w:sectPr w:rsidR="007D20C2" w:rsidSect="001F0049">
          <w:pgSz w:w="12240" w:h="15840"/>
          <w:pgMar w:top="1340" w:right="980" w:bottom="1800" w:left="1560" w:header="0" w:footer="1535" w:gutter="0"/>
          <w:cols w:space="720"/>
        </w:sectPr>
      </w:pPr>
    </w:p>
    <w:p w14:paraId="459D9778" w14:textId="77777777" w:rsidR="007D20C2" w:rsidRDefault="007D20C2">
      <w:pPr>
        <w:pStyle w:val="BodyText"/>
        <w:spacing w:before="10"/>
        <w:rPr>
          <w:sz w:val="28"/>
        </w:rPr>
      </w:pPr>
    </w:p>
    <w:p w14:paraId="49C8AD36" w14:textId="77777777" w:rsidR="007D20C2" w:rsidRDefault="00D260D4">
      <w:pPr>
        <w:pStyle w:val="BodyText"/>
        <w:ind w:left="141"/>
        <w:rPr>
          <w:sz w:val="20"/>
        </w:rPr>
      </w:pPr>
      <w:r>
        <w:rPr>
          <w:noProof/>
          <w:sz w:val="20"/>
        </w:rPr>
        <w:drawing>
          <wp:inline distT="0" distB="0" distL="0" distR="0" wp14:anchorId="17CEBC3F" wp14:editId="7118875D">
            <wp:extent cx="5724803" cy="2608706"/>
            <wp:effectExtent l="0" t="0" r="0" b="0"/>
            <wp:docPr id="7"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5.jpeg"/>
                    <pic:cNvPicPr/>
                  </pic:nvPicPr>
                  <pic:blipFill>
                    <a:blip r:embed="rId41" cstate="print"/>
                    <a:stretch>
                      <a:fillRect/>
                    </a:stretch>
                  </pic:blipFill>
                  <pic:spPr>
                    <a:xfrm>
                      <a:off x="0" y="0"/>
                      <a:ext cx="5724803" cy="2608706"/>
                    </a:xfrm>
                    <a:prstGeom prst="rect">
                      <a:avLst/>
                    </a:prstGeom>
                  </pic:spPr>
                </pic:pic>
              </a:graphicData>
            </a:graphic>
          </wp:inline>
        </w:drawing>
      </w:r>
    </w:p>
    <w:p w14:paraId="32A9C98F" w14:textId="77777777" w:rsidR="007D20C2" w:rsidRDefault="007D20C2">
      <w:pPr>
        <w:pStyle w:val="BodyText"/>
        <w:rPr>
          <w:sz w:val="20"/>
        </w:rPr>
      </w:pPr>
    </w:p>
    <w:p w14:paraId="36A63DBB" w14:textId="77777777" w:rsidR="007D20C2" w:rsidRDefault="007D20C2">
      <w:pPr>
        <w:pStyle w:val="BodyText"/>
        <w:rPr>
          <w:sz w:val="18"/>
        </w:rPr>
      </w:pPr>
    </w:p>
    <w:p w14:paraId="229AED0D" w14:textId="6FD44911" w:rsidR="007D20C2" w:rsidRDefault="00D260D4">
      <w:pPr>
        <w:pStyle w:val="BodyText"/>
        <w:spacing w:before="90"/>
        <w:ind w:left="307" w:right="317"/>
        <w:jc w:val="center"/>
      </w:pPr>
      <w:r>
        <w:t>Figure</w:t>
      </w:r>
      <w:r>
        <w:rPr>
          <w:spacing w:val="-4"/>
        </w:rPr>
        <w:t xml:space="preserve"> </w:t>
      </w:r>
      <w:r w:rsidR="0001340A">
        <w:t>12</w:t>
      </w:r>
      <w:r>
        <w:t>:</w:t>
      </w:r>
      <w:r>
        <w:rPr>
          <w:spacing w:val="1"/>
        </w:rPr>
        <w:t xml:space="preserve"> </w:t>
      </w:r>
      <w:r>
        <w:t>Image</w:t>
      </w:r>
      <w:r>
        <w:rPr>
          <w:spacing w:val="-3"/>
        </w:rPr>
        <w:t xml:space="preserve"> </w:t>
      </w:r>
      <w:r>
        <w:t>of</w:t>
      </w:r>
      <w:r>
        <w:rPr>
          <w:spacing w:val="-1"/>
        </w:rPr>
        <w:t xml:space="preserve"> </w:t>
      </w:r>
      <w:r>
        <w:t>the Parking</w:t>
      </w:r>
      <w:r>
        <w:rPr>
          <w:spacing w:val="-2"/>
        </w:rPr>
        <w:t xml:space="preserve"> </w:t>
      </w:r>
      <w:r>
        <w:t>Area</w:t>
      </w:r>
    </w:p>
    <w:p w14:paraId="2C84D574" w14:textId="77777777" w:rsidR="007D20C2" w:rsidRDefault="007D20C2">
      <w:pPr>
        <w:pStyle w:val="BodyText"/>
        <w:rPr>
          <w:sz w:val="26"/>
        </w:rPr>
      </w:pPr>
    </w:p>
    <w:p w14:paraId="7EFD92C9" w14:textId="77777777" w:rsidR="007D20C2" w:rsidRDefault="007D20C2">
      <w:pPr>
        <w:pStyle w:val="BodyText"/>
        <w:rPr>
          <w:sz w:val="22"/>
        </w:rPr>
      </w:pPr>
    </w:p>
    <w:p w14:paraId="60F52C71" w14:textId="77777777" w:rsidR="007D20C2" w:rsidRDefault="00D260D4">
      <w:pPr>
        <w:pStyle w:val="BodyText"/>
        <w:spacing w:line="360" w:lineRule="auto"/>
        <w:ind w:left="142" w:right="145"/>
        <w:jc w:val="both"/>
      </w:pPr>
      <w:r>
        <w:rPr>
          <w:color w:val="1F1F1F"/>
        </w:rPr>
        <w:t>To streamline the process of marking parking spots efficiently, we developed a small Python</w:t>
      </w:r>
      <w:r>
        <w:rPr>
          <w:color w:val="1F1F1F"/>
          <w:spacing w:val="1"/>
        </w:rPr>
        <w:t xml:space="preserve"> </w:t>
      </w:r>
      <w:r>
        <w:rPr>
          <w:color w:val="1F1F1F"/>
        </w:rPr>
        <w:t>program. This program reads an image and provides a user-friendly interface for marking parking</w:t>
      </w:r>
      <w:r>
        <w:rPr>
          <w:color w:val="1F1F1F"/>
          <w:spacing w:val="-57"/>
        </w:rPr>
        <w:t xml:space="preserve"> </w:t>
      </w:r>
      <w:r>
        <w:rPr>
          <w:color w:val="1F1F1F"/>
        </w:rPr>
        <w:t>polygon areas. The user can simply double-click on the desired coordinates within the image to</w:t>
      </w:r>
      <w:r>
        <w:rPr>
          <w:color w:val="1F1F1F"/>
          <w:spacing w:val="1"/>
        </w:rPr>
        <w:t xml:space="preserve"> </w:t>
      </w:r>
      <w:r>
        <w:rPr>
          <w:color w:val="1F1F1F"/>
        </w:rPr>
        <w:t>define</w:t>
      </w:r>
      <w:r>
        <w:rPr>
          <w:color w:val="1F1F1F"/>
          <w:spacing w:val="-5"/>
        </w:rPr>
        <w:t xml:space="preserve"> </w:t>
      </w:r>
      <w:r>
        <w:rPr>
          <w:color w:val="1F1F1F"/>
        </w:rPr>
        <w:t>the</w:t>
      </w:r>
      <w:r>
        <w:rPr>
          <w:color w:val="1F1F1F"/>
          <w:spacing w:val="-3"/>
        </w:rPr>
        <w:t xml:space="preserve"> </w:t>
      </w:r>
      <w:r>
        <w:rPr>
          <w:color w:val="1F1F1F"/>
        </w:rPr>
        <w:t>boundaries</w:t>
      </w:r>
      <w:r>
        <w:rPr>
          <w:color w:val="1F1F1F"/>
          <w:spacing w:val="-3"/>
        </w:rPr>
        <w:t xml:space="preserve"> </w:t>
      </w:r>
      <w:r>
        <w:rPr>
          <w:color w:val="1F1F1F"/>
        </w:rPr>
        <w:t>of</w:t>
      </w:r>
      <w:r>
        <w:rPr>
          <w:color w:val="1F1F1F"/>
          <w:spacing w:val="-5"/>
        </w:rPr>
        <w:t xml:space="preserve"> </w:t>
      </w:r>
      <w:r>
        <w:rPr>
          <w:color w:val="1F1F1F"/>
        </w:rPr>
        <w:t>the</w:t>
      </w:r>
      <w:r>
        <w:rPr>
          <w:color w:val="1F1F1F"/>
          <w:spacing w:val="-1"/>
        </w:rPr>
        <w:t xml:space="preserve"> </w:t>
      </w:r>
      <w:r>
        <w:rPr>
          <w:color w:val="1F1F1F"/>
        </w:rPr>
        <w:t>parking</w:t>
      </w:r>
      <w:r>
        <w:rPr>
          <w:color w:val="1F1F1F"/>
          <w:spacing w:val="-3"/>
        </w:rPr>
        <w:t xml:space="preserve"> </w:t>
      </w:r>
      <w:r>
        <w:rPr>
          <w:color w:val="1F1F1F"/>
        </w:rPr>
        <w:t>areas.</w:t>
      </w:r>
    </w:p>
    <w:p w14:paraId="38B6DBF8" w14:textId="77777777" w:rsidR="007D20C2" w:rsidRDefault="00D260D4">
      <w:pPr>
        <w:pStyle w:val="BodyText"/>
        <w:spacing w:line="360" w:lineRule="auto"/>
        <w:ind w:left="142" w:right="147"/>
        <w:jc w:val="both"/>
      </w:pPr>
      <w:r>
        <w:rPr>
          <w:color w:val="1F1F1F"/>
        </w:rPr>
        <w:t>The Python program utilizes libraries such as OpenCV to handle image processing tasks and GUI</w:t>
      </w:r>
      <w:r>
        <w:rPr>
          <w:color w:val="1F1F1F"/>
          <w:spacing w:val="-57"/>
        </w:rPr>
        <w:t xml:space="preserve"> </w:t>
      </w:r>
      <w:r>
        <w:rPr>
          <w:color w:val="1F1F1F"/>
        </w:rPr>
        <w:t>(Graphical</w:t>
      </w:r>
      <w:r>
        <w:rPr>
          <w:color w:val="1F1F1F"/>
          <w:spacing w:val="1"/>
        </w:rPr>
        <w:t xml:space="preserve"> </w:t>
      </w:r>
      <w:r>
        <w:rPr>
          <w:color w:val="1F1F1F"/>
        </w:rPr>
        <w:t>User</w:t>
      </w:r>
      <w:r>
        <w:rPr>
          <w:color w:val="1F1F1F"/>
          <w:spacing w:val="1"/>
        </w:rPr>
        <w:t xml:space="preserve"> </w:t>
      </w:r>
      <w:r>
        <w:rPr>
          <w:color w:val="1F1F1F"/>
        </w:rPr>
        <w:t>Interface)</w:t>
      </w:r>
      <w:r>
        <w:rPr>
          <w:color w:val="1F1F1F"/>
          <w:spacing w:val="1"/>
        </w:rPr>
        <w:t xml:space="preserve"> </w:t>
      </w:r>
      <w:r>
        <w:rPr>
          <w:color w:val="1F1F1F"/>
        </w:rPr>
        <w:t>frameworks</w:t>
      </w:r>
      <w:r>
        <w:rPr>
          <w:color w:val="1F1F1F"/>
          <w:spacing w:val="1"/>
        </w:rPr>
        <w:t xml:space="preserve"> </w:t>
      </w:r>
      <w:r>
        <w:rPr>
          <w:color w:val="1F1F1F"/>
        </w:rPr>
        <w:t>like</w:t>
      </w:r>
      <w:r>
        <w:rPr>
          <w:color w:val="1F1F1F"/>
          <w:spacing w:val="1"/>
        </w:rPr>
        <w:t xml:space="preserve"> </w:t>
      </w:r>
      <w:r>
        <w:rPr>
          <w:color w:val="1F1F1F"/>
        </w:rPr>
        <w:t>Tkinter</w:t>
      </w:r>
      <w:r>
        <w:rPr>
          <w:color w:val="1F1F1F"/>
          <w:spacing w:val="1"/>
        </w:rPr>
        <w:t xml:space="preserve"> </w:t>
      </w:r>
      <w:r>
        <w:rPr>
          <w:color w:val="1F1F1F"/>
        </w:rPr>
        <w:t>to</w:t>
      </w:r>
      <w:r>
        <w:rPr>
          <w:color w:val="1F1F1F"/>
          <w:spacing w:val="1"/>
        </w:rPr>
        <w:t xml:space="preserve"> </w:t>
      </w:r>
      <w:r>
        <w:rPr>
          <w:color w:val="1F1F1F"/>
        </w:rPr>
        <w:t>create</w:t>
      </w:r>
      <w:r>
        <w:rPr>
          <w:color w:val="1F1F1F"/>
          <w:spacing w:val="1"/>
        </w:rPr>
        <w:t xml:space="preserve"> </w:t>
      </w:r>
      <w:r>
        <w:rPr>
          <w:color w:val="1F1F1F"/>
        </w:rPr>
        <w:t>the</w:t>
      </w:r>
      <w:r>
        <w:rPr>
          <w:color w:val="1F1F1F"/>
          <w:spacing w:val="1"/>
        </w:rPr>
        <w:t xml:space="preserve"> </w:t>
      </w:r>
      <w:r>
        <w:rPr>
          <w:color w:val="1F1F1F"/>
        </w:rPr>
        <w:t>interactive</w:t>
      </w:r>
      <w:r>
        <w:rPr>
          <w:color w:val="1F1F1F"/>
          <w:spacing w:val="1"/>
        </w:rPr>
        <w:t xml:space="preserve"> </w:t>
      </w:r>
      <w:r>
        <w:rPr>
          <w:color w:val="1F1F1F"/>
        </w:rPr>
        <w:t>interface.</w:t>
      </w:r>
      <w:r>
        <w:rPr>
          <w:color w:val="1F1F1F"/>
          <w:spacing w:val="1"/>
        </w:rPr>
        <w:t xml:space="preserve"> </w:t>
      </w:r>
      <w:r>
        <w:rPr>
          <w:color w:val="1F1F1F"/>
        </w:rPr>
        <w:t>By</w:t>
      </w:r>
      <w:r>
        <w:rPr>
          <w:color w:val="1F1F1F"/>
          <w:spacing w:val="1"/>
        </w:rPr>
        <w:t xml:space="preserve"> </w:t>
      </w:r>
      <w:r>
        <w:rPr>
          <w:color w:val="1F1F1F"/>
        </w:rPr>
        <w:t>incorporating</w:t>
      </w:r>
      <w:r>
        <w:rPr>
          <w:color w:val="1F1F1F"/>
          <w:spacing w:val="-3"/>
        </w:rPr>
        <w:t xml:space="preserve"> </w:t>
      </w:r>
      <w:r>
        <w:rPr>
          <w:color w:val="1F1F1F"/>
        </w:rPr>
        <w:t>this</w:t>
      </w:r>
      <w:r>
        <w:rPr>
          <w:color w:val="1F1F1F"/>
          <w:spacing w:val="-3"/>
        </w:rPr>
        <w:t xml:space="preserve"> </w:t>
      </w:r>
      <w:r>
        <w:rPr>
          <w:color w:val="1F1F1F"/>
        </w:rPr>
        <w:t>program</w:t>
      </w:r>
      <w:r>
        <w:rPr>
          <w:color w:val="1F1F1F"/>
          <w:spacing w:val="-3"/>
        </w:rPr>
        <w:t xml:space="preserve"> </w:t>
      </w:r>
      <w:r>
        <w:rPr>
          <w:color w:val="1F1F1F"/>
        </w:rPr>
        <w:t>into</w:t>
      </w:r>
      <w:r>
        <w:rPr>
          <w:color w:val="1F1F1F"/>
          <w:spacing w:val="-2"/>
        </w:rPr>
        <w:t xml:space="preserve"> </w:t>
      </w:r>
      <w:r>
        <w:rPr>
          <w:color w:val="1F1F1F"/>
        </w:rPr>
        <w:t>our</w:t>
      </w:r>
      <w:r>
        <w:rPr>
          <w:color w:val="1F1F1F"/>
          <w:spacing w:val="-4"/>
        </w:rPr>
        <w:t xml:space="preserve"> </w:t>
      </w:r>
      <w:r>
        <w:rPr>
          <w:color w:val="1F1F1F"/>
        </w:rPr>
        <w:t>workflow,</w:t>
      </w:r>
      <w:r>
        <w:rPr>
          <w:color w:val="1F1F1F"/>
          <w:spacing w:val="-1"/>
        </w:rPr>
        <w:t xml:space="preserve"> </w:t>
      </w:r>
      <w:r>
        <w:rPr>
          <w:color w:val="1F1F1F"/>
        </w:rPr>
        <w:t>we</w:t>
      </w:r>
      <w:r>
        <w:rPr>
          <w:color w:val="1F1F1F"/>
          <w:spacing w:val="-6"/>
        </w:rPr>
        <w:t xml:space="preserve"> </w:t>
      </w:r>
      <w:r>
        <w:rPr>
          <w:color w:val="1F1F1F"/>
        </w:rPr>
        <w:t>ensure</w:t>
      </w:r>
      <w:r>
        <w:rPr>
          <w:color w:val="1F1F1F"/>
          <w:spacing w:val="-5"/>
        </w:rPr>
        <w:t xml:space="preserve"> </w:t>
      </w:r>
      <w:r>
        <w:rPr>
          <w:color w:val="1F1F1F"/>
        </w:rPr>
        <w:t>automated</w:t>
      </w:r>
      <w:r>
        <w:rPr>
          <w:color w:val="1F1F1F"/>
          <w:spacing w:val="-4"/>
        </w:rPr>
        <w:t xml:space="preserve"> </w:t>
      </w:r>
      <w:r>
        <w:rPr>
          <w:color w:val="1F1F1F"/>
        </w:rPr>
        <w:t>and</w:t>
      </w:r>
      <w:r>
        <w:rPr>
          <w:color w:val="1F1F1F"/>
          <w:spacing w:val="-2"/>
        </w:rPr>
        <w:t xml:space="preserve"> </w:t>
      </w:r>
      <w:r>
        <w:rPr>
          <w:color w:val="1F1F1F"/>
        </w:rPr>
        <w:t>faster</w:t>
      </w:r>
      <w:r>
        <w:rPr>
          <w:color w:val="1F1F1F"/>
          <w:spacing w:val="-5"/>
        </w:rPr>
        <w:t xml:space="preserve"> </w:t>
      </w:r>
      <w:r>
        <w:rPr>
          <w:color w:val="1F1F1F"/>
        </w:rPr>
        <w:t>marking</w:t>
      </w:r>
      <w:r>
        <w:rPr>
          <w:color w:val="1F1F1F"/>
          <w:spacing w:val="-3"/>
        </w:rPr>
        <w:t xml:space="preserve"> </w:t>
      </w:r>
      <w:r>
        <w:rPr>
          <w:color w:val="1F1F1F"/>
        </w:rPr>
        <w:t>of</w:t>
      </w:r>
      <w:r>
        <w:rPr>
          <w:color w:val="1F1F1F"/>
          <w:spacing w:val="-3"/>
        </w:rPr>
        <w:t xml:space="preserve"> </w:t>
      </w:r>
      <w:r>
        <w:rPr>
          <w:color w:val="1F1F1F"/>
        </w:rPr>
        <w:t>parking</w:t>
      </w:r>
      <w:r>
        <w:rPr>
          <w:color w:val="1F1F1F"/>
          <w:spacing w:val="-58"/>
        </w:rPr>
        <w:t xml:space="preserve"> </w:t>
      </w:r>
      <w:r>
        <w:rPr>
          <w:color w:val="1F1F1F"/>
        </w:rPr>
        <w:t>spots,</w:t>
      </w:r>
      <w:r>
        <w:rPr>
          <w:color w:val="1F1F1F"/>
          <w:spacing w:val="-1"/>
        </w:rPr>
        <w:t xml:space="preserve"> </w:t>
      </w:r>
      <w:r>
        <w:rPr>
          <w:color w:val="1F1F1F"/>
        </w:rPr>
        <w:t>reducing</w:t>
      </w:r>
      <w:r>
        <w:rPr>
          <w:color w:val="1F1F1F"/>
          <w:spacing w:val="-4"/>
        </w:rPr>
        <w:t xml:space="preserve"> </w:t>
      </w:r>
      <w:r>
        <w:rPr>
          <w:color w:val="1F1F1F"/>
        </w:rPr>
        <w:t>the</w:t>
      </w:r>
      <w:r>
        <w:rPr>
          <w:color w:val="1F1F1F"/>
          <w:spacing w:val="-3"/>
        </w:rPr>
        <w:t xml:space="preserve"> </w:t>
      </w:r>
      <w:r>
        <w:rPr>
          <w:color w:val="1F1F1F"/>
        </w:rPr>
        <w:t>manual</w:t>
      </w:r>
      <w:r>
        <w:rPr>
          <w:color w:val="1F1F1F"/>
          <w:spacing w:val="-1"/>
        </w:rPr>
        <w:t xml:space="preserve"> </w:t>
      </w:r>
      <w:r>
        <w:rPr>
          <w:color w:val="1F1F1F"/>
        </w:rPr>
        <w:t>effort</w:t>
      </w:r>
      <w:r>
        <w:rPr>
          <w:color w:val="1F1F1F"/>
          <w:spacing w:val="-3"/>
        </w:rPr>
        <w:t xml:space="preserve"> </w:t>
      </w:r>
      <w:r>
        <w:rPr>
          <w:color w:val="1F1F1F"/>
        </w:rPr>
        <w:t>required</w:t>
      </w:r>
      <w:r>
        <w:rPr>
          <w:color w:val="1F1F1F"/>
          <w:spacing w:val="-4"/>
        </w:rPr>
        <w:t xml:space="preserve"> </w:t>
      </w:r>
      <w:r>
        <w:rPr>
          <w:color w:val="1F1F1F"/>
        </w:rPr>
        <w:t>for</w:t>
      </w:r>
      <w:r>
        <w:rPr>
          <w:color w:val="1F1F1F"/>
          <w:spacing w:val="-4"/>
        </w:rPr>
        <w:t xml:space="preserve"> </w:t>
      </w:r>
      <w:r>
        <w:rPr>
          <w:color w:val="1F1F1F"/>
        </w:rPr>
        <w:t>this</w:t>
      </w:r>
      <w:r>
        <w:rPr>
          <w:color w:val="1F1F1F"/>
          <w:spacing w:val="-4"/>
        </w:rPr>
        <w:t xml:space="preserve"> </w:t>
      </w:r>
      <w:r>
        <w:rPr>
          <w:color w:val="1F1F1F"/>
        </w:rPr>
        <w:t>task.</w:t>
      </w:r>
    </w:p>
    <w:p w14:paraId="5A2188AB" w14:textId="77777777" w:rsidR="007D20C2" w:rsidRDefault="00D260D4">
      <w:pPr>
        <w:pStyle w:val="BodyText"/>
        <w:spacing w:before="1" w:line="360" w:lineRule="auto"/>
        <w:ind w:left="142" w:right="146"/>
        <w:jc w:val="both"/>
      </w:pPr>
      <w:r>
        <w:rPr>
          <w:color w:val="1F1F1F"/>
        </w:rPr>
        <w:t>This approach not only enhances efficiency but also enables accurate annotation of parking areas,</w:t>
      </w:r>
      <w:r>
        <w:rPr>
          <w:color w:val="1F1F1F"/>
          <w:spacing w:val="-57"/>
        </w:rPr>
        <w:t xml:space="preserve"> </w:t>
      </w:r>
      <w:r>
        <w:rPr>
          <w:color w:val="1F1F1F"/>
        </w:rPr>
        <w:t>which is essential for training the parking spot detection model effectively. With the user-friendly</w:t>
      </w:r>
      <w:r>
        <w:rPr>
          <w:color w:val="1F1F1F"/>
          <w:spacing w:val="-57"/>
        </w:rPr>
        <w:t xml:space="preserve"> </w:t>
      </w:r>
      <w:r>
        <w:rPr>
          <w:color w:val="1F1F1F"/>
        </w:rPr>
        <w:t>interface</w:t>
      </w:r>
      <w:r>
        <w:rPr>
          <w:color w:val="1F1F1F"/>
          <w:spacing w:val="-11"/>
        </w:rPr>
        <w:t xml:space="preserve"> </w:t>
      </w:r>
      <w:r>
        <w:rPr>
          <w:color w:val="1F1F1F"/>
        </w:rPr>
        <w:t>provided</w:t>
      </w:r>
      <w:r>
        <w:rPr>
          <w:color w:val="1F1F1F"/>
          <w:spacing w:val="-10"/>
        </w:rPr>
        <w:t xml:space="preserve"> </w:t>
      </w:r>
      <w:r>
        <w:rPr>
          <w:color w:val="1F1F1F"/>
        </w:rPr>
        <w:t>by</w:t>
      </w:r>
      <w:r>
        <w:rPr>
          <w:color w:val="1F1F1F"/>
          <w:spacing w:val="-11"/>
        </w:rPr>
        <w:t xml:space="preserve"> </w:t>
      </w:r>
      <w:r>
        <w:rPr>
          <w:color w:val="1F1F1F"/>
        </w:rPr>
        <w:t>the</w:t>
      </w:r>
      <w:r>
        <w:rPr>
          <w:color w:val="1F1F1F"/>
          <w:spacing w:val="-12"/>
        </w:rPr>
        <w:t xml:space="preserve"> </w:t>
      </w:r>
      <w:r>
        <w:rPr>
          <w:color w:val="1F1F1F"/>
        </w:rPr>
        <w:t>Python</w:t>
      </w:r>
      <w:r>
        <w:rPr>
          <w:color w:val="1F1F1F"/>
          <w:spacing w:val="-10"/>
        </w:rPr>
        <w:t xml:space="preserve"> </w:t>
      </w:r>
      <w:r>
        <w:rPr>
          <w:color w:val="1F1F1F"/>
        </w:rPr>
        <w:t>program,</w:t>
      </w:r>
      <w:r>
        <w:rPr>
          <w:color w:val="1F1F1F"/>
          <w:spacing w:val="-8"/>
        </w:rPr>
        <w:t xml:space="preserve"> </w:t>
      </w:r>
      <w:r>
        <w:rPr>
          <w:color w:val="1F1F1F"/>
        </w:rPr>
        <w:t>annotating</w:t>
      </w:r>
      <w:r>
        <w:rPr>
          <w:color w:val="1F1F1F"/>
          <w:spacing w:val="-10"/>
        </w:rPr>
        <w:t xml:space="preserve"> </w:t>
      </w:r>
      <w:r>
        <w:rPr>
          <w:color w:val="1F1F1F"/>
        </w:rPr>
        <w:t>parking</w:t>
      </w:r>
      <w:r>
        <w:rPr>
          <w:color w:val="1F1F1F"/>
          <w:spacing w:val="-10"/>
        </w:rPr>
        <w:t xml:space="preserve"> </w:t>
      </w:r>
      <w:r>
        <w:rPr>
          <w:color w:val="1F1F1F"/>
        </w:rPr>
        <w:t>spots</w:t>
      </w:r>
      <w:r>
        <w:rPr>
          <w:color w:val="1F1F1F"/>
          <w:spacing w:val="-8"/>
        </w:rPr>
        <w:t xml:space="preserve"> </w:t>
      </w:r>
      <w:r>
        <w:rPr>
          <w:color w:val="1F1F1F"/>
        </w:rPr>
        <w:t>becomes</w:t>
      </w:r>
      <w:r>
        <w:rPr>
          <w:color w:val="1F1F1F"/>
          <w:spacing w:val="-7"/>
        </w:rPr>
        <w:t xml:space="preserve"> </w:t>
      </w:r>
      <w:r>
        <w:rPr>
          <w:color w:val="1F1F1F"/>
        </w:rPr>
        <w:t>a</w:t>
      </w:r>
      <w:r>
        <w:rPr>
          <w:color w:val="1F1F1F"/>
          <w:spacing w:val="-13"/>
        </w:rPr>
        <w:t xml:space="preserve"> </w:t>
      </w:r>
      <w:r>
        <w:rPr>
          <w:color w:val="1F1F1F"/>
        </w:rPr>
        <w:t>straightforward</w:t>
      </w:r>
      <w:r>
        <w:rPr>
          <w:color w:val="1F1F1F"/>
          <w:spacing w:val="-9"/>
        </w:rPr>
        <w:t xml:space="preserve"> </w:t>
      </w:r>
      <w:r>
        <w:rPr>
          <w:color w:val="1F1F1F"/>
        </w:rPr>
        <w:t>and</w:t>
      </w:r>
      <w:r>
        <w:rPr>
          <w:color w:val="1F1F1F"/>
          <w:spacing w:val="-58"/>
        </w:rPr>
        <w:t xml:space="preserve"> </w:t>
      </w:r>
      <w:r>
        <w:rPr>
          <w:color w:val="1F1F1F"/>
        </w:rPr>
        <w:t>intuitive</w:t>
      </w:r>
      <w:r>
        <w:rPr>
          <w:color w:val="1F1F1F"/>
          <w:spacing w:val="-4"/>
        </w:rPr>
        <w:t xml:space="preserve"> </w:t>
      </w:r>
      <w:r>
        <w:rPr>
          <w:color w:val="1F1F1F"/>
        </w:rPr>
        <w:t>process.</w:t>
      </w:r>
    </w:p>
    <w:p w14:paraId="5384DE36" w14:textId="77777777" w:rsidR="007D20C2" w:rsidRDefault="007D20C2">
      <w:pPr>
        <w:spacing w:line="360" w:lineRule="auto"/>
        <w:jc w:val="both"/>
        <w:sectPr w:rsidR="007D20C2" w:rsidSect="001F0049">
          <w:pgSz w:w="12240" w:h="15840"/>
          <w:pgMar w:top="1500" w:right="980" w:bottom="1800" w:left="1560" w:header="0" w:footer="1535" w:gutter="0"/>
          <w:cols w:space="720"/>
        </w:sectPr>
      </w:pPr>
    </w:p>
    <w:p w14:paraId="2B4DB282" w14:textId="77777777" w:rsidR="007D20C2" w:rsidRDefault="007D20C2">
      <w:pPr>
        <w:pStyle w:val="BodyText"/>
        <w:spacing w:before="10"/>
        <w:rPr>
          <w:sz w:val="26"/>
        </w:rPr>
      </w:pPr>
    </w:p>
    <w:p w14:paraId="5EC5E67D" w14:textId="7CD2A081" w:rsidR="007D20C2" w:rsidRDefault="00CA791D">
      <w:pPr>
        <w:pStyle w:val="BodyText"/>
        <w:ind w:left="125"/>
        <w:rPr>
          <w:sz w:val="20"/>
        </w:rPr>
      </w:pPr>
      <w:r>
        <w:rPr>
          <w:noProof/>
          <w:sz w:val="20"/>
        </w:rPr>
        <mc:AlternateContent>
          <mc:Choice Requires="wpg">
            <w:drawing>
              <wp:inline distT="0" distB="0" distL="0" distR="0" wp14:anchorId="11CD6B68" wp14:editId="69BBD714">
                <wp:extent cx="5567680" cy="2708910"/>
                <wp:effectExtent l="6350" t="7620" r="7620" b="7620"/>
                <wp:docPr id="197439171"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7680" cy="2708910"/>
                          <a:chOff x="0" y="0"/>
                          <a:chExt cx="8768" cy="4266"/>
                        </a:xfrm>
                      </wpg:grpSpPr>
                      <pic:pic xmlns:pic="http://schemas.openxmlformats.org/drawingml/2006/picture">
                        <pic:nvPicPr>
                          <pic:cNvPr id="1339228236" name="Picture 3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15" y="15"/>
                            <a:ext cx="8738" cy="4236"/>
                          </a:xfrm>
                          <a:prstGeom prst="rect">
                            <a:avLst/>
                          </a:prstGeom>
                          <a:noFill/>
                          <a:extLst>
                            <a:ext uri="{909E8E84-426E-40DD-AFC4-6F175D3DCCD1}">
                              <a14:hiddenFill xmlns:a14="http://schemas.microsoft.com/office/drawing/2010/main">
                                <a:solidFill>
                                  <a:srgbClr val="FFFFFF"/>
                                </a:solidFill>
                              </a14:hiddenFill>
                            </a:ext>
                          </a:extLst>
                        </pic:spPr>
                      </pic:pic>
                      <wps:wsp>
                        <wps:cNvPr id="287311102" name="Rectangle 37"/>
                        <wps:cNvSpPr>
                          <a:spLocks noChangeArrowheads="1"/>
                        </wps:cNvSpPr>
                        <wps:spPr bwMode="auto">
                          <a:xfrm>
                            <a:off x="7" y="7"/>
                            <a:ext cx="8753" cy="4251"/>
                          </a:xfrm>
                          <a:prstGeom prst="rect">
                            <a:avLst/>
                          </a:prstGeom>
                          <a:noFill/>
                          <a:ln w="9525">
                            <a:solidFill>
                              <a:srgbClr val="4F81B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7F89EC0" id="Group 36" o:spid="_x0000_s1026" style="width:438.4pt;height:213.3pt;mso-position-horizontal-relative:char;mso-position-vertical-relative:line" coordsize="8768,42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">
                <v:shape id="Picture 38" o:spid="_x0000_s1027" type="#_x0000_t75" style="position:absolute;left:15;top:15;width:8738;height:4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">
                  <v:imagedata r:id="rId43" o:title=""/>
                </v:shape>
                <v:rect id="Rectangle 37" o:spid="_x0000_s1028" style="position:absolute;left:7;top:7;width:8753;height:4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" filled="f" strokecolor="#4f81bc"/>
                <w10:anchorlock/>
              </v:group>
            </w:pict>
          </mc:Fallback>
        </mc:AlternateContent>
      </w:r>
    </w:p>
    <w:p w14:paraId="69282B44" w14:textId="25E58DF9" w:rsidR="007D20C2" w:rsidRDefault="00D260D4">
      <w:pPr>
        <w:pStyle w:val="BodyText"/>
        <w:spacing w:line="232" w:lineRule="exact"/>
        <w:ind w:left="307" w:right="317"/>
        <w:jc w:val="center"/>
      </w:pPr>
      <w:r>
        <w:t>Figure</w:t>
      </w:r>
      <w:r>
        <w:rPr>
          <w:spacing w:val="-4"/>
        </w:rPr>
        <w:t xml:space="preserve"> </w:t>
      </w:r>
      <w:r w:rsidR="0001340A">
        <w:t>13:</w:t>
      </w:r>
      <w:r>
        <w:rPr>
          <w:spacing w:val="-1"/>
        </w:rPr>
        <w:t xml:space="preserve"> </w:t>
      </w:r>
      <w:r>
        <w:t>Parking</w:t>
      </w:r>
      <w:r>
        <w:rPr>
          <w:spacing w:val="-2"/>
        </w:rPr>
        <w:t xml:space="preserve"> </w:t>
      </w:r>
      <w:r>
        <w:t>Areas</w:t>
      </w:r>
      <w:r>
        <w:rPr>
          <w:spacing w:val="-1"/>
        </w:rPr>
        <w:t xml:space="preserve"> </w:t>
      </w:r>
      <w:r>
        <w:t>Marked</w:t>
      </w:r>
    </w:p>
    <w:p w14:paraId="4510B216" w14:textId="77777777" w:rsidR="007D20C2" w:rsidRDefault="007D20C2">
      <w:pPr>
        <w:pStyle w:val="BodyText"/>
        <w:rPr>
          <w:sz w:val="26"/>
        </w:rPr>
      </w:pPr>
    </w:p>
    <w:p w14:paraId="2C8CBC6D" w14:textId="77777777" w:rsidR="007D20C2" w:rsidRDefault="007D20C2">
      <w:pPr>
        <w:pStyle w:val="BodyText"/>
        <w:rPr>
          <w:sz w:val="22"/>
        </w:rPr>
      </w:pPr>
    </w:p>
    <w:p w14:paraId="2E25718C" w14:textId="77777777" w:rsidR="007D20C2" w:rsidRDefault="00D260D4">
      <w:pPr>
        <w:pStyle w:val="BodyText"/>
        <w:spacing w:after="15" w:line="360" w:lineRule="auto"/>
        <w:ind w:left="142" w:right="148"/>
        <w:jc w:val="both"/>
      </w:pPr>
      <w:r>
        <w:rPr>
          <w:color w:val="1F1F1F"/>
        </w:rPr>
        <w:t>The</w:t>
      </w:r>
      <w:r>
        <w:rPr>
          <w:color w:val="1F1F1F"/>
          <w:spacing w:val="-7"/>
        </w:rPr>
        <w:t xml:space="preserve"> </w:t>
      </w:r>
      <w:r>
        <w:rPr>
          <w:color w:val="1F1F1F"/>
        </w:rPr>
        <w:t>marked</w:t>
      </w:r>
      <w:r>
        <w:rPr>
          <w:color w:val="1F1F1F"/>
          <w:spacing w:val="-2"/>
        </w:rPr>
        <w:t xml:space="preserve"> </w:t>
      </w:r>
      <w:r>
        <w:rPr>
          <w:color w:val="1F1F1F"/>
        </w:rPr>
        <w:t>parking</w:t>
      </w:r>
      <w:r>
        <w:rPr>
          <w:color w:val="1F1F1F"/>
          <w:spacing w:val="-3"/>
        </w:rPr>
        <w:t xml:space="preserve"> </w:t>
      </w:r>
      <w:r>
        <w:rPr>
          <w:color w:val="1F1F1F"/>
        </w:rPr>
        <w:t>areas</w:t>
      </w:r>
      <w:r>
        <w:rPr>
          <w:color w:val="1F1F1F"/>
          <w:spacing w:val="-3"/>
        </w:rPr>
        <w:t xml:space="preserve"> </w:t>
      </w:r>
      <w:r>
        <w:rPr>
          <w:color w:val="1F1F1F"/>
        </w:rPr>
        <w:t>in</w:t>
      </w:r>
      <w:r>
        <w:rPr>
          <w:color w:val="1F1F1F"/>
          <w:spacing w:val="-4"/>
        </w:rPr>
        <w:t xml:space="preserve"> </w:t>
      </w:r>
      <w:r>
        <w:rPr>
          <w:color w:val="1F1F1F"/>
        </w:rPr>
        <w:t>the</w:t>
      </w:r>
      <w:r>
        <w:rPr>
          <w:color w:val="1F1F1F"/>
          <w:spacing w:val="-4"/>
        </w:rPr>
        <w:t xml:space="preserve"> </w:t>
      </w:r>
      <w:r>
        <w:rPr>
          <w:color w:val="1F1F1F"/>
        </w:rPr>
        <w:t>image</w:t>
      </w:r>
      <w:r>
        <w:rPr>
          <w:color w:val="1F1F1F"/>
          <w:spacing w:val="-7"/>
        </w:rPr>
        <w:t xml:space="preserve"> </w:t>
      </w:r>
      <w:r>
        <w:rPr>
          <w:color w:val="1F1F1F"/>
        </w:rPr>
        <w:t>serve</w:t>
      </w:r>
      <w:r>
        <w:rPr>
          <w:color w:val="1F1F1F"/>
          <w:spacing w:val="-6"/>
        </w:rPr>
        <w:t xml:space="preserve"> </w:t>
      </w:r>
      <w:r>
        <w:rPr>
          <w:color w:val="1F1F1F"/>
        </w:rPr>
        <w:t>as</w:t>
      </w:r>
      <w:r>
        <w:rPr>
          <w:color w:val="1F1F1F"/>
          <w:spacing w:val="-3"/>
        </w:rPr>
        <w:t xml:space="preserve"> </w:t>
      </w:r>
      <w:r>
        <w:rPr>
          <w:color w:val="1F1F1F"/>
        </w:rPr>
        <w:t>reference</w:t>
      </w:r>
      <w:r>
        <w:rPr>
          <w:color w:val="1F1F1F"/>
          <w:spacing w:val="-3"/>
        </w:rPr>
        <w:t xml:space="preserve"> </w:t>
      </w:r>
      <w:r>
        <w:rPr>
          <w:color w:val="1F1F1F"/>
        </w:rPr>
        <w:t>points</w:t>
      </w:r>
      <w:r>
        <w:rPr>
          <w:color w:val="1F1F1F"/>
          <w:spacing w:val="-3"/>
        </w:rPr>
        <w:t xml:space="preserve"> </w:t>
      </w:r>
      <w:r>
        <w:rPr>
          <w:color w:val="1F1F1F"/>
        </w:rPr>
        <w:t>for</w:t>
      </w:r>
      <w:r>
        <w:rPr>
          <w:color w:val="1F1F1F"/>
          <w:spacing w:val="-4"/>
        </w:rPr>
        <w:t xml:space="preserve"> </w:t>
      </w:r>
      <w:r>
        <w:rPr>
          <w:color w:val="1F1F1F"/>
        </w:rPr>
        <w:t>the</w:t>
      </w:r>
      <w:r>
        <w:rPr>
          <w:color w:val="1F1F1F"/>
          <w:spacing w:val="-7"/>
        </w:rPr>
        <w:t xml:space="preserve"> </w:t>
      </w:r>
      <w:r>
        <w:rPr>
          <w:color w:val="1F1F1F"/>
        </w:rPr>
        <w:t>model</w:t>
      </w:r>
      <w:r>
        <w:rPr>
          <w:color w:val="1F1F1F"/>
          <w:spacing w:val="-4"/>
        </w:rPr>
        <w:t xml:space="preserve"> </w:t>
      </w:r>
      <w:r>
        <w:rPr>
          <w:color w:val="1F1F1F"/>
        </w:rPr>
        <w:t>to</w:t>
      </w:r>
      <w:r>
        <w:rPr>
          <w:color w:val="1F1F1F"/>
          <w:spacing w:val="-5"/>
        </w:rPr>
        <w:t xml:space="preserve"> </w:t>
      </w:r>
      <w:r>
        <w:rPr>
          <w:color w:val="1F1F1F"/>
        </w:rPr>
        <w:t>track</w:t>
      </w:r>
      <w:r>
        <w:rPr>
          <w:color w:val="1F1F1F"/>
          <w:spacing w:val="-3"/>
        </w:rPr>
        <w:t xml:space="preserve"> </w:t>
      </w:r>
      <w:r>
        <w:rPr>
          <w:color w:val="1F1F1F"/>
        </w:rPr>
        <w:t>occupancy.</w:t>
      </w:r>
      <w:r>
        <w:rPr>
          <w:color w:val="1F1F1F"/>
          <w:spacing w:val="-58"/>
        </w:rPr>
        <w:t xml:space="preserve"> </w:t>
      </w:r>
      <w:r>
        <w:rPr>
          <w:color w:val="1F1F1F"/>
        </w:rPr>
        <w:t>Coordinates</w:t>
      </w:r>
      <w:r>
        <w:rPr>
          <w:color w:val="1F1F1F"/>
          <w:spacing w:val="-9"/>
        </w:rPr>
        <w:t xml:space="preserve"> </w:t>
      </w:r>
      <w:r>
        <w:rPr>
          <w:color w:val="1F1F1F"/>
        </w:rPr>
        <w:t>are</w:t>
      </w:r>
      <w:r>
        <w:rPr>
          <w:color w:val="1F1F1F"/>
          <w:spacing w:val="-10"/>
        </w:rPr>
        <w:t xml:space="preserve"> </w:t>
      </w:r>
      <w:r>
        <w:rPr>
          <w:color w:val="1F1F1F"/>
        </w:rPr>
        <w:t>saved</w:t>
      </w:r>
      <w:r>
        <w:rPr>
          <w:color w:val="1F1F1F"/>
          <w:spacing w:val="-8"/>
        </w:rPr>
        <w:t xml:space="preserve"> </w:t>
      </w:r>
      <w:r>
        <w:rPr>
          <w:color w:val="1F1F1F"/>
        </w:rPr>
        <w:t>in</w:t>
      </w:r>
      <w:r>
        <w:rPr>
          <w:color w:val="1F1F1F"/>
          <w:spacing w:val="-8"/>
        </w:rPr>
        <w:t xml:space="preserve"> </w:t>
      </w:r>
      <w:r>
        <w:rPr>
          <w:color w:val="1F1F1F"/>
        </w:rPr>
        <w:t>YAML</w:t>
      </w:r>
      <w:r>
        <w:rPr>
          <w:color w:val="1F1F1F"/>
          <w:spacing w:val="-9"/>
        </w:rPr>
        <w:t xml:space="preserve"> </w:t>
      </w:r>
      <w:r>
        <w:rPr>
          <w:color w:val="1F1F1F"/>
        </w:rPr>
        <w:t>format</w:t>
      </w:r>
      <w:r>
        <w:rPr>
          <w:color w:val="1F1F1F"/>
          <w:spacing w:val="-5"/>
        </w:rPr>
        <w:t xml:space="preserve"> </w:t>
      </w:r>
      <w:r>
        <w:rPr>
          <w:color w:val="1F1F1F"/>
        </w:rPr>
        <w:t>after</w:t>
      </w:r>
      <w:r>
        <w:rPr>
          <w:color w:val="1F1F1F"/>
          <w:spacing w:val="-9"/>
        </w:rPr>
        <w:t xml:space="preserve"> </w:t>
      </w:r>
      <w:r>
        <w:rPr>
          <w:color w:val="1F1F1F"/>
        </w:rPr>
        <w:t>four</w:t>
      </w:r>
      <w:r>
        <w:rPr>
          <w:color w:val="1F1F1F"/>
          <w:spacing w:val="-10"/>
        </w:rPr>
        <w:t xml:space="preserve"> </w:t>
      </w:r>
      <w:r>
        <w:rPr>
          <w:color w:val="1F1F1F"/>
        </w:rPr>
        <w:t>double</w:t>
      </w:r>
      <w:r>
        <w:rPr>
          <w:color w:val="1F1F1F"/>
          <w:spacing w:val="-8"/>
        </w:rPr>
        <w:t xml:space="preserve"> </w:t>
      </w:r>
      <w:r>
        <w:rPr>
          <w:color w:val="1F1F1F"/>
        </w:rPr>
        <w:t>clicks,</w:t>
      </w:r>
      <w:r>
        <w:rPr>
          <w:color w:val="1F1F1F"/>
          <w:spacing w:val="-8"/>
        </w:rPr>
        <w:t xml:space="preserve"> </w:t>
      </w:r>
      <w:r>
        <w:rPr>
          <w:color w:val="1F1F1F"/>
        </w:rPr>
        <w:t>starting</w:t>
      </w:r>
      <w:r>
        <w:rPr>
          <w:color w:val="1F1F1F"/>
          <w:spacing w:val="-7"/>
        </w:rPr>
        <w:t xml:space="preserve"> </w:t>
      </w:r>
      <w:r>
        <w:rPr>
          <w:color w:val="1F1F1F"/>
        </w:rPr>
        <w:t>from</w:t>
      </w:r>
      <w:r>
        <w:rPr>
          <w:color w:val="1F1F1F"/>
          <w:spacing w:val="-8"/>
        </w:rPr>
        <w:t xml:space="preserve"> </w:t>
      </w:r>
      <w:r>
        <w:rPr>
          <w:color w:val="1F1F1F"/>
        </w:rPr>
        <w:t>the</w:t>
      </w:r>
      <w:r>
        <w:rPr>
          <w:color w:val="1F1F1F"/>
          <w:spacing w:val="-8"/>
        </w:rPr>
        <w:t xml:space="preserve"> </w:t>
      </w:r>
      <w:r>
        <w:rPr>
          <w:color w:val="1F1F1F"/>
        </w:rPr>
        <w:t>first</w:t>
      </w:r>
      <w:r>
        <w:rPr>
          <w:color w:val="1F1F1F"/>
          <w:spacing w:val="-6"/>
        </w:rPr>
        <w:t xml:space="preserve"> </w:t>
      </w:r>
      <w:r>
        <w:rPr>
          <w:color w:val="1F1F1F"/>
        </w:rPr>
        <w:t>clicked</w:t>
      </w:r>
      <w:r>
        <w:rPr>
          <w:color w:val="1F1F1F"/>
          <w:spacing w:val="-8"/>
        </w:rPr>
        <w:t xml:space="preserve"> </w:t>
      </w:r>
      <w:r>
        <w:rPr>
          <w:color w:val="1F1F1F"/>
        </w:rPr>
        <w:t>slot.</w:t>
      </w:r>
      <w:r>
        <w:rPr>
          <w:color w:val="1F1F1F"/>
          <w:spacing w:val="-57"/>
        </w:rPr>
        <w:t xml:space="preserve"> </w:t>
      </w:r>
      <w:r>
        <w:rPr>
          <w:b/>
          <w:color w:val="1F1F1F"/>
        </w:rPr>
        <w:t>PyYAML</w:t>
      </w:r>
      <w:r>
        <w:rPr>
          <w:b/>
          <w:color w:val="1F1F1F"/>
          <w:spacing w:val="-11"/>
        </w:rPr>
        <w:t xml:space="preserve"> </w:t>
      </w:r>
      <w:r>
        <w:rPr>
          <w:color w:val="1F1F1F"/>
        </w:rPr>
        <w:t>facilitates</w:t>
      </w:r>
      <w:r>
        <w:rPr>
          <w:color w:val="1F1F1F"/>
          <w:spacing w:val="-13"/>
        </w:rPr>
        <w:t xml:space="preserve"> </w:t>
      </w:r>
      <w:r>
        <w:rPr>
          <w:color w:val="1F1F1F"/>
        </w:rPr>
        <w:t>parsing</w:t>
      </w:r>
      <w:r>
        <w:rPr>
          <w:color w:val="1F1F1F"/>
          <w:spacing w:val="-13"/>
        </w:rPr>
        <w:t xml:space="preserve"> </w:t>
      </w:r>
      <w:r>
        <w:rPr>
          <w:color w:val="1F1F1F"/>
        </w:rPr>
        <w:t>within</w:t>
      </w:r>
      <w:r>
        <w:rPr>
          <w:color w:val="1F1F1F"/>
          <w:spacing w:val="-13"/>
        </w:rPr>
        <w:t xml:space="preserve"> </w:t>
      </w:r>
      <w:r>
        <w:rPr>
          <w:color w:val="1F1F1F"/>
        </w:rPr>
        <w:t>Python</w:t>
      </w:r>
      <w:r>
        <w:rPr>
          <w:color w:val="1F1F1F"/>
          <w:spacing w:val="-13"/>
        </w:rPr>
        <w:t xml:space="preserve"> </w:t>
      </w:r>
      <w:r>
        <w:rPr>
          <w:color w:val="1F1F1F"/>
        </w:rPr>
        <w:t>scripts,</w:t>
      </w:r>
      <w:r>
        <w:rPr>
          <w:color w:val="1F1F1F"/>
          <w:spacing w:val="-13"/>
        </w:rPr>
        <w:t xml:space="preserve"> </w:t>
      </w:r>
      <w:r>
        <w:rPr>
          <w:color w:val="1F1F1F"/>
        </w:rPr>
        <w:t>ensuring</w:t>
      </w:r>
      <w:r>
        <w:rPr>
          <w:color w:val="1F1F1F"/>
          <w:spacing w:val="-13"/>
        </w:rPr>
        <w:t xml:space="preserve"> </w:t>
      </w:r>
      <w:r>
        <w:rPr>
          <w:color w:val="1F1F1F"/>
        </w:rPr>
        <w:t>human</w:t>
      </w:r>
      <w:r>
        <w:rPr>
          <w:color w:val="1F1F1F"/>
          <w:spacing w:val="-11"/>
        </w:rPr>
        <w:t xml:space="preserve"> </w:t>
      </w:r>
      <w:r>
        <w:rPr>
          <w:color w:val="1F1F1F"/>
        </w:rPr>
        <w:t>and</w:t>
      </w:r>
      <w:r>
        <w:rPr>
          <w:color w:val="1F1F1F"/>
          <w:spacing w:val="-11"/>
        </w:rPr>
        <w:t xml:space="preserve"> </w:t>
      </w:r>
      <w:r>
        <w:rPr>
          <w:color w:val="1F1F1F"/>
        </w:rPr>
        <w:t>computer</w:t>
      </w:r>
      <w:r>
        <w:rPr>
          <w:color w:val="1F1F1F"/>
          <w:spacing w:val="-12"/>
        </w:rPr>
        <w:t xml:space="preserve"> </w:t>
      </w:r>
      <w:r>
        <w:rPr>
          <w:color w:val="1F1F1F"/>
        </w:rPr>
        <w:t>readability.</w:t>
      </w:r>
      <w:r>
        <w:rPr>
          <w:color w:val="1F1F1F"/>
          <w:spacing w:val="-13"/>
        </w:rPr>
        <w:t xml:space="preserve"> </w:t>
      </w:r>
      <w:r>
        <w:rPr>
          <w:color w:val="1F1F1F"/>
        </w:rPr>
        <w:t>This</w:t>
      </w:r>
      <w:r>
        <w:rPr>
          <w:color w:val="1F1F1F"/>
          <w:spacing w:val="-58"/>
        </w:rPr>
        <w:t xml:space="preserve"> </w:t>
      </w:r>
      <w:r>
        <w:rPr>
          <w:color w:val="1F1F1F"/>
          <w:spacing w:val="-1"/>
        </w:rPr>
        <w:t>method</w:t>
      </w:r>
      <w:r>
        <w:rPr>
          <w:color w:val="1F1F1F"/>
          <w:spacing w:val="-14"/>
        </w:rPr>
        <w:t xml:space="preserve"> </w:t>
      </w:r>
      <w:r>
        <w:rPr>
          <w:color w:val="1F1F1F"/>
          <w:spacing w:val="-1"/>
        </w:rPr>
        <w:t>streamlines</w:t>
      </w:r>
      <w:r>
        <w:rPr>
          <w:color w:val="1F1F1F"/>
          <w:spacing w:val="-13"/>
        </w:rPr>
        <w:t xml:space="preserve"> </w:t>
      </w:r>
      <w:r>
        <w:rPr>
          <w:color w:val="1F1F1F"/>
          <w:spacing w:val="-1"/>
        </w:rPr>
        <w:t>the</w:t>
      </w:r>
      <w:r>
        <w:rPr>
          <w:color w:val="1F1F1F"/>
          <w:spacing w:val="-12"/>
        </w:rPr>
        <w:t xml:space="preserve"> </w:t>
      </w:r>
      <w:r>
        <w:rPr>
          <w:color w:val="1F1F1F"/>
        </w:rPr>
        <w:t>annotation</w:t>
      </w:r>
      <w:r>
        <w:rPr>
          <w:color w:val="1F1F1F"/>
          <w:spacing w:val="-14"/>
        </w:rPr>
        <w:t xml:space="preserve"> </w:t>
      </w:r>
      <w:r>
        <w:rPr>
          <w:color w:val="1F1F1F"/>
        </w:rPr>
        <w:t>process</w:t>
      </w:r>
      <w:r>
        <w:rPr>
          <w:color w:val="1F1F1F"/>
          <w:spacing w:val="-13"/>
        </w:rPr>
        <w:t xml:space="preserve"> </w:t>
      </w:r>
      <w:r>
        <w:rPr>
          <w:color w:val="1F1F1F"/>
        </w:rPr>
        <w:t>and</w:t>
      </w:r>
      <w:r>
        <w:rPr>
          <w:color w:val="1F1F1F"/>
          <w:spacing w:val="-11"/>
        </w:rPr>
        <w:t xml:space="preserve"> </w:t>
      </w:r>
      <w:r>
        <w:rPr>
          <w:color w:val="1F1F1F"/>
        </w:rPr>
        <w:t>enables</w:t>
      </w:r>
      <w:r>
        <w:rPr>
          <w:color w:val="1F1F1F"/>
          <w:spacing w:val="-11"/>
        </w:rPr>
        <w:t xml:space="preserve"> </w:t>
      </w:r>
      <w:r>
        <w:rPr>
          <w:color w:val="1F1F1F"/>
        </w:rPr>
        <w:t>efficient</w:t>
      </w:r>
      <w:r>
        <w:rPr>
          <w:color w:val="1F1F1F"/>
          <w:spacing w:val="-13"/>
        </w:rPr>
        <w:t xml:space="preserve"> </w:t>
      </w:r>
      <w:r>
        <w:rPr>
          <w:color w:val="1F1F1F"/>
        </w:rPr>
        <w:t>monitoring</w:t>
      </w:r>
      <w:r>
        <w:rPr>
          <w:color w:val="1F1F1F"/>
          <w:spacing w:val="-14"/>
        </w:rPr>
        <w:t xml:space="preserve"> </w:t>
      </w:r>
      <w:r>
        <w:rPr>
          <w:color w:val="1F1F1F"/>
        </w:rPr>
        <w:t>of</w:t>
      </w:r>
      <w:r>
        <w:rPr>
          <w:color w:val="1F1F1F"/>
          <w:spacing w:val="-12"/>
        </w:rPr>
        <w:t xml:space="preserve"> </w:t>
      </w:r>
      <w:r>
        <w:rPr>
          <w:color w:val="1F1F1F"/>
        </w:rPr>
        <w:t>parking</w:t>
      </w:r>
      <w:r>
        <w:rPr>
          <w:color w:val="1F1F1F"/>
          <w:spacing w:val="-13"/>
        </w:rPr>
        <w:t xml:space="preserve"> </w:t>
      </w:r>
      <w:r>
        <w:rPr>
          <w:color w:val="1F1F1F"/>
        </w:rPr>
        <w:t>space</w:t>
      </w:r>
      <w:r>
        <w:rPr>
          <w:color w:val="1F1F1F"/>
          <w:spacing w:val="-14"/>
        </w:rPr>
        <w:t xml:space="preserve"> </w:t>
      </w:r>
      <w:r>
        <w:rPr>
          <w:color w:val="1F1F1F"/>
        </w:rPr>
        <w:t>status.</w:t>
      </w:r>
      <w:r>
        <w:rPr>
          <w:color w:val="1F1F1F"/>
          <w:spacing w:val="-58"/>
        </w:rPr>
        <w:t xml:space="preserve"> </w:t>
      </w:r>
      <w:r>
        <w:rPr>
          <w:color w:val="1F1F1F"/>
        </w:rPr>
        <w:t>After successfully marking the parking spaces, the coordinates were stored in a YAML file to</w:t>
      </w:r>
      <w:r>
        <w:rPr>
          <w:color w:val="1F1F1F"/>
          <w:spacing w:val="1"/>
        </w:rPr>
        <w:t xml:space="preserve"> </w:t>
      </w:r>
      <w:r>
        <w:rPr>
          <w:color w:val="1F1F1F"/>
        </w:rPr>
        <w:t>contain information about the parking areas. An example excerpt of the parking coordinates is</w:t>
      </w:r>
      <w:r>
        <w:rPr>
          <w:color w:val="1F1F1F"/>
          <w:spacing w:val="1"/>
        </w:rPr>
        <w:t xml:space="preserve"> </w:t>
      </w:r>
      <w:r>
        <w:rPr>
          <w:color w:val="1F1F1F"/>
        </w:rPr>
        <w:t>presented</w:t>
      </w:r>
      <w:r>
        <w:rPr>
          <w:color w:val="1F1F1F"/>
          <w:spacing w:val="-1"/>
        </w:rPr>
        <w:t xml:space="preserve"> </w:t>
      </w:r>
      <w:r>
        <w:rPr>
          <w:color w:val="1F1F1F"/>
        </w:rPr>
        <w:t>below.</w:t>
      </w:r>
    </w:p>
    <w:p w14:paraId="6D81DA6E" w14:textId="5FD61278" w:rsidR="007D20C2" w:rsidRDefault="00CA791D">
      <w:pPr>
        <w:pStyle w:val="BodyText"/>
        <w:ind w:left="4348"/>
        <w:rPr>
          <w:sz w:val="20"/>
        </w:rPr>
      </w:pPr>
      <w:r>
        <w:rPr>
          <w:noProof/>
          <w:sz w:val="20"/>
        </w:rPr>
        <mc:AlternateContent>
          <mc:Choice Requires="wpg">
            <w:drawing>
              <wp:inline distT="0" distB="0" distL="0" distR="0" wp14:anchorId="1DC625CC" wp14:editId="7D2DC471">
                <wp:extent cx="647065" cy="1875155"/>
                <wp:effectExtent l="8890" t="5080" r="1270" b="5715"/>
                <wp:docPr id="1946910200"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065" cy="1875155"/>
                          <a:chOff x="0" y="0"/>
                          <a:chExt cx="1019" cy="2953"/>
                        </a:xfrm>
                      </wpg:grpSpPr>
                      <pic:pic xmlns:pic="http://schemas.openxmlformats.org/drawingml/2006/picture">
                        <pic:nvPicPr>
                          <pic:cNvPr id="51375246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15" y="15"/>
                            <a:ext cx="989" cy="2923"/>
                          </a:xfrm>
                          <a:prstGeom prst="rect">
                            <a:avLst/>
                          </a:prstGeom>
                          <a:noFill/>
                          <a:extLst>
                            <a:ext uri="{909E8E84-426E-40DD-AFC4-6F175D3DCCD1}">
                              <a14:hiddenFill xmlns:a14="http://schemas.microsoft.com/office/drawing/2010/main">
                                <a:solidFill>
                                  <a:srgbClr val="FFFFFF"/>
                                </a:solidFill>
                              </a14:hiddenFill>
                            </a:ext>
                          </a:extLst>
                        </pic:spPr>
                      </pic:pic>
                      <wps:wsp>
                        <wps:cNvPr id="1603094350" name="Rectangle 34"/>
                        <wps:cNvSpPr>
                          <a:spLocks noChangeArrowheads="1"/>
                        </wps:cNvSpPr>
                        <wps:spPr bwMode="auto">
                          <a:xfrm>
                            <a:off x="7" y="7"/>
                            <a:ext cx="1004" cy="2938"/>
                          </a:xfrm>
                          <a:prstGeom prst="rect">
                            <a:avLst/>
                          </a:prstGeom>
                          <a:noFill/>
                          <a:ln w="9525">
                            <a:solidFill>
                              <a:srgbClr val="4F81B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0AEDA74" id="Group 33" o:spid="_x0000_s1026" style="width:50.95pt;height:147.65pt;mso-position-horizontal-relative:char;mso-position-vertical-relative:line" coordsize="1019,2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">
                <v:shape id="Picture 35" o:spid="_x0000_s1027" type="#_x0000_t75" style="position:absolute;left:15;top:15;width:989;height:2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">
                  <v:imagedata r:id="rId45" o:title=""/>
                </v:shape>
                <v:rect id="Rectangle 34" o:spid="_x0000_s1028" style="position:absolute;left:7;top:7;width:1004;height:2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" filled="f" strokecolor="#4f81bc"/>
                <w10:anchorlock/>
              </v:group>
            </w:pict>
          </mc:Fallback>
        </mc:AlternateContent>
      </w:r>
    </w:p>
    <w:p w14:paraId="29A58E3F" w14:textId="77777777" w:rsidR="007D20C2" w:rsidRDefault="007D20C2">
      <w:pPr>
        <w:pStyle w:val="BodyText"/>
        <w:rPr>
          <w:sz w:val="26"/>
        </w:rPr>
      </w:pPr>
    </w:p>
    <w:p w14:paraId="4F4ECA19" w14:textId="2C8A37E0" w:rsidR="007D20C2" w:rsidRDefault="00CA791D">
      <w:pPr>
        <w:pStyle w:val="BodyText"/>
        <w:spacing w:before="195"/>
        <w:ind w:left="307" w:right="315"/>
        <w:jc w:val="center"/>
      </w:pPr>
      <w:r>
        <w:rPr>
          <w:noProof/>
        </w:rPr>
        <mc:AlternateContent>
          <mc:Choice Requires="wps">
            <w:drawing>
              <wp:anchor distT="0" distB="0" distL="114300" distR="114300" simplePos="0" relativeHeight="15735808" behindDoc="0" locked="0" layoutInCell="1" allowOverlap="1" wp14:anchorId="55A4D395" wp14:editId="2F92C487">
                <wp:simplePos x="0" y="0"/>
                <wp:positionH relativeFrom="page">
                  <wp:posOffset>1062355</wp:posOffset>
                </wp:positionH>
                <wp:positionV relativeFrom="paragraph">
                  <wp:posOffset>387985</wp:posOffset>
                </wp:positionV>
                <wp:extent cx="6010275" cy="262255"/>
                <wp:effectExtent l="0" t="0" r="0" b="0"/>
                <wp:wrapNone/>
                <wp:docPr id="54757867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0275" cy="2622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62FBBA" id="Rectangle 32" o:spid="_x0000_s1026" style="position:absolute;margin-left:83.65pt;margin-top:30.55pt;width:473.25pt;height:20.65pt;z-index:15735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" stroked="f">
                <w10:wrap anchorx="page"/>
              </v:rect>
            </w:pict>
          </mc:Fallback>
        </mc:AlternateContent>
      </w:r>
      <w:r w:rsidR="00D260D4">
        <w:t>Figure</w:t>
      </w:r>
      <w:r w:rsidR="00D260D4">
        <w:rPr>
          <w:spacing w:val="-3"/>
        </w:rPr>
        <w:t xml:space="preserve"> </w:t>
      </w:r>
      <w:r w:rsidR="0001340A">
        <w:t>14</w:t>
      </w:r>
      <w:r w:rsidR="00D260D4">
        <w:t>:</w:t>
      </w:r>
      <w:r w:rsidR="00D260D4">
        <w:rPr>
          <w:spacing w:val="-1"/>
        </w:rPr>
        <w:t xml:space="preserve"> </w:t>
      </w:r>
      <w:r w:rsidR="00D260D4">
        <w:t>Parking</w:t>
      </w:r>
      <w:r w:rsidR="00D260D4">
        <w:rPr>
          <w:spacing w:val="-1"/>
        </w:rPr>
        <w:t xml:space="preserve"> </w:t>
      </w:r>
      <w:r w:rsidR="00D260D4">
        <w:t>Slot</w:t>
      </w:r>
      <w:r w:rsidR="00D260D4">
        <w:rPr>
          <w:spacing w:val="-1"/>
        </w:rPr>
        <w:t xml:space="preserve"> </w:t>
      </w:r>
      <w:r w:rsidR="00D260D4">
        <w:t>Coordinates</w:t>
      </w:r>
    </w:p>
    <w:p w14:paraId="1CABF84D" w14:textId="77777777" w:rsidR="007D20C2" w:rsidRDefault="007D20C2">
      <w:pPr>
        <w:jc w:val="center"/>
        <w:sectPr w:rsidR="007D20C2" w:rsidSect="001F0049">
          <w:pgSz w:w="12240" w:h="15840"/>
          <w:pgMar w:top="1500" w:right="980" w:bottom="1800" w:left="1560" w:header="0" w:footer="1535" w:gutter="0"/>
          <w:cols w:space="720"/>
        </w:sectPr>
      </w:pPr>
    </w:p>
    <w:p w14:paraId="0C6165F0" w14:textId="77777777" w:rsidR="007D20C2" w:rsidRDefault="00D260D4">
      <w:pPr>
        <w:pStyle w:val="BodyText"/>
        <w:spacing w:before="78" w:line="360" w:lineRule="auto"/>
        <w:ind w:left="142" w:right="147"/>
        <w:jc w:val="both"/>
      </w:pPr>
      <w:r>
        <w:rPr>
          <w:color w:val="1F1F1F"/>
        </w:rPr>
        <w:lastRenderedPageBreak/>
        <w:t>The</w:t>
      </w:r>
      <w:r>
        <w:rPr>
          <w:color w:val="1F1F1F"/>
          <w:spacing w:val="-9"/>
        </w:rPr>
        <w:t xml:space="preserve"> </w:t>
      </w:r>
      <w:r>
        <w:rPr>
          <w:color w:val="1F1F1F"/>
        </w:rPr>
        <w:t>parking</w:t>
      </w:r>
      <w:r>
        <w:rPr>
          <w:color w:val="1F1F1F"/>
          <w:spacing w:val="-8"/>
        </w:rPr>
        <w:t xml:space="preserve"> </w:t>
      </w:r>
      <w:r>
        <w:rPr>
          <w:color w:val="1F1F1F"/>
        </w:rPr>
        <w:t>coordinates</w:t>
      </w:r>
      <w:r>
        <w:rPr>
          <w:color w:val="1F1F1F"/>
          <w:spacing w:val="-10"/>
        </w:rPr>
        <w:t xml:space="preserve"> </w:t>
      </w:r>
      <w:r>
        <w:rPr>
          <w:color w:val="1F1F1F"/>
        </w:rPr>
        <w:t>were</w:t>
      </w:r>
      <w:r>
        <w:rPr>
          <w:color w:val="1F1F1F"/>
          <w:spacing w:val="-7"/>
        </w:rPr>
        <w:t xml:space="preserve"> </w:t>
      </w:r>
      <w:r>
        <w:rPr>
          <w:color w:val="1F1F1F"/>
        </w:rPr>
        <w:t>represented</w:t>
      </w:r>
      <w:r>
        <w:rPr>
          <w:color w:val="1F1F1F"/>
          <w:spacing w:val="-10"/>
        </w:rPr>
        <w:t xml:space="preserve"> </w:t>
      </w:r>
      <w:r>
        <w:rPr>
          <w:color w:val="1F1F1F"/>
        </w:rPr>
        <w:t>in</w:t>
      </w:r>
      <w:r>
        <w:rPr>
          <w:color w:val="1F1F1F"/>
          <w:spacing w:val="-7"/>
        </w:rPr>
        <w:t xml:space="preserve"> </w:t>
      </w:r>
      <w:r>
        <w:rPr>
          <w:color w:val="1F1F1F"/>
        </w:rPr>
        <w:t>terms</w:t>
      </w:r>
      <w:r>
        <w:rPr>
          <w:color w:val="1F1F1F"/>
          <w:spacing w:val="-8"/>
        </w:rPr>
        <w:t xml:space="preserve"> </w:t>
      </w:r>
      <w:r>
        <w:rPr>
          <w:color w:val="1F1F1F"/>
        </w:rPr>
        <w:t>of</w:t>
      </w:r>
      <w:r>
        <w:rPr>
          <w:color w:val="1F1F1F"/>
          <w:spacing w:val="-10"/>
        </w:rPr>
        <w:t xml:space="preserve"> </w:t>
      </w:r>
      <w:r>
        <w:rPr>
          <w:color w:val="1F1F1F"/>
        </w:rPr>
        <w:t>their</w:t>
      </w:r>
      <w:r>
        <w:rPr>
          <w:color w:val="1F1F1F"/>
          <w:spacing w:val="-11"/>
        </w:rPr>
        <w:t xml:space="preserve"> </w:t>
      </w:r>
      <w:r>
        <w:rPr>
          <w:color w:val="1F1F1F"/>
        </w:rPr>
        <w:t>x</w:t>
      </w:r>
      <w:r>
        <w:rPr>
          <w:color w:val="1F1F1F"/>
          <w:spacing w:val="-5"/>
        </w:rPr>
        <w:t xml:space="preserve"> </w:t>
      </w:r>
      <w:r>
        <w:rPr>
          <w:color w:val="1F1F1F"/>
        </w:rPr>
        <w:t>and</w:t>
      </w:r>
      <w:r>
        <w:rPr>
          <w:color w:val="1F1F1F"/>
          <w:spacing w:val="-10"/>
        </w:rPr>
        <w:t xml:space="preserve"> </w:t>
      </w:r>
      <w:r>
        <w:rPr>
          <w:color w:val="1F1F1F"/>
        </w:rPr>
        <w:t>y</w:t>
      </w:r>
      <w:r>
        <w:rPr>
          <w:color w:val="1F1F1F"/>
          <w:spacing w:val="-8"/>
        </w:rPr>
        <w:t xml:space="preserve"> </w:t>
      </w:r>
      <w:r>
        <w:rPr>
          <w:color w:val="1F1F1F"/>
        </w:rPr>
        <w:t>axis</w:t>
      </w:r>
      <w:r>
        <w:rPr>
          <w:color w:val="1F1F1F"/>
          <w:spacing w:val="-9"/>
        </w:rPr>
        <w:t xml:space="preserve"> </w:t>
      </w:r>
      <w:r>
        <w:rPr>
          <w:color w:val="1F1F1F"/>
        </w:rPr>
        <w:t>locations,</w:t>
      </w:r>
      <w:r>
        <w:rPr>
          <w:color w:val="1F1F1F"/>
          <w:spacing w:val="-8"/>
        </w:rPr>
        <w:t xml:space="preserve"> </w:t>
      </w:r>
      <w:r>
        <w:rPr>
          <w:color w:val="1F1F1F"/>
        </w:rPr>
        <w:t>where</w:t>
      </w:r>
      <w:r>
        <w:rPr>
          <w:color w:val="1F1F1F"/>
          <w:spacing w:val="-10"/>
        </w:rPr>
        <w:t xml:space="preserve"> </w:t>
      </w:r>
      <w:r>
        <w:rPr>
          <w:color w:val="1F1F1F"/>
        </w:rPr>
        <w:t>each</w:t>
      </w:r>
      <w:r>
        <w:rPr>
          <w:color w:val="1F1F1F"/>
          <w:spacing w:val="-7"/>
        </w:rPr>
        <w:t xml:space="preserve"> </w:t>
      </w:r>
      <w:r>
        <w:rPr>
          <w:color w:val="1F1F1F"/>
        </w:rPr>
        <w:t>point</w:t>
      </w:r>
      <w:r>
        <w:rPr>
          <w:color w:val="1F1F1F"/>
          <w:spacing w:val="-58"/>
        </w:rPr>
        <w:t xml:space="preserve"> </w:t>
      </w:r>
      <w:r>
        <w:rPr>
          <w:color w:val="1F1F1F"/>
        </w:rPr>
        <w:t>was denoted by a pair of values. The x coordinates were indicated by the first value and the y</w:t>
      </w:r>
      <w:r>
        <w:rPr>
          <w:color w:val="1F1F1F"/>
          <w:spacing w:val="1"/>
        </w:rPr>
        <w:t xml:space="preserve"> </w:t>
      </w:r>
      <w:r>
        <w:rPr>
          <w:color w:val="1F1F1F"/>
        </w:rPr>
        <w:t>coordinates by the second value. The "id" element served as the parking location identifier, which</w:t>
      </w:r>
      <w:r>
        <w:rPr>
          <w:color w:val="1F1F1F"/>
          <w:spacing w:val="-57"/>
        </w:rPr>
        <w:t xml:space="preserve"> </w:t>
      </w:r>
      <w:r>
        <w:rPr>
          <w:color w:val="1F1F1F"/>
        </w:rPr>
        <w:t>also acted as the parking counter within the model. Structured representation streamlined parking</w:t>
      </w:r>
      <w:r>
        <w:rPr>
          <w:color w:val="1F1F1F"/>
          <w:spacing w:val="1"/>
        </w:rPr>
        <w:t xml:space="preserve"> </w:t>
      </w:r>
      <w:r>
        <w:rPr>
          <w:color w:val="1F1F1F"/>
        </w:rPr>
        <w:t>data</w:t>
      </w:r>
      <w:r>
        <w:rPr>
          <w:color w:val="1F1F1F"/>
          <w:spacing w:val="-4"/>
        </w:rPr>
        <w:t xml:space="preserve"> </w:t>
      </w:r>
      <w:r>
        <w:rPr>
          <w:color w:val="1F1F1F"/>
        </w:rPr>
        <w:t>storage</w:t>
      </w:r>
      <w:r>
        <w:rPr>
          <w:color w:val="1F1F1F"/>
          <w:spacing w:val="-1"/>
        </w:rPr>
        <w:t xml:space="preserve"> </w:t>
      </w:r>
      <w:r>
        <w:rPr>
          <w:color w:val="1F1F1F"/>
        </w:rPr>
        <w:t>and retrieval</w:t>
      </w:r>
      <w:r>
        <w:rPr>
          <w:color w:val="1F1F1F"/>
          <w:spacing w:val="-3"/>
        </w:rPr>
        <w:t xml:space="preserve"> </w:t>
      </w:r>
      <w:r>
        <w:rPr>
          <w:color w:val="1F1F1F"/>
        </w:rPr>
        <w:t>for</w:t>
      </w:r>
      <w:r>
        <w:rPr>
          <w:color w:val="1F1F1F"/>
          <w:spacing w:val="-4"/>
        </w:rPr>
        <w:t xml:space="preserve"> </w:t>
      </w:r>
      <w:r>
        <w:rPr>
          <w:color w:val="1F1F1F"/>
        </w:rPr>
        <w:t>model.</w:t>
      </w:r>
    </w:p>
    <w:p w14:paraId="0F905200" w14:textId="77777777" w:rsidR="007D20C2" w:rsidRDefault="007D20C2">
      <w:pPr>
        <w:pStyle w:val="BodyText"/>
        <w:rPr>
          <w:sz w:val="36"/>
        </w:rPr>
      </w:pPr>
    </w:p>
    <w:p w14:paraId="2EA68B1D" w14:textId="77777777" w:rsidR="007D20C2" w:rsidRDefault="00D260D4">
      <w:pPr>
        <w:ind w:left="142"/>
        <w:jc w:val="both"/>
        <w:rPr>
          <w:b/>
          <w:sz w:val="24"/>
        </w:rPr>
      </w:pPr>
      <w:r>
        <w:rPr>
          <w:b/>
          <w:color w:val="1F1F1F"/>
          <w:sz w:val="24"/>
        </w:rPr>
        <w:t>Model</w:t>
      </w:r>
      <w:r>
        <w:rPr>
          <w:b/>
          <w:color w:val="1F1F1F"/>
          <w:spacing w:val="-7"/>
          <w:sz w:val="24"/>
        </w:rPr>
        <w:t xml:space="preserve"> </w:t>
      </w:r>
      <w:r>
        <w:rPr>
          <w:b/>
          <w:color w:val="1F1F1F"/>
          <w:sz w:val="24"/>
        </w:rPr>
        <w:t>Flow</w:t>
      </w:r>
      <w:r>
        <w:rPr>
          <w:b/>
          <w:color w:val="1F1F1F"/>
          <w:spacing w:val="-5"/>
          <w:sz w:val="24"/>
        </w:rPr>
        <w:t xml:space="preserve"> </w:t>
      </w:r>
      <w:r>
        <w:rPr>
          <w:b/>
          <w:color w:val="1F1F1F"/>
          <w:sz w:val="24"/>
        </w:rPr>
        <w:t>Chart</w:t>
      </w:r>
    </w:p>
    <w:p w14:paraId="4633AB74" w14:textId="77777777" w:rsidR="007D20C2" w:rsidRDefault="00D260D4">
      <w:pPr>
        <w:pStyle w:val="BodyText"/>
        <w:spacing w:before="137"/>
        <w:ind w:left="142"/>
        <w:jc w:val="both"/>
      </w:pPr>
      <w:r>
        <w:rPr>
          <w:color w:val="1F1F1F"/>
        </w:rPr>
        <w:t>The</w:t>
      </w:r>
      <w:r>
        <w:rPr>
          <w:color w:val="1F1F1F"/>
          <w:spacing w:val="-7"/>
        </w:rPr>
        <w:t xml:space="preserve"> </w:t>
      </w:r>
      <w:r>
        <w:rPr>
          <w:color w:val="1F1F1F"/>
        </w:rPr>
        <w:t>flow</w:t>
      </w:r>
      <w:r>
        <w:rPr>
          <w:color w:val="1F1F1F"/>
          <w:spacing w:val="-5"/>
        </w:rPr>
        <w:t xml:space="preserve"> </w:t>
      </w:r>
      <w:r>
        <w:rPr>
          <w:color w:val="1F1F1F"/>
        </w:rPr>
        <w:t>chart</w:t>
      </w:r>
      <w:r>
        <w:rPr>
          <w:color w:val="1F1F1F"/>
          <w:spacing w:val="-8"/>
        </w:rPr>
        <w:t xml:space="preserve"> </w:t>
      </w:r>
      <w:r>
        <w:rPr>
          <w:color w:val="1F1F1F"/>
        </w:rPr>
        <w:t>illustrating</w:t>
      </w:r>
      <w:r>
        <w:rPr>
          <w:color w:val="1F1F1F"/>
          <w:spacing w:val="-5"/>
        </w:rPr>
        <w:t xml:space="preserve"> </w:t>
      </w:r>
      <w:r>
        <w:rPr>
          <w:color w:val="1F1F1F"/>
        </w:rPr>
        <w:t>the</w:t>
      </w:r>
      <w:r>
        <w:rPr>
          <w:color w:val="1F1F1F"/>
          <w:spacing w:val="-9"/>
        </w:rPr>
        <w:t xml:space="preserve"> </w:t>
      </w:r>
      <w:r>
        <w:rPr>
          <w:color w:val="1F1F1F"/>
        </w:rPr>
        <w:t>testing</w:t>
      </w:r>
      <w:r>
        <w:rPr>
          <w:color w:val="1F1F1F"/>
          <w:spacing w:val="-5"/>
        </w:rPr>
        <w:t xml:space="preserve"> </w:t>
      </w:r>
      <w:r>
        <w:rPr>
          <w:color w:val="1F1F1F"/>
        </w:rPr>
        <w:t>and</w:t>
      </w:r>
      <w:r>
        <w:rPr>
          <w:color w:val="1F1F1F"/>
          <w:spacing w:val="-7"/>
        </w:rPr>
        <w:t xml:space="preserve"> </w:t>
      </w:r>
      <w:r>
        <w:rPr>
          <w:color w:val="1F1F1F"/>
        </w:rPr>
        <w:t>training</w:t>
      </w:r>
      <w:r>
        <w:rPr>
          <w:color w:val="1F1F1F"/>
          <w:spacing w:val="-8"/>
        </w:rPr>
        <w:t xml:space="preserve"> </w:t>
      </w:r>
      <w:r>
        <w:rPr>
          <w:color w:val="1F1F1F"/>
        </w:rPr>
        <w:t>of</w:t>
      </w:r>
      <w:r>
        <w:rPr>
          <w:color w:val="1F1F1F"/>
          <w:spacing w:val="-9"/>
        </w:rPr>
        <w:t xml:space="preserve"> </w:t>
      </w:r>
      <w:r>
        <w:rPr>
          <w:color w:val="1F1F1F"/>
        </w:rPr>
        <w:t>the</w:t>
      </w:r>
      <w:r>
        <w:rPr>
          <w:color w:val="1F1F1F"/>
          <w:spacing w:val="-7"/>
        </w:rPr>
        <w:t xml:space="preserve"> </w:t>
      </w:r>
      <w:r>
        <w:rPr>
          <w:color w:val="1F1F1F"/>
        </w:rPr>
        <w:t>model</w:t>
      </w:r>
      <w:r>
        <w:rPr>
          <w:color w:val="1F1F1F"/>
          <w:spacing w:val="-5"/>
        </w:rPr>
        <w:t xml:space="preserve"> </w:t>
      </w:r>
      <w:r>
        <w:rPr>
          <w:color w:val="1F1F1F"/>
        </w:rPr>
        <w:t>was</w:t>
      </w:r>
      <w:r>
        <w:rPr>
          <w:color w:val="1F1F1F"/>
          <w:spacing w:val="-8"/>
        </w:rPr>
        <w:t xml:space="preserve"> </w:t>
      </w:r>
      <w:r>
        <w:rPr>
          <w:color w:val="1F1F1F"/>
        </w:rPr>
        <w:t>utilized</w:t>
      </w:r>
      <w:r>
        <w:rPr>
          <w:color w:val="1F1F1F"/>
          <w:spacing w:val="-8"/>
        </w:rPr>
        <w:t xml:space="preserve"> </w:t>
      </w:r>
      <w:r>
        <w:rPr>
          <w:color w:val="1F1F1F"/>
        </w:rPr>
        <w:t>for</w:t>
      </w:r>
      <w:r>
        <w:rPr>
          <w:color w:val="1F1F1F"/>
          <w:spacing w:val="-8"/>
        </w:rPr>
        <w:t xml:space="preserve"> </w:t>
      </w:r>
      <w:r>
        <w:rPr>
          <w:color w:val="1F1F1F"/>
        </w:rPr>
        <w:t>the</w:t>
      </w:r>
      <w:r>
        <w:rPr>
          <w:color w:val="1F1F1F"/>
          <w:spacing w:val="-6"/>
        </w:rPr>
        <w:t xml:space="preserve"> </w:t>
      </w:r>
      <w:r>
        <w:rPr>
          <w:color w:val="1F1F1F"/>
        </w:rPr>
        <w:t>process.</w:t>
      </w:r>
    </w:p>
    <w:p w14:paraId="47456BC3" w14:textId="77777777" w:rsidR="007D20C2" w:rsidRDefault="007D20C2">
      <w:pPr>
        <w:jc w:val="both"/>
        <w:sectPr w:rsidR="007D20C2" w:rsidSect="001F0049">
          <w:pgSz w:w="12240" w:h="15840"/>
          <w:pgMar w:top="1340" w:right="980" w:bottom="1800" w:left="1560" w:header="0" w:footer="1535" w:gutter="0"/>
          <w:cols w:space="720"/>
        </w:sectPr>
      </w:pPr>
    </w:p>
    <w:p w14:paraId="4D4403E3" w14:textId="5351B49B" w:rsidR="007D20C2" w:rsidRDefault="00CA791D">
      <w:pPr>
        <w:pStyle w:val="BodyText"/>
        <w:spacing w:before="4"/>
        <w:rPr>
          <w:sz w:val="17"/>
        </w:rPr>
      </w:pPr>
      <w:r>
        <w:rPr>
          <w:noProof/>
        </w:rPr>
        <w:lastRenderedPageBreak/>
        <mc:AlternateContent>
          <mc:Choice Requires="wpg">
            <w:drawing>
              <wp:anchor distT="0" distB="0" distL="114300" distR="114300" simplePos="0" relativeHeight="15736320" behindDoc="0" locked="0" layoutInCell="1" allowOverlap="1" wp14:anchorId="2F55D81E" wp14:editId="4C78DA0B">
                <wp:simplePos x="0" y="0"/>
                <wp:positionH relativeFrom="page">
                  <wp:posOffset>1089660</wp:posOffset>
                </wp:positionH>
                <wp:positionV relativeFrom="page">
                  <wp:posOffset>909955</wp:posOffset>
                </wp:positionV>
                <wp:extent cx="6316980" cy="7816850"/>
                <wp:effectExtent l="0" t="0" r="0" b="0"/>
                <wp:wrapNone/>
                <wp:docPr id="450736347"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16980" cy="7816850"/>
                          <a:chOff x="1716" y="1433"/>
                          <a:chExt cx="9948" cy="12310"/>
                        </a:xfrm>
                      </wpg:grpSpPr>
                      <pic:pic xmlns:pic="http://schemas.openxmlformats.org/drawingml/2006/picture">
                        <pic:nvPicPr>
                          <pic:cNvPr id="890261805" name="Picture 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1731" y="1448"/>
                            <a:ext cx="9918" cy="12280"/>
                          </a:xfrm>
                          <a:prstGeom prst="rect">
                            <a:avLst/>
                          </a:prstGeom>
                          <a:noFill/>
                          <a:extLst>
                            <a:ext uri="{909E8E84-426E-40DD-AFC4-6F175D3DCCD1}">
                              <a14:hiddenFill xmlns:a14="http://schemas.microsoft.com/office/drawing/2010/main">
                                <a:solidFill>
                                  <a:srgbClr val="FFFFFF"/>
                                </a:solidFill>
                              </a14:hiddenFill>
                            </a:ext>
                          </a:extLst>
                        </pic:spPr>
                      </pic:pic>
                      <wps:wsp>
                        <wps:cNvPr id="1651344763" name="Rectangle 30"/>
                        <wps:cNvSpPr>
                          <a:spLocks noChangeArrowheads="1"/>
                        </wps:cNvSpPr>
                        <wps:spPr bwMode="auto">
                          <a:xfrm>
                            <a:off x="1723" y="1440"/>
                            <a:ext cx="9933" cy="12295"/>
                          </a:xfrm>
                          <a:prstGeom prst="rect">
                            <a:avLst/>
                          </a:prstGeom>
                          <a:noFill/>
                          <a:ln w="9525">
                            <a:solidFill>
                              <a:srgbClr val="4F81B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E567E0" id="Group 29" o:spid="_x0000_s1026" style="position:absolute;margin-left:85.8pt;margin-top:71.65pt;width:497.4pt;height:615.5pt;z-index:15736320;mso-position-horizontal-relative:page;mso-position-vertical-relative:page" coordorigin="1716,1433" coordsize="9948,12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">
                <v:shape id="Picture 31" o:spid="_x0000_s1027" type="#_x0000_t75" style="position:absolute;left:1731;top:1448;width:9918;height:12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">
                  <v:imagedata r:id="rId47" o:title=""/>
                </v:shape>
                <v:rect id="Rectangle 30" o:spid="_x0000_s1028" style="position:absolute;left:1723;top:1440;width:9933;height:12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" filled="f" strokecolor="#4f81bc"/>
                <w10:wrap anchorx="page" anchory="page"/>
              </v:group>
            </w:pict>
          </mc:Fallback>
        </mc:AlternateContent>
      </w:r>
    </w:p>
    <w:p w14:paraId="4555F275" w14:textId="77777777" w:rsidR="007D20C2" w:rsidRDefault="007D20C2">
      <w:pPr>
        <w:rPr>
          <w:sz w:val="17"/>
        </w:rPr>
        <w:sectPr w:rsidR="007D20C2" w:rsidSect="001F0049">
          <w:pgSz w:w="12240" w:h="15840"/>
          <w:pgMar w:top="1440" w:right="980" w:bottom="1720" w:left="1560" w:header="0" w:footer="1535" w:gutter="0"/>
          <w:cols w:space="720"/>
        </w:sectPr>
      </w:pPr>
    </w:p>
    <w:p w14:paraId="0D4347ED" w14:textId="69F17973" w:rsidR="007D20C2" w:rsidRDefault="00D260D4">
      <w:pPr>
        <w:pStyle w:val="BodyText"/>
        <w:spacing w:before="78"/>
        <w:ind w:left="3401"/>
      </w:pPr>
      <w:r>
        <w:lastRenderedPageBreak/>
        <w:t>Figure</w:t>
      </w:r>
      <w:r>
        <w:rPr>
          <w:spacing w:val="-4"/>
        </w:rPr>
        <w:t xml:space="preserve"> </w:t>
      </w:r>
      <w:r w:rsidR="0001340A">
        <w:t>15</w:t>
      </w:r>
      <w:r>
        <w:t>:</w:t>
      </w:r>
      <w:r>
        <w:rPr>
          <w:spacing w:val="-1"/>
        </w:rPr>
        <w:t xml:space="preserve"> </w:t>
      </w:r>
      <w:r>
        <w:t>Model</w:t>
      </w:r>
      <w:r>
        <w:rPr>
          <w:spacing w:val="1"/>
        </w:rPr>
        <w:t xml:space="preserve"> </w:t>
      </w:r>
      <w:r>
        <w:t>Flow</w:t>
      </w:r>
      <w:r>
        <w:rPr>
          <w:spacing w:val="1"/>
        </w:rPr>
        <w:t xml:space="preserve"> </w:t>
      </w:r>
      <w:r>
        <w:t>Chart</w:t>
      </w:r>
    </w:p>
    <w:p w14:paraId="692B0545" w14:textId="77777777" w:rsidR="007D20C2" w:rsidRDefault="00D260D4">
      <w:pPr>
        <w:pStyle w:val="Heading1"/>
        <w:numPr>
          <w:ilvl w:val="1"/>
          <w:numId w:val="13"/>
        </w:numPr>
        <w:tabs>
          <w:tab w:val="left" w:pos="502"/>
        </w:tabs>
        <w:spacing w:before="136"/>
      </w:pPr>
      <w:r>
        <w:t>Implementation</w:t>
      </w:r>
    </w:p>
    <w:p w14:paraId="32760E6B" w14:textId="77777777" w:rsidR="007D20C2" w:rsidRDefault="00D260D4">
      <w:pPr>
        <w:pStyle w:val="BodyText"/>
        <w:spacing w:before="140" w:line="360" w:lineRule="auto"/>
        <w:ind w:left="142" w:right="147" w:firstLine="719"/>
        <w:jc w:val="both"/>
      </w:pPr>
      <w:r>
        <w:rPr>
          <w:color w:val="1F1F1F"/>
        </w:rPr>
        <w:t>Implemented using Python, the model processes real-time video streams captured from</w:t>
      </w:r>
      <w:r>
        <w:rPr>
          <w:color w:val="1F1F1F"/>
          <w:spacing w:val="1"/>
        </w:rPr>
        <w:t xml:space="preserve"> </w:t>
      </w:r>
      <w:r>
        <w:rPr>
          <w:color w:val="1F1F1F"/>
        </w:rPr>
        <w:t>parking</w:t>
      </w:r>
      <w:r>
        <w:rPr>
          <w:color w:val="1F1F1F"/>
          <w:spacing w:val="-12"/>
        </w:rPr>
        <w:t xml:space="preserve"> </w:t>
      </w:r>
      <w:r>
        <w:rPr>
          <w:color w:val="1F1F1F"/>
        </w:rPr>
        <w:t>areas.</w:t>
      </w:r>
      <w:r>
        <w:rPr>
          <w:color w:val="1F1F1F"/>
          <w:spacing w:val="-10"/>
        </w:rPr>
        <w:t xml:space="preserve"> </w:t>
      </w:r>
      <w:r>
        <w:rPr>
          <w:color w:val="1F1F1F"/>
        </w:rPr>
        <w:t>It</w:t>
      </w:r>
      <w:r>
        <w:rPr>
          <w:color w:val="1F1F1F"/>
          <w:spacing w:val="-10"/>
        </w:rPr>
        <w:t xml:space="preserve"> </w:t>
      </w:r>
      <w:r>
        <w:rPr>
          <w:color w:val="1F1F1F"/>
        </w:rPr>
        <w:t>employs</w:t>
      </w:r>
      <w:r>
        <w:rPr>
          <w:color w:val="1F1F1F"/>
          <w:spacing w:val="-11"/>
        </w:rPr>
        <w:t xml:space="preserve"> </w:t>
      </w:r>
      <w:r>
        <w:rPr>
          <w:color w:val="1F1F1F"/>
        </w:rPr>
        <w:t>classification</w:t>
      </w:r>
      <w:r>
        <w:rPr>
          <w:color w:val="1F1F1F"/>
          <w:spacing w:val="-10"/>
        </w:rPr>
        <w:t xml:space="preserve"> </w:t>
      </w:r>
      <w:r>
        <w:rPr>
          <w:color w:val="1F1F1F"/>
        </w:rPr>
        <w:t>algorithms</w:t>
      </w:r>
      <w:r>
        <w:rPr>
          <w:color w:val="1F1F1F"/>
          <w:spacing w:val="-12"/>
        </w:rPr>
        <w:t xml:space="preserve"> </w:t>
      </w:r>
      <w:r>
        <w:rPr>
          <w:color w:val="1F1F1F"/>
        </w:rPr>
        <w:t>to</w:t>
      </w:r>
      <w:r>
        <w:rPr>
          <w:color w:val="1F1F1F"/>
          <w:spacing w:val="-10"/>
        </w:rPr>
        <w:t xml:space="preserve"> </w:t>
      </w:r>
      <w:r>
        <w:rPr>
          <w:color w:val="1F1F1F"/>
        </w:rPr>
        <w:t>determine</w:t>
      </w:r>
      <w:r>
        <w:rPr>
          <w:color w:val="1F1F1F"/>
          <w:spacing w:val="-11"/>
        </w:rPr>
        <w:t xml:space="preserve"> </w:t>
      </w:r>
      <w:r>
        <w:rPr>
          <w:color w:val="1F1F1F"/>
        </w:rPr>
        <w:t>whether</w:t>
      </w:r>
      <w:r>
        <w:rPr>
          <w:color w:val="1F1F1F"/>
          <w:spacing w:val="-11"/>
        </w:rPr>
        <w:t xml:space="preserve"> </w:t>
      </w:r>
      <w:r>
        <w:rPr>
          <w:color w:val="1F1F1F"/>
        </w:rPr>
        <w:t>parking</w:t>
      </w:r>
      <w:r>
        <w:rPr>
          <w:color w:val="1F1F1F"/>
          <w:spacing w:val="-12"/>
        </w:rPr>
        <w:t xml:space="preserve"> </w:t>
      </w:r>
      <w:r>
        <w:rPr>
          <w:color w:val="1F1F1F"/>
        </w:rPr>
        <w:t>slots</w:t>
      </w:r>
      <w:r>
        <w:rPr>
          <w:color w:val="1F1F1F"/>
          <w:spacing w:val="-12"/>
        </w:rPr>
        <w:t xml:space="preserve"> </w:t>
      </w:r>
      <w:r>
        <w:rPr>
          <w:color w:val="1F1F1F"/>
        </w:rPr>
        <w:t>are</w:t>
      </w:r>
      <w:r>
        <w:rPr>
          <w:color w:val="1F1F1F"/>
          <w:spacing w:val="-12"/>
        </w:rPr>
        <w:t xml:space="preserve"> </w:t>
      </w:r>
      <w:r>
        <w:rPr>
          <w:color w:val="1F1F1F"/>
        </w:rPr>
        <w:t>vacant</w:t>
      </w:r>
      <w:r>
        <w:rPr>
          <w:color w:val="1F1F1F"/>
          <w:spacing w:val="-9"/>
        </w:rPr>
        <w:t xml:space="preserve"> </w:t>
      </w:r>
      <w:r>
        <w:rPr>
          <w:color w:val="1F1F1F"/>
        </w:rPr>
        <w:t>or</w:t>
      </w:r>
      <w:r>
        <w:rPr>
          <w:color w:val="1F1F1F"/>
          <w:spacing w:val="-57"/>
        </w:rPr>
        <w:t xml:space="preserve"> </w:t>
      </w:r>
      <w:r>
        <w:rPr>
          <w:color w:val="1F1F1F"/>
        </w:rPr>
        <w:t>occupied, providing instantaneous feedback on the status of each slot. Additionally, the model</w:t>
      </w:r>
      <w:r>
        <w:rPr>
          <w:color w:val="1F1F1F"/>
          <w:spacing w:val="1"/>
        </w:rPr>
        <w:t xml:space="preserve"> </w:t>
      </w:r>
      <w:r>
        <w:rPr>
          <w:color w:val="1F1F1F"/>
        </w:rPr>
        <w:t>dynamically</w:t>
      </w:r>
      <w:r>
        <w:rPr>
          <w:color w:val="1F1F1F"/>
          <w:spacing w:val="-5"/>
        </w:rPr>
        <w:t xml:space="preserve"> </w:t>
      </w:r>
      <w:r>
        <w:rPr>
          <w:color w:val="1F1F1F"/>
        </w:rPr>
        <w:t>updates</w:t>
      </w:r>
      <w:r>
        <w:rPr>
          <w:color w:val="1F1F1F"/>
          <w:spacing w:val="-7"/>
        </w:rPr>
        <w:t xml:space="preserve"> </w:t>
      </w:r>
      <w:r>
        <w:rPr>
          <w:color w:val="1F1F1F"/>
        </w:rPr>
        <w:t>the</w:t>
      </w:r>
      <w:r>
        <w:rPr>
          <w:color w:val="1F1F1F"/>
          <w:spacing w:val="-7"/>
        </w:rPr>
        <w:t xml:space="preserve"> </w:t>
      </w:r>
      <w:r>
        <w:rPr>
          <w:color w:val="1F1F1F"/>
        </w:rPr>
        <w:t>count</w:t>
      </w:r>
      <w:r>
        <w:rPr>
          <w:color w:val="1F1F1F"/>
          <w:spacing w:val="-4"/>
        </w:rPr>
        <w:t xml:space="preserve"> </w:t>
      </w:r>
      <w:r>
        <w:rPr>
          <w:color w:val="1F1F1F"/>
        </w:rPr>
        <w:t>of</w:t>
      </w:r>
      <w:r>
        <w:rPr>
          <w:color w:val="1F1F1F"/>
          <w:spacing w:val="-5"/>
        </w:rPr>
        <w:t xml:space="preserve"> </w:t>
      </w:r>
      <w:r>
        <w:rPr>
          <w:color w:val="1F1F1F"/>
        </w:rPr>
        <w:t>available</w:t>
      </w:r>
      <w:r>
        <w:rPr>
          <w:color w:val="1F1F1F"/>
          <w:spacing w:val="-5"/>
        </w:rPr>
        <w:t xml:space="preserve"> </w:t>
      </w:r>
      <w:r>
        <w:rPr>
          <w:color w:val="1F1F1F"/>
        </w:rPr>
        <w:t>parking</w:t>
      </w:r>
      <w:r>
        <w:rPr>
          <w:color w:val="1F1F1F"/>
          <w:spacing w:val="-3"/>
        </w:rPr>
        <w:t xml:space="preserve"> </w:t>
      </w:r>
      <w:r>
        <w:rPr>
          <w:color w:val="1F1F1F"/>
        </w:rPr>
        <w:t>areas,</w:t>
      </w:r>
      <w:r>
        <w:rPr>
          <w:color w:val="1F1F1F"/>
          <w:spacing w:val="-4"/>
        </w:rPr>
        <w:t xml:space="preserve"> </w:t>
      </w:r>
      <w:r>
        <w:rPr>
          <w:color w:val="1F1F1F"/>
        </w:rPr>
        <w:t>ensuring</w:t>
      </w:r>
      <w:r>
        <w:rPr>
          <w:color w:val="1F1F1F"/>
          <w:spacing w:val="-4"/>
        </w:rPr>
        <w:t xml:space="preserve"> </w:t>
      </w:r>
      <w:r>
        <w:rPr>
          <w:color w:val="1F1F1F"/>
        </w:rPr>
        <w:t>accuracy</w:t>
      </w:r>
      <w:r>
        <w:rPr>
          <w:color w:val="1F1F1F"/>
          <w:spacing w:val="-3"/>
        </w:rPr>
        <w:t xml:space="preserve"> </w:t>
      </w:r>
      <w:r>
        <w:rPr>
          <w:color w:val="1F1F1F"/>
        </w:rPr>
        <w:t>even</w:t>
      </w:r>
      <w:r>
        <w:rPr>
          <w:color w:val="1F1F1F"/>
          <w:spacing w:val="-4"/>
        </w:rPr>
        <w:t xml:space="preserve"> </w:t>
      </w:r>
      <w:r>
        <w:rPr>
          <w:color w:val="1F1F1F"/>
        </w:rPr>
        <w:t>as</w:t>
      </w:r>
      <w:r>
        <w:rPr>
          <w:color w:val="1F1F1F"/>
          <w:spacing w:val="-6"/>
        </w:rPr>
        <w:t xml:space="preserve"> </w:t>
      </w:r>
      <w:r>
        <w:rPr>
          <w:color w:val="1F1F1F"/>
        </w:rPr>
        <w:t>spots</w:t>
      </w:r>
      <w:r>
        <w:rPr>
          <w:color w:val="1F1F1F"/>
          <w:spacing w:val="-4"/>
        </w:rPr>
        <w:t xml:space="preserve"> </w:t>
      </w:r>
      <w:r>
        <w:rPr>
          <w:color w:val="1F1F1F"/>
        </w:rPr>
        <w:t>become</w:t>
      </w:r>
      <w:r>
        <w:rPr>
          <w:color w:val="1F1F1F"/>
          <w:spacing w:val="-58"/>
        </w:rPr>
        <w:t xml:space="preserve"> </w:t>
      </w:r>
      <w:r>
        <w:rPr>
          <w:color w:val="1F1F1F"/>
        </w:rPr>
        <w:t>occupied or vehicles depart. This real-time tracking and classification system offers efficient</w:t>
      </w:r>
      <w:r>
        <w:rPr>
          <w:color w:val="1F1F1F"/>
          <w:spacing w:val="1"/>
        </w:rPr>
        <w:t xml:space="preserve"> </w:t>
      </w:r>
      <w:r>
        <w:rPr>
          <w:color w:val="1F1F1F"/>
        </w:rPr>
        <w:t>management</w:t>
      </w:r>
      <w:r>
        <w:rPr>
          <w:color w:val="1F1F1F"/>
          <w:spacing w:val="-6"/>
        </w:rPr>
        <w:t xml:space="preserve"> </w:t>
      </w:r>
      <w:r>
        <w:rPr>
          <w:color w:val="1F1F1F"/>
        </w:rPr>
        <w:t>of</w:t>
      </w:r>
      <w:r>
        <w:rPr>
          <w:color w:val="1F1F1F"/>
          <w:spacing w:val="-7"/>
        </w:rPr>
        <w:t xml:space="preserve"> </w:t>
      </w:r>
      <w:r>
        <w:rPr>
          <w:color w:val="1F1F1F"/>
        </w:rPr>
        <w:t>parking</w:t>
      </w:r>
      <w:r>
        <w:rPr>
          <w:color w:val="1F1F1F"/>
          <w:spacing w:val="-6"/>
        </w:rPr>
        <w:t xml:space="preserve"> </w:t>
      </w:r>
      <w:r>
        <w:rPr>
          <w:color w:val="1F1F1F"/>
        </w:rPr>
        <w:t>resources,</w:t>
      </w:r>
      <w:r>
        <w:rPr>
          <w:color w:val="1F1F1F"/>
          <w:spacing w:val="-6"/>
        </w:rPr>
        <w:t xml:space="preserve"> </w:t>
      </w:r>
      <w:r>
        <w:rPr>
          <w:color w:val="1F1F1F"/>
        </w:rPr>
        <w:t>aiding</w:t>
      </w:r>
      <w:r>
        <w:rPr>
          <w:color w:val="1F1F1F"/>
          <w:spacing w:val="-5"/>
        </w:rPr>
        <w:t xml:space="preserve"> </w:t>
      </w:r>
      <w:r>
        <w:rPr>
          <w:color w:val="1F1F1F"/>
        </w:rPr>
        <w:t>in</w:t>
      </w:r>
      <w:r>
        <w:rPr>
          <w:color w:val="1F1F1F"/>
          <w:spacing w:val="-6"/>
        </w:rPr>
        <w:t xml:space="preserve"> </w:t>
      </w:r>
      <w:r>
        <w:rPr>
          <w:color w:val="1F1F1F"/>
        </w:rPr>
        <w:t>optimal</w:t>
      </w:r>
      <w:r>
        <w:rPr>
          <w:color w:val="1F1F1F"/>
          <w:spacing w:val="-3"/>
        </w:rPr>
        <w:t xml:space="preserve"> </w:t>
      </w:r>
      <w:r>
        <w:rPr>
          <w:color w:val="1F1F1F"/>
        </w:rPr>
        <w:t>utilization</w:t>
      </w:r>
      <w:r>
        <w:rPr>
          <w:color w:val="1F1F1F"/>
          <w:spacing w:val="-6"/>
        </w:rPr>
        <w:t xml:space="preserve"> </w:t>
      </w:r>
      <w:r>
        <w:rPr>
          <w:color w:val="1F1F1F"/>
        </w:rPr>
        <w:t>and</w:t>
      </w:r>
      <w:r>
        <w:rPr>
          <w:color w:val="1F1F1F"/>
          <w:spacing w:val="-6"/>
        </w:rPr>
        <w:t xml:space="preserve"> </w:t>
      </w:r>
      <w:r>
        <w:rPr>
          <w:color w:val="1F1F1F"/>
        </w:rPr>
        <w:t>convenience</w:t>
      </w:r>
      <w:r>
        <w:rPr>
          <w:color w:val="1F1F1F"/>
          <w:spacing w:val="-4"/>
        </w:rPr>
        <w:t xml:space="preserve"> </w:t>
      </w:r>
      <w:r>
        <w:rPr>
          <w:color w:val="1F1F1F"/>
        </w:rPr>
        <w:t>for</w:t>
      </w:r>
      <w:r>
        <w:rPr>
          <w:color w:val="1F1F1F"/>
          <w:spacing w:val="-3"/>
        </w:rPr>
        <w:t xml:space="preserve"> </w:t>
      </w:r>
      <w:r>
        <w:rPr>
          <w:color w:val="1F1F1F"/>
        </w:rPr>
        <w:t>users.</w:t>
      </w:r>
    </w:p>
    <w:p w14:paraId="7613FD5A" w14:textId="77777777" w:rsidR="007D20C2" w:rsidRDefault="007D20C2">
      <w:pPr>
        <w:pStyle w:val="BodyText"/>
        <w:rPr>
          <w:sz w:val="20"/>
        </w:rPr>
      </w:pPr>
    </w:p>
    <w:p w14:paraId="77EB67C5" w14:textId="169FD32A" w:rsidR="007D20C2" w:rsidRDefault="00CA791D">
      <w:pPr>
        <w:pStyle w:val="BodyText"/>
        <w:rPr>
          <w:sz w:val="11"/>
        </w:rPr>
      </w:pPr>
      <w:r>
        <w:rPr>
          <w:noProof/>
        </w:rPr>
        <mc:AlternateContent>
          <mc:Choice Requires="wpg">
            <w:drawing>
              <wp:anchor distT="0" distB="0" distL="0" distR="0" simplePos="0" relativeHeight="487596032" behindDoc="1" locked="0" layoutInCell="1" allowOverlap="1" wp14:anchorId="0B50BA56" wp14:editId="2A67C34B">
                <wp:simplePos x="0" y="0"/>
                <wp:positionH relativeFrom="page">
                  <wp:posOffset>1503045</wp:posOffset>
                </wp:positionH>
                <wp:positionV relativeFrom="paragraph">
                  <wp:posOffset>106045</wp:posOffset>
                </wp:positionV>
                <wp:extent cx="5599430" cy="1796415"/>
                <wp:effectExtent l="0" t="0" r="0" b="0"/>
                <wp:wrapTopAndBottom/>
                <wp:docPr id="938886028"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99430" cy="1796415"/>
                          <a:chOff x="2367" y="167"/>
                          <a:chExt cx="8818" cy="2829"/>
                        </a:xfrm>
                      </wpg:grpSpPr>
                      <pic:pic xmlns:pic="http://schemas.openxmlformats.org/drawingml/2006/picture">
                        <pic:nvPicPr>
                          <pic:cNvPr id="1485437082" name="Picture 2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2382" y="181"/>
                            <a:ext cx="8788" cy="2799"/>
                          </a:xfrm>
                          <a:prstGeom prst="rect">
                            <a:avLst/>
                          </a:prstGeom>
                          <a:noFill/>
                          <a:extLst>
                            <a:ext uri="{909E8E84-426E-40DD-AFC4-6F175D3DCCD1}">
                              <a14:hiddenFill xmlns:a14="http://schemas.microsoft.com/office/drawing/2010/main">
                                <a:solidFill>
                                  <a:srgbClr val="FFFFFF"/>
                                </a:solidFill>
                              </a14:hiddenFill>
                            </a:ext>
                          </a:extLst>
                        </pic:spPr>
                      </pic:pic>
                      <wps:wsp>
                        <wps:cNvPr id="1692440896" name="Rectangle 27"/>
                        <wps:cNvSpPr>
                          <a:spLocks noChangeArrowheads="1"/>
                        </wps:cNvSpPr>
                        <wps:spPr bwMode="auto">
                          <a:xfrm>
                            <a:off x="2374" y="174"/>
                            <a:ext cx="8803" cy="2814"/>
                          </a:xfrm>
                          <a:prstGeom prst="rect">
                            <a:avLst/>
                          </a:prstGeom>
                          <a:noFill/>
                          <a:ln w="9525">
                            <a:solidFill>
                              <a:srgbClr val="4F81B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CF8A0C" id="Group 26" o:spid="_x0000_s1026" style="position:absolute;margin-left:118.35pt;margin-top:8.35pt;width:440.9pt;height:141.45pt;z-index:-15720448;mso-wrap-distance-left:0;mso-wrap-distance-right:0;mso-position-horizontal-relative:page" coordorigin="2367,167" coordsize="8818,28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">
                <v:shape id="Picture 28" o:spid="_x0000_s1027" type="#_x0000_t75" style="position:absolute;left:2382;top:181;width:8788;height:2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">
                  <v:imagedata r:id="rId49" o:title=""/>
                </v:shape>
                <v:rect id="Rectangle 27" o:spid="_x0000_s1028" style="position:absolute;left:2374;top:174;width:8803;height:2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" filled="f" strokecolor="#4f81bc"/>
                <w10:wrap type="topAndBottom" anchorx="page"/>
              </v:group>
            </w:pict>
          </mc:Fallback>
        </mc:AlternateContent>
      </w:r>
    </w:p>
    <w:p w14:paraId="1CF8D6FF" w14:textId="77777777" w:rsidR="007D20C2" w:rsidRDefault="007D20C2">
      <w:pPr>
        <w:pStyle w:val="BodyText"/>
        <w:rPr>
          <w:sz w:val="34"/>
        </w:rPr>
      </w:pPr>
    </w:p>
    <w:p w14:paraId="115CB3CE" w14:textId="366CE9A9" w:rsidR="007D20C2" w:rsidRDefault="00D260D4">
      <w:pPr>
        <w:pStyle w:val="BodyText"/>
        <w:ind w:left="305" w:right="317"/>
        <w:jc w:val="center"/>
      </w:pPr>
      <w:r>
        <w:t>Figure</w:t>
      </w:r>
      <w:r>
        <w:rPr>
          <w:spacing w:val="-3"/>
        </w:rPr>
        <w:t xml:space="preserve"> </w:t>
      </w:r>
      <w:r w:rsidR="0001340A">
        <w:t>16</w:t>
      </w:r>
      <w:r>
        <w:t>:</w:t>
      </w:r>
      <w:r>
        <w:rPr>
          <w:spacing w:val="-1"/>
        </w:rPr>
        <w:t xml:space="preserve"> </w:t>
      </w:r>
      <w:r>
        <w:t>Video</w:t>
      </w:r>
      <w:r>
        <w:rPr>
          <w:spacing w:val="-1"/>
        </w:rPr>
        <w:t xml:space="preserve"> </w:t>
      </w:r>
      <w:r>
        <w:t>Stream</w:t>
      </w:r>
      <w:r>
        <w:rPr>
          <w:spacing w:val="1"/>
        </w:rPr>
        <w:t xml:space="preserve"> </w:t>
      </w:r>
      <w:r>
        <w:t>of</w:t>
      </w:r>
      <w:r>
        <w:rPr>
          <w:spacing w:val="-1"/>
        </w:rPr>
        <w:t xml:space="preserve"> </w:t>
      </w:r>
      <w:r>
        <w:t>the</w:t>
      </w:r>
      <w:r>
        <w:rPr>
          <w:spacing w:val="-2"/>
        </w:rPr>
        <w:t xml:space="preserve"> </w:t>
      </w:r>
      <w:r>
        <w:t>Parking</w:t>
      </w:r>
      <w:r>
        <w:rPr>
          <w:spacing w:val="-1"/>
        </w:rPr>
        <w:t xml:space="preserve"> </w:t>
      </w:r>
      <w:r>
        <w:t>Area</w:t>
      </w:r>
    </w:p>
    <w:p w14:paraId="2C6A9E09" w14:textId="77777777" w:rsidR="007D20C2" w:rsidRDefault="007D20C2">
      <w:pPr>
        <w:pStyle w:val="BodyText"/>
        <w:rPr>
          <w:sz w:val="20"/>
        </w:rPr>
      </w:pPr>
    </w:p>
    <w:p w14:paraId="113D7B97" w14:textId="77777777" w:rsidR="007D20C2" w:rsidRDefault="007D20C2">
      <w:pPr>
        <w:pStyle w:val="BodyText"/>
        <w:rPr>
          <w:sz w:val="20"/>
        </w:rPr>
      </w:pPr>
    </w:p>
    <w:p w14:paraId="7EBB0BCB" w14:textId="77777777" w:rsidR="007D20C2" w:rsidRDefault="007D20C2">
      <w:pPr>
        <w:pStyle w:val="BodyText"/>
        <w:rPr>
          <w:sz w:val="20"/>
        </w:rPr>
      </w:pPr>
    </w:p>
    <w:p w14:paraId="68C076EF" w14:textId="77777777" w:rsidR="007D20C2" w:rsidRDefault="00D260D4">
      <w:pPr>
        <w:pStyle w:val="BodyText"/>
        <w:rPr>
          <w:sz w:val="21"/>
        </w:rPr>
      </w:pPr>
      <w:r>
        <w:rPr>
          <w:noProof/>
        </w:rPr>
        <w:drawing>
          <wp:anchor distT="0" distB="0" distL="0" distR="0" simplePos="0" relativeHeight="251655680" behindDoc="0" locked="0" layoutInCell="1" allowOverlap="1" wp14:anchorId="33093B00" wp14:editId="04294CF7">
            <wp:simplePos x="0" y="0"/>
            <wp:positionH relativeFrom="page">
              <wp:posOffset>1080135</wp:posOffset>
            </wp:positionH>
            <wp:positionV relativeFrom="paragraph">
              <wp:posOffset>178127</wp:posOffset>
            </wp:positionV>
            <wp:extent cx="5645232" cy="1712023"/>
            <wp:effectExtent l="0" t="0" r="0" b="0"/>
            <wp:wrapTopAndBottom/>
            <wp:docPr id="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0.jpeg"/>
                    <pic:cNvPicPr/>
                  </pic:nvPicPr>
                  <pic:blipFill>
                    <a:blip r:embed="rId50" cstate="print"/>
                    <a:stretch>
                      <a:fillRect/>
                    </a:stretch>
                  </pic:blipFill>
                  <pic:spPr>
                    <a:xfrm>
                      <a:off x="0" y="0"/>
                      <a:ext cx="5645232" cy="1712023"/>
                    </a:xfrm>
                    <a:prstGeom prst="rect">
                      <a:avLst/>
                    </a:prstGeom>
                  </pic:spPr>
                </pic:pic>
              </a:graphicData>
            </a:graphic>
          </wp:anchor>
        </w:drawing>
      </w:r>
    </w:p>
    <w:p w14:paraId="3A9FA955" w14:textId="7902F779" w:rsidR="007D20C2" w:rsidRDefault="00D260D4">
      <w:pPr>
        <w:pStyle w:val="BodyText"/>
        <w:ind w:left="301" w:right="317"/>
        <w:jc w:val="center"/>
      </w:pPr>
      <w:r>
        <w:t>Figure</w:t>
      </w:r>
      <w:r>
        <w:rPr>
          <w:spacing w:val="-4"/>
        </w:rPr>
        <w:t xml:space="preserve"> </w:t>
      </w:r>
      <w:r w:rsidR="0001340A">
        <w:t>17</w:t>
      </w:r>
      <w:r>
        <w:t>:</w:t>
      </w:r>
      <w:r>
        <w:rPr>
          <w:spacing w:val="1"/>
        </w:rPr>
        <w:t xml:space="preserve"> </w:t>
      </w:r>
      <w:r>
        <w:t>If</w:t>
      </w:r>
      <w:r>
        <w:rPr>
          <w:spacing w:val="-1"/>
        </w:rPr>
        <w:t xml:space="preserve"> </w:t>
      </w:r>
      <w:r>
        <w:t>video</w:t>
      </w:r>
      <w:r>
        <w:rPr>
          <w:spacing w:val="-1"/>
        </w:rPr>
        <w:t xml:space="preserve"> </w:t>
      </w:r>
      <w:r>
        <w:t>stream</w:t>
      </w:r>
      <w:r>
        <w:rPr>
          <w:spacing w:val="-1"/>
        </w:rPr>
        <w:t xml:space="preserve"> </w:t>
      </w:r>
      <w:r>
        <w:t>output</w:t>
      </w:r>
      <w:r>
        <w:rPr>
          <w:spacing w:val="-1"/>
        </w:rPr>
        <w:t xml:space="preserve"> </w:t>
      </w:r>
      <w:r>
        <w:t>of</w:t>
      </w:r>
      <w:r>
        <w:rPr>
          <w:spacing w:val="-1"/>
        </w:rPr>
        <w:t xml:space="preserve"> </w:t>
      </w:r>
      <w:r>
        <w:t>detected</w:t>
      </w:r>
      <w:r>
        <w:rPr>
          <w:spacing w:val="-2"/>
        </w:rPr>
        <w:t xml:space="preserve"> </w:t>
      </w:r>
      <w:r>
        <w:t>parking</w:t>
      </w:r>
      <w:r>
        <w:rPr>
          <w:spacing w:val="-1"/>
        </w:rPr>
        <w:t xml:space="preserve"> </w:t>
      </w:r>
      <w:r>
        <w:t>spots,</w:t>
      </w:r>
      <w:r>
        <w:rPr>
          <w:spacing w:val="-1"/>
        </w:rPr>
        <w:t xml:space="preserve"> </w:t>
      </w:r>
      <w:r>
        <w:t>vacant</w:t>
      </w:r>
      <w:r>
        <w:rPr>
          <w:spacing w:val="-1"/>
        </w:rPr>
        <w:t xml:space="preserve"> </w:t>
      </w:r>
      <w:r>
        <w:t>spots</w:t>
      </w:r>
      <w:r>
        <w:rPr>
          <w:spacing w:val="-1"/>
        </w:rPr>
        <w:t xml:space="preserve"> </w:t>
      </w:r>
      <w:r>
        <w:t>and</w:t>
      </w:r>
      <w:r>
        <w:rPr>
          <w:spacing w:val="-1"/>
        </w:rPr>
        <w:t xml:space="preserve"> </w:t>
      </w:r>
      <w:r>
        <w:t>parking</w:t>
      </w:r>
      <w:r>
        <w:rPr>
          <w:spacing w:val="-1"/>
        </w:rPr>
        <w:t xml:space="preserve"> </w:t>
      </w:r>
      <w:r>
        <w:t>count</w:t>
      </w:r>
    </w:p>
    <w:p w14:paraId="1A2FFB0C" w14:textId="77777777" w:rsidR="007D20C2" w:rsidRDefault="007D20C2">
      <w:pPr>
        <w:pStyle w:val="BodyText"/>
        <w:rPr>
          <w:sz w:val="26"/>
        </w:rPr>
      </w:pPr>
    </w:p>
    <w:p w14:paraId="3DBEB4AE" w14:textId="77777777" w:rsidR="007D20C2" w:rsidRDefault="00D260D4">
      <w:pPr>
        <w:pStyle w:val="Heading1"/>
        <w:numPr>
          <w:ilvl w:val="1"/>
          <w:numId w:val="13"/>
        </w:numPr>
        <w:tabs>
          <w:tab w:val="left" w:pos="502"/>
        </w:tabs>
        <w:spacing w:before="225"/>
      </w:pPr>
      <w:r>
        <w:t>Prototype</w:t>
      </w:r>
      <w:r>
        <w:rPr>
          <w:spacing w:val="-3"/>
        </w:rPr>
        <w:t xml:space="preserve"> </w:t>
      </w:r>
      <w:r>
        <w:t>Evaluation</w:t>
      </w:r>
    </w:p>
    <w:p w14:paraId="58264F53" w14:textId="77777777" w:rsidR="007D20C2" w:rsidRDefault="007D20C2">
      <w:pPr>
        <w:sectPr w:rsidR="007D20C2" w:rsidSect="001F0049">
          <w:pgSz w:w="12240" w:h="15840"/>
          <w:pgMar w:top="1340" w:right="980" w:bottom="1720" w:left="1560" w:header="0" w:footer="1535" w:gutter="0"/>
          <w:cols w:space="720"/>
        </w:sectPr>
      </w:pPr>
    </w:p>
    <w:p w14:paraId="50BE145E" w14:textId="77777777" w:rsidR="007D20C2" w:rsidRDefault="00D260D4">
      <w:pPr>
        <w:pStyle w:val="BodyText"/>
        <w:spacing w:before="78" w:line="360" w:lineRule="auto"/>
        <w:ind w:left="142" w:right="151" w:firstLine="719"/>
        <w:jc w:val="both"/>
      </w:pPr>
      <w:r>
        <w:lastRenderedPageBreak/>
        <w:t>The prototype underwent evaluation against the predetermined objectives outlined in the</w:t>
      </w:r>
      <w:r>
        <w:rPr>
          <w:spacing w:val="1"/>
        </w:rPr>
        <w:t xml:space="preserve"> </w:t>
      </w:r>
      <w:r>
        <w:t>research introduction. Assessment primarily focused on its accuracy in distinguishing between</w:t>
      </w:r>
      <w:r>
        <w:rPr>
          <w:spacing w:val="1"/>
        </w:rPr>
        <w:t xml:space="preserve"> </w:t>
      </w:r>
      <w:r>
        <w:t>vacant</w:t>
      </w:r>
      <w:r>
        <w:rPr>
          <w:spacing w:val="-1"/>
        </w:rPr>
        <w:t xml:space="preserve"> </w:t>
      </w:r>
      <w:r>
        <w:t>and occupied parking slots within a</w:t>
      </w:r>
      <w:r>
        <w:rPr>
          <w:spacing w:val="-1"/>
        </w:rPr>
        <w:t xml:space="preserve"> </w:t>
      </w:r>
      <w:r>
        <w:t>parking area.</w:t>
      </w:r>
    </w:p>
    <w:p w14:paraId="27204599" w14:textId="77777777" w:rsidR="007D20C2" w:rsidRDefault="00D260D4">
      <w:pPr>
        <w:pStyle w:val="BodyText"/>
        <w:spacing w:line="360" w:lineRule="auto"/>
        <w:ind w:left="142" w:right="152"/>
        <w:jc w:val="both"/>
      </w:pPr>
      <w:r>
        <w:t>This evaluation involved supplying the model with streaming parking slot data, simulating real-</w:t>
      </w:r>
      <w:r>
        <w:rPr>
          <w:spacing w:val="1"/>
        </w:rPr>
        <w:t xml:space="preserve"> </w:t>
      </w:r>
      <w:r>
        <w:t>world</w:t>
      </w:r>
      <w:r>
        <w:rPr>
          <w:spacing w:val="-1"/>
        </w:rPr>
        <w:t xml:space="preserve"> </w:t>
      </w:r>
      <w:r>
        <w:t>scenarios of</w:t>
      </w:r>
      <w:r>
        <w:rPr>
          <w:spacing w:val="-1"/>
        </w:rPr>
        <w:t xml:space="preserve"> </w:t>
      </w:r>
      <w:r>
        <w:t>cars entering and exiting the</w:t>
      </w:r>
      <w:r>
        <w:rPr>
          <w:spacing w:val="-1"/>
        </w:rPr>
        <w:t xml:space="preserve"> </w:t>
      </w:r>
      <w:r>
        <w:t>parking area.</w:t>
      </w:r>
    </w:p>
    <w:p w14:paraId="1C1AC431" w14:textId="77777777" w:rsidR="007D20C2" w:rsidRDefault="007D20C2">
      <w:pPr>
        <w:pStyle w:val="BodyText"/>
        <w:rPr>
          <w:sz w:val="36"/>
        </w:rPr>
      </w:pPr>
    </w:p>
    <w:p w14:paraId="49E55BD3" w14:textId="77777777" w:rsidR="007D20C2" w:rsidRDefault="00D260D4">
      <w:pPr>
        <w:pStyle w:val="Heading1"/>
        <w:numPr>
          <w:ilvl w:val="1"/>
          <w:numId w:val="13"/>
        </w:numPr>
        <w:tabs>
          <w:tab w:val="left" w:pos="502"/>
        </w:tabs>
        <w:jc w:val="both"/>
      </w:pPr>
      <w:r>
        <w:t>Summary</w:t>
      </w:r>
    </w:p>
    <w:p w14:paraId="7F008730" w14:textId="77777777" w:rsidR="007D20C2" w:rsidRDefault="00D260D4">
      <w:pPr>
        <w:pStyle w:val="BodyText"/>
        <w:spacing w:before="137" w:line="360" w:lineRule="auto"/>
        <w:ind w:left="142" w:right="150" w:firstLine="719"/>
        <w:jc w:val="both"/>
      </w:pPr>
      <w:r>
        <w:t>The development of an intelligent parking infrastructure offers promising prospects for</w:t>
      </w:r>
      <w:r>
        <w:rPr>
          <w:spacing w:val="1"/>
        </w:rPr>
        <w:t xml:space="preserve"> </w:t>
      </w:r>
      <w:r>
        <w:t>reducing fuel consumption and optimizing traffic management by accurately tracking vehicle</w:t>
      </w:r>
      <w:r>
        <w:rPr>
          <w:spacing w:val="1"/>
        </w:rPr>
        <w:t xml:space="preserve"> </w:t>
      </w:r>
      <w:r>
        <w:t>entries</w:t>
      </w:r>
      <w:r>
        <w:rPr>
          <w:spacing w:val="1"/>
        </w:rPr>
        <w:t xml:space="preserve"> </w:t>
      </w:r>
      <w:r>
        <w:t>and</w:t>
      </w:r>
      <w:r>
        <w:rPr>
          <w:spacing w:val="1"/>
        </w:rPr>
        <w:t xml:space="preserve"> </w:t>
      </w:r>
      <w:r>
        <w:t>exits</w:t>
      </w:r>
      <w:r>
        <w:rPr>
          <w:spacing w:val="1"/>
        </w:rPr>
        <w:t xml:space="preserve"> </w:t>
      </w:r>
      <w:r>
        <w:t>while</w:t>
      </w:r>
      <w:r>
        <w:rPr>
          <w:spacing w:val="1"/>
        </w:rPr>
        <w:t xml:space="preserve"> </w:t>
      </w:r>
      <w:r>
        <w:t>effectively</w:t>
      </w:r>
      <w:r>
        <w:rPr>
          <w:spacing w:val="1"/>
        </w:rPr>
        <w:t xml:space="preserve"> </w:t>
      </w:r>
      <w:r>
        <w:t>identifying</w:t>
      </w:r>
      <w:r>
        <w:rPr>
          <w:spacing w:val="1"/>
        </w:rPr>
        <w:t xml:space="preserve"> </w:t>
      </w:r>
      <w:r>
        <w:t>unoccupied</w:t>
      </w:r>
      <w:r>
        <w:rPr>
          <w:spacing w:val="1"/>
        </w:rPr>
        <w:t xml:space="preserve"> </w:t>
      </w:r>
      <w:r>
        <w:t>parking</w:t>
      </w:r>
      <w:r>
        <w:rPr>
          <w:spacing w:val="1"/>
        </w:rPr>
        <w:t xml:space="preserve"> </w:t>
      </w:r>
      <w:r>
        <w:t>spots.</w:t>
      </w:r>
      <w:r>
        <w:rPr>
          <w:spacing w:val="1"/>
        </w:rPr>
        <w:t xml:space="preserve"> </w:t>
      </w:r>
      <w:r>
        <w:t>Leveraging</w:t>
      </w:r>
      <w:r>
        <w:rPr>
          <w:spacing w:val="1"/>
        </w:rPr>
        <w:t xml:space="preserve"> </w:t>
      </w:r>
      <w:r>
        <w:t>optical</w:t>
      </w:r>
      <w:r>
        <w:rPr>
          <w:spacing w:val="-57"/>
        </w:rPr>
        <w:t xml:space="preserve"> </w:t>
      </w:r>
      <w:r>
        <w:t>streaming</w:t>
      </w:r>
      <w:r>
        <w:rPr>
          <w:spacing w:val="-1"/>
        </w:rPr>
        <w:t xml:space="preserve"> </w:t>
      </w:r>
      <w:r>
        <w:t>from</w:t>
      </w:r>
      <w:r>
        <w:rPr>
          <w:spacing w:val="-1"/>
        </w:rPr>
        <w:t xml:space="preserve"> </w:t>
      </w:r>
      <w:r>
        <w:t>cameras</w:t>
      </w:r>
      <w:r>
        <w:rPr>
          <w:spacing w:val="1"/>
        </w:rPr>
        <w:t xml:space="preserve"> </w:t>
      </w:r>
      <w:r>
        <w:t>eliminates the</w:t>
      </w:r>
      <w:r>
        <w:rPr>
          <w:spacing w:val="-2"/>
        </w:rPr>
        <w:t xml:space="preserve"> </w:t>
      </w:r>
      <w:r>
        <w:t>need</w:t>
      </w:r>
      <w:r>
        <w:rPr>
          <w:spacing w:val="-1"/>
        </w:rPr>
        <w:t xml:space="preserve"> </w:t>
      </w:r>
      <w:r>
        <w:t>for</w:t>
      </w:r>
      <w:r>
        <w:rPr>
          <w:spacing w:val="-1"/>
        </w:rPr>
        <w:t xml:space="preserve"> </w:t>
      </w:r>
      <w:r>
        <w:t>additional sensors</w:t>
      </w:r>
      <w:r>
        <w:rPr>
          <w:spacing w:val="-1"/>
        </w:rPr>
        <w:t xml:space="preserve"> </w:t>
      </w:r>
      <w:r>
        <w:t>within</w:t>
      </w:r>
      <w:r>
        <w:rPr>
          <w:spacing w:val="-1"/>
        </w:rPr>
        <w:t xml:space="preserve"> </w:t>
      </w:r>
      <w:r>
        <w:t>the</w:t>
      </w:r>
      <w:r>
        <w:rPr>
          <w:spacing w:val="-1"/>
        </w:rPr>
        <w:t xml:space="preserve"> </w:t>
      </w:r>
      <w:r>
        <w:t>parking</w:t>
      </w:r>
      <w:r>
        <w:rPr>
          <w:spacing w:val="-1"/>
        </w:rPr>
        <w:t xml:space="preserve"> </w:t>
      </w:r>
      <w:r>
        <w:t>area.</w:t>
      </w:r>
    </w:p>
    <w:p w14:paraId="524F3EF6" w14:textId="77777777" w:rsidR="007D20C2" w:rsidRDefault="00D260D4">
      <w:pPr>
        <w:pStyle w:val="BodyText"/>
        <w:spacing w:line="360" w:lineRule="auto"/>
        <w:ind w:left="142" w:right="152"/>
        <w:jc w:val="both"/>
      </w:pPr>
      <w:r>
        <w:t>In</w:t>
      </w:r>
      <w:r>
        <w:rPr>
          <w:spacing w:val="-2"/>
        </w:rPr>
        <w:t xml:space="preserve"> </w:t>
      </w:r>
      <w:r>
        <w:t>this</w:t>
      </w:r>
      <w:r>
        <w:rPr>
          <w:spacing w:val="-3"/>
        </w:rPr>
        <w:t xml:space="preserve"> </w:t>
      </w:r>
      <w:r>
        <w:t>study,</w:t>
      </w:r>
      <w:r>
        <w:rPr>
          <w:spacing w:val="-4"/>
        </w:rPr>
        <w:t xml:space="preserve"> </w:t>
      </w:r>
      <w:r>
        <w:t>a</w:t>
      </w:r>
      <w:r>
        <w:rPr>
          <w:spacing w:val="-4"/>
        </w:rPr>
        <w:t xml:space="preserve"> </w:t>
      </w:r>
      <w:r>
        <w:t>novel</w:t>
      </w:r>
      <w:r>
        <w:rPr>
          <w:spacing w:val="-1"/>
        </w:rPr>
        <w:t xml:space="preserve"> </w:t>
      </w:r>
      <w:r>
        <w:t>Faster</w:t>
      </w:r>
      <w:r>
        <w:rPr>
          <w:spacing w:val="-4"/>
        </w:rPr>
        <w:t xml:space="preserve"> </w:t>
      </w:r>
      <w:r>
        <w:t>R-CNN-based</w:t>
      </w:r>
      <w:r>
        <w:rPr>
          <w:spacing w:val="-4"/>
        </w:rPr>
        <w:t xml:space="preserve"> </w:t>
      </w:r>
      <w:r>
        <w:t>method</w:t>
      </w:r>
      <w:r>
        <w:rPr>
          <w:spacing w:val="-3"/>
        </w:rPr>
        <w:t xml:space="preserve"> </w:t>
      </w:r>
      <w:r>
        <w:t>for</w:t>
      </w:r>
      <w:r>
        <w:rPr>
          <w:spacing w:val="-4"/>
        </w:rPr>
        <w:t xml:space="preserve"> </w:t>
      </w:r>
      <w:r>
        <w:t>vehicle</w:t>
      </w:r>
      <w:r>
        <w:rPr>
          <w:spacing w:val="-4"/>
        </w:rPr>
        <w:t xml:space="preserve"> </w:t>
      </w:r>
      <w:r>
        <w:t>detection</w:t>
      </w:r>
      <w:r>
        <w:rPr>
          <w:spacing w:val="-3"/>
        </w:rPr>
        <w:t xml:space="preserve"> </w:t>
      </w:r>
      <w:r>
        <w:t>was</w:t>
      </w:r>
      <w:r>
        <w:rPr>
          <w:spacing w:val="-4"/>
        </w:rPr>
        <w:t xml:space="preserve"> </w:t>
      </w:r>
      <w:r>
        <w:t>developed</w:t>
      </w:r>
      <w:r>
        <w:rPr>
          <w:spacing w:val="-3"/>
        </w:rPr>
        <w:t xml:space="preserve"> </w:t>
      </w:r>
      <w:r>
        <w:t>to</w:t>
      </w:r>
      <w:r>
        <w:rPr>
          <w:spacing w:val="-3"/>
        </w:rPr>
        <w:t xml:space="preserve"> </w:t>
      </w:r>
      <w:r>
        <w:t>identify</w:t>
      </w:r>
      <w:r>
        <w:rPr>
          <w:spacing w:val="-57"/>
        </w:rPr>
        <w:t xml:space="preserve"> </w:t>
      </w:r>
      <w:r>
        <w:t>parking</w:t>
      </w:r>
      <w:r>
        <w:rPr>
          <w:spacing w:val="-8"/>
        </w:rPr>
        <w:t xml:space="preserve"> </w:t>
      </w:r>
      <w:r>
        <w:t>spaces.</w:t>
      </w:r>
      <w:r>
        <w:rPr>
          <w:spacing w:val="-6"/>
        </w:rPr>
        <w:t xml:space="preserve"> </w:t>
      </w:r>
      <w:r>
        <w:t>Deep</w:t>
      </w:r>
      <w:r>
        <w:rPr>
          <w:spacing w:val="-7"/>
        </w:rPr>
        <w:t xml:space="preserve"> </w:t>
      </w:r>
      <w:r>
        <w:t>segmentation</w:t>
      </w:r>
      <w:r>
        <w:rPr>
          <w:spacing w:val="-6"/>
        </w:rPr>
        <w:t xml:space="preserve"> </w:t>
      </w:r>
      <w:r>
        <w:t>features</w:t>
      </w:r>
      <w:r>
        <w:rPr>
          <w:spacing w:val="-7"/>
        </w:rPr>
        <w:t xml:space="preserve"> </w:t>
      </w:r>
      <w:r>
        <w:t>were</w:t>
      </w:r>
      <w:r>
        <w:rPr>
          <w:spacing w:val="-6"/>
        </w:rPr>
        <w:t xml:space="preserve"> </w:t>
      </w:r>
      <w:r>
        <w:t>utilized</w:t>
      </w:r>
      <w:r>
        <w:rPr>
          <w:spacing w:val="-7"/>
        </w:rPr>
        <w:t xml:space="preserve"> </w:t>
      </w:r>
      <w:r>
        <w:t>to</w:t>
      </w:r>
      <w:r>
        <w:rPr>
          <w:spacing w:val="-6"/>
        </w:rPr>
        <w:t xml:space="preserve"> </w:t>
      </w:r>
      <w:r>
        <w:t>estimate</w:t>
      </w:r>
      <w:r>
        <w:rPr>
          <w:spacing w:val="-8"/>
        </w:rPr>
        <w:t xml:space="preserve"> </w:t>
      </w:r>
      <w:r>
        <w:t>the</w:t>
      </w:r>
      <w:r>
        <w:rPr>
          <w:spacing w:val="-7"/>
        </w:rPr>
        <w:t xml:space="preserve"> </w:t>
      </w:r>
      <w:r>
        <w:t>number</w:t>
      </w:r>
      <w:r>
        <w:rPr>
          <w:spacing w:val="-7"/>
        </w:rPr>
        <w:t xml:space="preserve"> </w:t>
      </w:r>
      <w:r>
        <w:t>of</w:t>
      </w:r>
      <w:r>
        <w:rPr>
          <w:spacing w:val="-8"/>
        </w:rPr>
        <w:t xml:space="preserve"> </w:t>
      </w:r>
      <w:r>
        <w:t>vehicle</w:t>
      </w:r>
      <w:r>
        <w:rPr>
          <w:spacing w:val="-7"/>
        </w:rPr>
        <w:t xml:space="preserve"> </w:t>
      </w:r>
      <w:r>
        <w:t>entries</w:t>
      </w:r>
      <w:r>
        <w:rPr>
          <w:spacing w:val="-58"/>
        </w:rPr>
        <w:t xml:space="preserve"> </w:t>
      </w:r>
      <w:r>
        <w:t>and</w:t>
      </w:r>
      <w:r>
        <w:rPr>
          <w:spacing w:val="1"/>
        </w:rPr>
        <w:t xml:space="preserve"> </w:t>
      </w:r>
      <w:r>
        <w:t>exits.</w:t>
      </w:r>
      <w:r>
        <w:rPr>
          <w:spacing w:val="1"/>
        </w:rPr>
        <w:t xml:space="preserve"> </w:t>
      </w:r>
      <w:r>
        <w:t>Through</w:t>
      </w:r>
      <w:r>
        <w:rPr>
          <w:spacing w:val="1"/>
        </w:rPr>
        <w:t xml:space="preserve"> </w:t>
      </w:r>
      <w:r>
        <w:t>evaluation</w:t>
      </w:r>
      <w:r>
        <w:rPr>
          <w:spacing w:val="1"/>
        </w:rPr>
        <w:t xml:space="preserve"> </w:t>
      </w:r>
      <w:r>
        <w:t>using</w:t>
      </w:r>
      <w:r>
        <w:rPr>
          <w:spacing w:val="1"/>
        </w:rPr>
        <w:t xml:space="preserve"> </w:t>
      </w:r>
      <w:r>
        <w:t>the</w:t>
      </w:r>
      <w:r>
        <w:rPr>
          <w:spacing w:val="1"/>
        </w:rPr>
        <w:t xml:space="preserve"> </w:t>
      </w:r>
      <w:r>
        <w:t>publicly</w:t>
      </w:r>
      <w:r>
        <w:rPr>
          <w:spacing w:val="1"/>
        </w:rPr>
        <w:t xml:space="preserve"> </w:t>
      </w:r>
      <w:r>
        <w:t>accessible</w:t>
      </w:r>
      <w:r>
        <w:rPr>
          <w:spacing w:val="1"/>
        </w:rPr>
        <w:t xml:space="preserve"> </w:t>
      </w:r>
      <w:r>
        <w:t>PKLOT</w:t>
      </w:r>
      <w:r>
        <w:rPr>
          <w:spacing w:val="1"/>
        </w:rPr>
        <w:t xml:space="preserve"> </w:t>
      </w:r>
      <w:r>
        <w:t>dataset,</w:t>
      </w:r>
      <w:r>
        <w:rPr>
          <w:spacing w:val="1"/>
        </w:rPr>
        <w:t xml:space="preserve"> </w:t>
      </w:r>
      <w:r>
        <w:t>the</w:t>
      </w:r>
      <w:r>
        <w:rPr>
          <w:spacing w:val="1"/>
        </w:rPr>
        <w:t xml:space="preserve"> </w:t>
      </w:r>
      <w:r>
        <w:t>proposed</w:t>
      </w:r>
      <w:r>
        <w:rPr>
          <w:spacing w:val="1"/>
        </w:rPr>
        <w:t xml:space="preserve"> </w:t>
      </w:r>
      <w:r>
        <w:t>methodology</w:t>
      </w:r>
      <w:r>
        <w:rPr>
          <w:spacing w:val="-1"/>
        </w:rPr>
        <w:t xml:space="preserve"> </w:t>
      </w:r>
      <w:r>
        <w:t>demonstrated</w:t>
      </w:r>
      <w:r>
        <w:rPr>
          <w:spacing w:val="-1"/>
        </w:rPr>
        <w:t xml:space="preserve"> </w:t>
      </w:r>
      <w:r>
        <w:t>an 8%</w:t>
      </w:r>
      <w:r>
        <w:rPr>
          <w:spacing w:val="-2"/>
        </w:rPr>
        <w:t xml:space="preserve"> </w:t>
      </w:r>
      <w:r>
        <w:t>increase</w:t>
      </w:r>
      <w:r>
        <w:rPr>
          <w:spacing w:val="-1"/>
        </w:rPr>
        <w:t xml:space="preserve"> </w:t>
      </w:r>
      <w:r>
        <w:t>in</w:t>
      </w:r>
      <w:r>
        <w:rPr>
          <w:spacing w:val="-1"/>
        </w:rPr>
        <w:t xml:space="preserve"> </w:t>
      </w:r>
      <w:r>
        <w:t>precision compared</w:t>
      </w:r>
      <w:r>
        <w:rPr>
          <w:spacing w:val="-1"/>
        </w:rPr>
        <w:t xml:space="preserve"> </w:t>
      </w:r>
      <w:r>
        <w:t>to previous</w:t>
      </w:r>
      <w:r>
        <w:rPr>
          <w:spacing w:val="-1"/>
        </w:rPr>
        <w:t xml:space="preserve"> </w:t>
      </w:r>
      <w:r>
        <w:t>approaches.</w:t>
      </w:r>
    </w:p>
    <w:p w14:paraId="452F4D64" w14:textId="77777777" w:rsidR="007D20C2" w:rsidRDefault="00D260D4">
      <w:pPr>
        <w:pStyle w:val="BodyText"/>
        <w:spacing w:before="1" w:line="360" w:lineRule="auto"/>
        <w:ind w:left="142" w:right="157"/>
        <w:jc w:val="both"/>
      </w:pPr>
      <w:r>
        <w:t>This advancement underscores the potential of utilizing deep learning techniques for enhancing</w:t>
      </w:r>
      <w:r>
        <w:rPr>
          <w:spacing w:val="1"/>
        </w:rPr>
        <w:t xml:space="preserve"> </w:t>
      </w:r>
      <w:r>
        <w:t>parking space management and traffic optimization, with tangible benefits in fuel efficiency and</w:t>
      </w:r>
      <w:r>
        <w:rPr>
          <w:spacing w:val="1"/>
        </w:rPr>
        <w:t xml:space="preserve"> </w:t>
      </w:r>
      <w:r>
        <w:t>overall</w:t>
      </w:r>
      <w:r>
        <w:rPr>
          <w:spacing w:val="-1"/>
        </w:rPr>
        <w:t xml:space="preserve"> </w:t>
      </w:r>
      <w:r>
        <w:t>traffic</w:t>
      </w:r>
      <w:r>
        <w:rPr>
          <w:spacing w:val="-2"/>
        </w:rPr>
        <w:t xml:space="preserve"> </w:t>
      </w:r>
      <w:r>
        <w:t>flow.</w:t>
      </w:r>
    </w:p>
    <w:p w14:paraId="236D79EF" w14:textId="77777777" w:rsidR="007D20C2" w:rsidRDefault="007D20C2">
      <w:pPr>
        <w:spacing w:line="360" w:lineRule="auto"/>
        <w:jc w:val="both"/>
      </w:pPr>
    </w:p>
    <w:p w14:paraId="42B8CFFE" w14:textId="77777777" w:rsidR="00611398" w:rsidRDefault="00611398">
      <w:pPr>
        <w:spacing w:line="360" w:lineRule="auto"/>
        <w:jc w:val="both"/>
        <w:sectPr w:rsidR="00611398" w:rsidSect="001F0049">
          <w:pgSz w:w="12240" w:h="15840"/>
          <w:pgMar w:top="1340" w:right="980" w:bottom="1800" w:left="1560" w:header="0" w:footer="1535" w:gutter="0"/>
          <w:cols w:space="720"/>
        </w:sectPr>
      </w:pPr>
    </w:p>
    <w:p w14:paraId="471014DF" w14:textId="77777777" w:rsidR="007D20C2" w:rsidRDefault="007D20C2">
      <w:pPr>
        <w:pStyle w:val="BodyText"/>
        <w:rPr>
          <w:sz w:val="20"/>
        </w:rPr>
      </w:pPr>
    </w:p>
    <w:p w14:paraId="4EFD816F" w14:textId="77777777" w:rsidR="007D20C2" w:rsidRDefault="007D20C2">
      <w:pPr>
        <w:pStyle w:val="BodyText"/>
        <w:rPr>
          <w:sz w:val="20"/>
        </w:rPr>
      </w:pPr>
    </w:p>
    <w:p w14:paraId="6E5B51AB" w14:textId="77777777" w:rsidR="007D20C2" w:rsidRDefault="007D20C2">
      <w:pPr>
        <w:pStyle w:val="BodyText"/>
        <w:rPr>
          <w:sz w:val="20"/>
        </w:rPr>
      </w:pPr>
    </w:p>
    <w:p w14:paraId="4058FEDD" w14:textId="77777777" w:rsidR="007D20C2" w:rsidRDefault="007D20C2">
      <w:pPr>
        <w:pStyle w:val="BodyText"/>
        <w:rPr>
          <w:sz w:val="20"/>
        </w:rPr>
      </w:pPr>
    </w:p>
    <w:p w14:paraId="313633EF" w14:textId="77777777" w:rsidR="007D20C2" w:rsidRDefault="007D20C2">
      <w:pPr>
        <w:pStyle w:val="BodyText"/>
        <w:rPr>
          <w:sz w:val="20"/>
        </w:rPr>
      </w:pPr>
    </w:p>
    <w:p w14:paraId="077334E4" w14:textId="77777777" w:rsidR="007D20C2" w:rsidRDefault="007D20C2">
      <w:pPr>
        <w:pStyle w:val="BodyText"/>
        <w:rPr>
          <w:sz w:val="29"/>
        </w:rPr>
      </w:pPr>
    </w:p>
    <w:p w14:paraId="69C0B2DE" w14:textId="77777777" w:rsidR="007D20C2" w:rsidRDefault="00D260D4">
      <w:pPr>
        <w:pStyle w:val="Heading1"/>
        <w:spacing w:before="90" w:line="360" w:lineRule="auto"/>
        <w:ind w:left="3245" w:right="3250" w:firstLine="921"/>
      </w:pPr>
      <w:r>
        <w:t>CHAPTER 5</w:t>
      </w:r>
      <w:r>
        <w:rPr>
          <w:spacing w:val="1"/>
        </w:rPr>
        <w:t xml:space="preserve"> </w:t>
      </w:r>
      <w:r>
        <w:t>RESULTS</w:t>
      </w:r>
      <w:r>
        <w:rPr>
          <w:spacing w:val="-8"/>
        </w:rPr>
        <w:t xml:space="preserve"> </w:t>
      </w:r>
      <w:r>
        <w:t>AND</w:t>
      </w:r>
      <w:r>
        <w:rPr>
          <w:spacing w:val="-8"/>
        </w:rPr>
        <w:t xml:space="preserve"> </w:t>
      </w:r>
      <w:r>
        <w:t>DISCUSSION</w:t>
      </w:r>
    </w:p>
    <w:p w14:paraId="209AD6A7" w14:textId="77777777" w:rsidR="007D20C2" w:rsidRDefault="007D20C2">
      <w:pPr>
        <w:pStyle w:val="BodyText"/>
        <w:spacing w:before="10"/>
        <w:rPr>
          <w:b/>
          <w:sz w:val="35"/>
        </w:rPr>
      </w:pPr>
    </w:p>
    <w:p w14:paraId="6F297CA3" w14:textId="77777777" w:rsidR="007D20C2" w:rsidRDefault="00D260D4">
      <w:pPr>
        <w:pStyle w:val="ListParagraph"/>
        <w:numPr>
          <w:ilvl w:val="1"/>
          <w:numId w:val="12"/>
        </w:numPr>
        <w:tabs>
          <w:tab w:val="left" w:pos="502"/>
        </w:tabs>
        <w:spacing w:before="1"/>
        <w:jc w:val="both"/>
        <w:rPr>
          <w:b/>
          <w:sz w:val="24"/>
        </w:rPr>
      </w:pPr>
      <w:r>
        <w:rPr>
          <w:b/>
          <w:sz w:val="24"/>
        </w:rPr>
        <w:t>Introduction</w:t>
      </w:r>
    </w:p>
    <w:p w14:paraId="259F6D5B" w14:textId="77777777" w:rsidR="007D20C2" w:rsidRDefault="00D260D4">
      <w:pPr>
        <w:pStyle w:val="BodyText"/>
        <w:spacing w:before="139" w:line="360" w:lineRule="auto"/>
        <w:ind w:left="142" w:right="149" w:firstLine="719"/>
        <w:jc w:val="both"/>
      </w:pPr>
      <w:r>
        <w:t>In this chapter, we examine how the model performs under different test conditions. We</w:t>
      </w:r>
      <w:r>
        <w:rPr>
          <w:spacing w:val="1"/>
        </w:rPr>
        <w:t xml:space="preserve"> </w:t>
      </w:r>
      <w:r>
        <w:t>assess at how fast it can detect parking spots. It majorly focuses on 3 key metrics: Accuracy of</w:t>
      </w:r>
      <w:r>
        <w:rPr>
          <w:spacing w:val="1"/>
        </w:rPr>
        <w:t xml:space="preserve"> </w:t>
      </w:r>
      <w:r>
        <w:t>detection, Speed of identification and the edge detection approach is a key component in image</w:t>
      </w:r>
      <w:r>
        <w:rPr>
          <w:spacing w:val="1"/>
        </w:rPr>
        <w:t xml:space="preserve"> </w:t>
      </w:r>
      <w:r>
        <w:t>processing,</w:t>
      </w:r>
      <w:r>
        <w:rPr>
          <w:spacing w:val="-1"/>
        </w:rPr>
        <w:t xml:space="preserve"> </w:t>
      </w:r>
      <w:r>
        <w:t>especially</w:t>
      </w:r>
      <w:r>
        <w:rPr>
          <w:spacing w:val="-1"/>
        </w:rPr>
        <w:t xml:space="preserve"> </w:t>
      </w:r>
      <w:r>
        <w:t>in</w:t>
      </w:r>
      <w:r>
        <w:rPr>
          <w:spacing w:val="-1"/>
        </w:rPr>
        <w:t xml:space="preserve"> </w:t>
      </w:r>
      <w:r>
        <w:t>tasks</w:t>
      </w:r>
      <w:r>
        <w:rPr>
          <w:spacing w:val="-1"/>
        </w:rPr>
        <w:t xml:space="preserve"> </w:t>
      </w:r>
      <w:r>
        <w:t>require</w:t>
      </w:r>
      <w:r>
        <w:rPr>
          <w:spacing w:val="-3"/>
        </w:rPr>
        <w:t xml:space="preserve"> </w:t>
      </w:r>
      <w:r>
        <w:t>distinguishing</w:t>
      </w:r>
      <w:r>
        <w:rPr>
          <w:spacing w:val="-1"/>
        </w:rPr>
        <w:t xml:space="preserve"> </w:t>
      </w:r>
      <w:r>
        <w:t>between</w:t>
      </w:r>
      <w:r>
        <w:rPr>
          <w:spacing w:val="-1"/>
        </w:rPr>
        <w:t xml:space="preserve"> </w:t>
      </w:r>
      <w:r>
        <w:t>occupied and</w:t>
      </w:r>
      <w:r>
        <w:rPr>
          <w:spacing w:val="1"/>
        </w:rPr>
        <w:t xml:space="preserve"> </w:t>
      </w:r>
      <w:r>
        <w:t>vacant</w:t>
      </w:r>
      <w:r>
        <w:rPr>
          <w:spacing w:val="-1"/>
        </w:rPr>
        <w:t xml:space="preserve"> </w:t>
      </w:r>
      <w:r>
        <w:t>parking</w:t>
      </w:r>
      <w:r>
        <w:rPr>
          <w:spacing w:val="3"/>
        </w:rPr>
        <w:t xml:space="preserve"> </w:t>
      </w:r>
      <w:r>
        <w:t>spots.</w:t>
      </w:r>
    </w:p>
    <w:p w14:paraId="70330483" w14:textId="77777777" w:rsidR="007D20C2" w:rsidRDefault="007D20C2">
      <w:pPr>
        <w:pStyle w:val="BodyText"/>
        <w:spacing w:before="11"/>
        <w:rPr>
          <w:sz w:val="35"/>
        </w:rPr>
      </w:pPr>
    </w:p>
    <w:p w14:paraId="7041083A" w14:textId="77777777" w:rsidR="007D20C2" w:rsidRDefault="00D260D4">
      <w:pPr>
        <w:pStyle w:val="Heading1"/>
        <w:numPr>
          <w:ilvl w:val="1"/>
          <w:numId w:val="12"/>
        </w:numPr>
        <w:tabs>
          <w:tab w:val="left" w:pos="502"/>
        </w:tabs>
        <w:jc w:val="both"/>
      </w:pPr>
      <w:r>
        <w:t>Model</w:t>
      </w:r>
      <w:r>
        <w:rPr>
          <w:spacing w:val="-2"/>
        </w:rPr>
        <w:t xml:space="preserve"> </w:t>
      </w:r>
      <w:r>
        <w:t>Performance</w:t>
      </w:r>
    </w:p>
    <w:p w14:paraId="09E595FB" w14:textId="77777777" w:rsidR="007D20C2" w:rsidRDefault="007D20C2">
      <w:pPr>
        <w:pStyle w:val="BodyText"/>
        <w:rPr>
          <w:b/>
          <w:sz w:val="26"/>
        </w:rPr>
      </w:pPr>
    </w:p>
    <w:p w14:paraId="47B769DE" w14:textId="77777777" w:rsidR="007D20C2" w:rsidRDefault="007D20C2">
      <w:pPr>
        <w:pStyle w:val="BodyText"/>
        <w:rPr>
          <w:b/>
          <w:sz w:val="22"/>
        </w:rPr>
      </w:pPr>
    </w:p>
    <w:p w14:paraId="62653F84" w14:textId="77777777" w:rsidR="007D20C2" w:rsidRDefault="00D260D4">
      <w:pPr>
        <w:pStyle w:val="ListParagraph"/>
        <w:numPr>
          <w:ilvl w:val="2"/>
          <w:numId w:val="12"/>
        </w:numPr>
        <w:tabs>
          <w:tab w:val="left" w:pos="742"/>
        </w:tabs>
        <w:jc w:val="both"/>
        <w:rPr>
          <w:b/>
          <w:sz w:val="24"/>
        </w:rPr>
      </w:pPr>
      <w:r>
        <w:rPr>
          <w:b/>
          <w:sz w:val="24"/>
        </w:rPr>
        <w:t>Object</w:t>
      </w:r>
      <w:r>
        <w:rPr>
          <w:b/>
          <w:spacing w:val="-2"/>
          <w:sz w:val="24"/>
        </w:rPr>
        <w:t xml:space="preserve"> </w:t>
      </w:r>
      <w:r>
        <w:rPr>
          <w:b/>
          <w:sz w:val="24"/>
        </w:rPr>
        <w:t>Detection</w:t>
      </w:r>
      <w:r>
        <w:rPr>
          <w:b/>
          <w:spacing w:val="-1"/>
          <w:sz w:val="24"/>
        </w:rPr>
        <w:t xml:space="preserve"> </w:t>
      </w:r>
      <w:r>
        <w:rPr>
          <w:b/>
          <w:sz w:val="24"/>
        </w:rPr>
        <w:t>and</w:t>
      </w:r>
      <w:r>
        <w:rPr>
          <w:b/>
          <w:spacing w:val="-1"/>
          <w:sz w:val="24"/>
        </w:rPr>
        <w:t xml:space="preserve"> </w:t>
      </w:r>
      <w:r>
        <w:rPr>
          <w:b/>
          <w:sz w:val="24"/>
        </w:rPr>
        <w:t>Classification</w:t>
      </w:r>
      <w:r>
        <w:rPr>
          <w:b/>
          <w:spacing w:val="-2"/>
          <w:sz w:val="24"/>
        </w:rPr>
        <w:t xml:space="preserve"> </w:t>
      </w:r>
      <w:r>
        <w:rPr>
          <w:b/>
          <w:sz w:val="24"/>
        </w:rPr>
        <w:t>Using</w:t>
      </w:r>
      <w:r>
        <w:rPr>
          <w:b/>
          <w:spacing w:val="-1"/>
          <w:sz w:val="24"/>
        </w:rPr>
        <w:t xml:space="preserve"> </w:t>
      </w:r>
      <w:r>
        <w:rPr>
          <w:b/>
          <w:sz w:val="24"/>
        </w:rPr>
        <w:t>YOLO</w:t>
      </w:r>
      <w:r>
        <w:rPr>
          <w:b/>
          <w:spacing w:val="-1"/>
          <w:sz w:val="24"/>
        </w:rPr>
        <w:t xml:space="preserve"> </w:t>
      </w:r>
      <w:r>
        <w:rPr>
          <w:b/>
          <w:sz w:val="24"/>
        </w:rPr>
        <w:t>Algorithm</w:t>
      </w:r>
    </w:p>
    <w:p w14:paraId="61428AEF" w14:textId="77777777" w:rsidR="007D20C2" w:rsidRDefault="00D260D4">
      <w:pPr>
        <w:pStyle w:val="BodyText"/>
        <w:spacing w:before="139" w:line="360" w:lineRule="auto"/>
        <w:ind w:left="142" w:right="148" w:firstLine="719"/>
        <w:jc w:val="both"/>
      </w:pPr>
      <w:r>
        <w:t>The YOLO algorithm is a tool for recognizing objects, like cars, in pictures and videos.</w:t>
      </w:r>
      <w:r>
        <w:rPr>
          <w:spacing w:val="1"/>
        </w:rPr>
        <w:t xml:space="preserve"> </w:t>
      </w:r>
      <w:r>
        <w:t>When it was used in a parking area, here's what happened: On average, the algorithm correctly</w:t>
      </w:r>
      <w:r>
        <w:rPr>
          <w:spacing w:val="1"/>
        </w:rPr>
        <w:t xml:space="preserve"> </w:t>
      </w:r>
      <w:r>
        <w:t>spotted cars 82% of the time. But it wasn't always consistent—sometimes it only got it right half</w:t>
      </w:r>
      <w:r>
        <w:rPr>
          <w:spacing w:val="1"/>
        </w:rPr>
        <w:t xml:space="preserve"> </w:t>
      </w:r>
      <w:r>
        <w:t>the time, and at its best, it found 88% of the cars. This means the YOLO algorithm did a pretty</w:t>
      </w:r>
      <w:r>
        <w:rPr>
          <w:spacing w:val="1"/>
        </w:rPr>
        <w:t xml:space="preserve"> </w:t>
      </w:r>
      <w:r>
        <w:t>good job.</w:t>
      </w:r>
    </w:p>
    <w:p w14:paraId="50D8E6D0" w14:textId="77777777" w:rsidR="007D20C2" w:rsidRDefault="00D260D4">
      <w:pPr>
        <w:pStyle w:val="BodyText"/>
        <w:spacing w:line="275" w:lineRule="exact"/>
        <w:ind w:left="142"/>
        <w:jc w:val="both"/>
      </w:pPr>
      <w:r>
        <w:t>Detection</w:t>
      </w:r>
      <w:r>
        <w:rPr>
          <w:spacing w:val="-2"/>
        </w:rPr>
        <w:t xml:space="preserve"> </w:t>
      </w:r>
      <w:r>
        <w:t>rates</w:t>
      </w:r>
      <w:r>
        <w:rPr>
          <w:spacing w:val="-1"/>
        </w:rPr>
        <w:t xml:space="preserve"> </w:t>
      </w:r>
      <w:r>
        <w:t>varied,</w:t>
      </w:r>
      <w:r>
        <w:rPr>
          <w:spacing w:val="1"/>
        </w:rPr>
        <w:t xml:space="preserve"> </w:t>
      </w:r>
      <w:r>
        <w:t>with</w:t>
      </w:r>
      <w:r>
        <w:rPr>
          <w:spacing w:val="-1"/>
        </w:rPr>
        <w:t xml:space="preserve"> </w:t>
      </w:r>
      <w:r>
        <w:t>the</w:t>
      </w:r>
      <w:r>
        <w:rPr>
          <w:spacing w:val="-1"/>
        </w:rPr>
        <w:t xml:space="preserve"> </w:t>
      </w:r>
      <w:r>
        <w:t>lowest</w:t>
      </w:r>
      <w:r>
        <w:rPr>
          <w:spacing w:val="-1"/>
        </w:rPr>
        <w:t xml:space="preserve"> </w:t>
      </w:r>
      <w:r>
        <w:t>being</w:t>
      </w:r>
      <w:r>
        <w:rPr>
          <w:spacing w:val="-1"/>
        </w:rPr>
        <w:t xml:space="preserve"> </w:t>
      </w:r>
      <w:r>
        <w:t>50%</w:t>
      </w:r>
      <w:r>
        <w:rPr>
          <w:spacing w:val="-1"/>
        </w:rPr>
        <w:t xml:space="preserve"> </w:t>
      </w:r>
      <w:r>
        <w:t>and</w:t>
      </w:r>
      <w:r>
        <w:rPr>
          <w:spacing w:val="-1"/>
        </w:rPr>
        <w:t xml:space="preserve"> </w:t>
      </w:r>
      <w:r>
        <w:t>the</w:t>
      </w:r>
      <w:r>
        <w:rPr>
          <w:spacing w:val="-1"/>
        </w:rPr>
        <w:t xml:space="preserve"> </w:t>
      </w:r>
      <w:r>
        <w:t>highest</w:t>
      </w:r>
      <w:r>
        <w:rPr>
          <w:spacing w:val="-1"/>
        </w:rPr>
        <w:t xml:space="preserve"> </w:t>
      </w:r>
      <w:r>
        <w:t>reaching</w:t>
      </w:r>
      <w:r>
        <w:rPr>
          <w:spacing w:val="1"/>
        </w:rPr>
        <w:t xml:space="preserve"> </w:t>
      </w:r>
      <w:r>
        <w:t>88%.</w:t>
      </w:r>
    </w:p>
    <w:p w14:paraId="2C1B9A4C" w14:textId="77777777" w:rsidR="007D20C2" w:rsidRDefault="007D20C2">
      <w:pPr>
        <w:pStyle w:val="BodyText"/>
        <w:rPr>
          <w:sz w:val="20"/>
        </w:rPr>
      </w:pPr>
    </w:p>
    <w:p w14:paraId="39FB1C31" w14:textId="2B31C84D" w:rsidR="007D20C2" w:rsidRDefault="00CA791D">
      <w:pPr>
        <w:pStyle w:val="BodyText"/>
        <w:spacing w:before="10"/>
        <w:rPr>
          <w:sz w:val="25"/>
        </w:rPr>
      </w:pPr>
      <w:r>
        <w:rPr>
          <w:noProof/>
        </w:rPr>
        <mc:AlternateContent>
          <mc:Choice Requires="wpg">
            <w:drawing>
              <wp:anchor distT="0" distB="0" distL="0" distR="0" simplePos="0" relativeHeight="487597056" behindDoc="1" locked="0" layoutInCell="1" allowOverlap="1" wp14:anchorId="3F7A4AAA" wp14:editId="738407F2">
                <wp:simplePos x="0" y="0"/>
                <wp:positionH relativeFrom="page">
                  <wp:posOffset>1089660</wp:posOffset>
                </wp:positionH>
                <wp:positionV relativeFrom="paragraph">
                  <wp:posOffset>213995</wp:posOffset>
                </wp:positionV>
                <wp:extent cx="5989320" cy="1891030"/>
                <wp:effectExtent l="0" t="0" r="0" b="0"/>
                <wp:wrapTopAndBottom/>
                <wp:docPr id="1979901586" name="Group 23" descr="A white car parked on a road  Description automatically generated"/>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9320" cy="1891030"/>
                          <a:chOff x="1716" y="337"/>
                          <a:chExt cx="9432" cy="2978"/>
                        </a:xfrm>
                      </wpg:grpSpPr>
                      <pic:pic xmlns:pic="http://schemas.openxmlformats.org/drawingml/2006/picture">
                        <pic:nvPicPr>
                          <pic:cNvPr id="1587530941" name="Picture 25" descr="A white car parked on a road  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1731" y="352"/>
                            <a:ext cx="9402" cy="2948"/>
                          </a:xfrm>
                          <a:prstGeom prst="rect">
                            <a:avLst/>
                          </a:prstGeom>
                          <a:noFill/>
                          <a:extLst>
                            <a:ext uri="{909E8E84-426E-40DD-AFC4-6F175D3DCCD1}">
                              <a14:hiddenFill xmlns:a14="http://schemas.microsoft.com/office/drawing/2010/main">
                                <a:solidFill>
                                  <a:srgbClr val="FFFFFF"/>
                                </a:solidFill>
                              </a14:hiddenFill>
                            </a:ext>
                          </a:extLst>
                        </pic:spPr>
                      </pic:pic>
                      <wps:wsp>
                        <wps:cNvPr id="1998970573" name="Rectangle 24"/>
                        <wps:cNvSpPr>
                          <a:spLocks noChangeArrowheads="1"/>
                        </wps:cNvSpPr>
                        <wps:spPr bwMode="auto">
                          <a:xfrm>
                            <a:off x="1723" y="344"/>
                            <a:ext cx="9417" cy="2963"/>
                          </a:xfrm>
                          <a:prstGeom prst="rect">
                            <a:avLst/>
                          </a:prstGeom>
                          <a:noFill/>
                          <a:ln w="9525">
                            <a:solidFill>
                              <a:srgbClr val="4F81B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9C36FA" id="Group 23" o:spid="_x0000_s1026" alt="A white car parked on a road  Description automatically generated" style="position:absolute;margin-left:85.8pt;margin-top:16.85pt;width:471.6pt;height:148.9pt;z-index:-15719424;mso-wrap-distance-left:0;mso-wrap-distance-right:0;mso-position-horizontal-relative:page" coordorigin="1716,337" coordsize="9432,29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">
                <v:shape id="Picture 25" o:spid="_x0000_s1027" type="#_x0000_t75" alt="A white car parked on a road  Description automatically generated" style="position:absolute;left:1731;top:352;width:9402;height:2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">
                  <v:imagedata r:id="rId52" o:title="A white car parked on a road  Description automatically generated"/>
                </v:shape>
                <v:rect id="Rectangle 24" o:spid="_x0000_s1028" style="position:absolute;left:1723;top:344;width:9417;height:2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" filled="f" strokecolor="#4f81bc"/>
                <w10:wrap type="topAndBottom" anchorx="page"/>
              </v:group>
            </w:pict>
          </mc:Fallback>
        </mc:AlternateContent>
      </w:r>
    </w:p>
    <w:p w14:paraId="717561AF" w14:textId="77777777" w:rsidR="007D20C2" w:rsidRDefault="007D20C2">
      <w:pPr>
        <w:rPr>
          <w:sz w:val="25"/>
        </w:rPr>
        <w:sectPr w:rsidR="007D20C2" w:rsidSect="001F0049">
          <w:pgSz w:w="12240" w:h="15840"/>
          <w:pgMar w:top="1500" w:right="980" w:bottom="1800" w:left="1560" w:header="0" w:footer="1535" w:gutter="0"/>
          <w:cols w:space="720"/>
        </w:sectPr>
      </w:pPr>
    </w:p>
    <w:p w14:paraId="3F316744" w14:textId="20718EDB" w:rsidR="007D20C2" w:rsidRDefault="00D260D4">
      <w:pPr>
        <w:pStyle w:val="BodyText"/>
        <w:spacing w:before="78"/>
        <w:ind w:left="307" w:right="317"/>
        <w:jc w:val="center"/>
      </w:pPr>
      <w:r>
        <w:lastRenderedPageBreak/>
        <w:t>Figure</w:t>
      </w:r>
      <w:r>
        <w:rPr>
          <w:spacing w:val="-4"/>
        </w:rPr>
        <w:t xml:space="preserve"> </w:t>
      </w:r>
      <w:r w:rsidR="0001340A">
        <w:t>18</w:t>
      </w:r>
      <w:r>
        <w:t>:</w:t>
      </w:r>
      <w:r>
        <w:rPr>
          <w:spacing w:val="-1"/>
        </w:rPr>
        <w:t xml:space="preserve"> </w:t>
      </w:r>
      <w:r>
        <w:t>YOLO</w:t>
      </w:r>
      <w:r>
        <w:rPr>
          <w:spacing w:val="-2"/>
        </w:rPr>
        <w:t xml:space="preserve"> </w:t>
      </w:r>
      <w:r>
        <w:t>Car</w:t>
      </w:r>
      <w:r>
        <w:rPr>
          <w:spacing w:val="-1"/>
        </w:rPr>
        <w:t xml:space="preserve"> </w:t>
      </w:r>
      <w:r>
        <w:t>Detection</w:t>
      </w:r>
    </w:p>
    <w:p w14:paraId="65537CBC" w14:textId="77777777" w:rsidR="007D20C2" w:rsidRDefault="007D20C2">
      <w:pPr>
        <w:pStyle w:val="BodyText"/>
        <w:rPr>
          <w:sz w:val="26"/>
        </w:rPr>
      </w:pPr>
    </w:p>
    <w:p w14:paraId="4EE51AC1" w14:textId="77777777" w:rsidR="007D20C2" w:rsidRDefault="007D20C2">
      <w:pPr>
        <w:pStyle w:val="BodyText"/>
        <w:rPr>
          <w:sz w:val="26"/>
        </w:rPr>
      </w:pPr>
    </w:p>
    <w:p w14:paraId="46402B84" w14:textId="77777777" w:rsidR="007D20C2" w:rsidRDefault="007D20C2">
      <w:pPr>
        <w:pStyle w:val="BodyText"/>
        <w:rPr>
          <w:sz w:val="26"/>
        </w:rPr>
      </w:pPr>
    </w:p>
    <w:p w14:paraId="26D232C8" w14:textId="77777777" w:rsidR="007D20C2" w:rsidRDefault="007D20C2">
      <w:pPr>
        <w:pStyle w:val="BodyText"/>
        <w:rPr>
          <w:sz w:val="26"/>
        </w:rPr>
      </w:pPr>
    </w:p>
    <w:p w14:paraId="68F2F59A" w14:textId="77777777" w:rsidR="007D20C2" w:rsidRDefault="007D20C2">
      <w:pPr>
        <w:pStyle w:val="BodyText"/>
        <w:rPr>
          <w:sz w:val="26"/>
        </w:rPr>
      </w:pPr>
    </w:p>
    <w:p w14:paraId="4BC4F1B5" w14:textId="77777777" w:rsidR="007D20C2" w:rsidRDefault="007D20C2">
      <w:pPr>
        <w:pStyle w:val="BodyText"/>
        <w:spacing w:before="10"/>
        <w:rPr>
          <w:sz w:val="25"/>
        </w:rPr>
      </w:pPr>
    </w:p>
    <w:p w14:paraId="5D7981A5" w14:textId="77777777" w:rsidR="007D20C2" w:rsidRDefault="00D260D4">
      <w:pPr>
        <w:pStyle w:val="BodyText"/>
        <w:ind w:left="142"/>
        <w:jc w:val="both"/>
      </w:pPr>
      <w:r>
        <w:t>YOLO</w:t>
      </w:r>
      <w:r>
        <w:rPr>
          <w:spacing w:val="-3"/>
        </w:rPr>
        <w:t xml:space="preserve"> </w:t>
      </w:r>
      <w:r>
        <w:t>Performance</w:t>
      </w:r>
      <w:r>
        <w:rPr>
          <w:spacing w:val="-2"/>
        </w:rPr>
        <w:t xml:space="preserve"> </w:t>
      </w:r>
      <w:r>
        <w:t>in</w:t>
      </w:r>
      <w:r>
        <w:rPr>
          <w:spacing w:val="-1"/>
        </w:rPr>
        <w:t xml:space="preserve"> </w:t>
      </w:r>
      <w:r>
        <w:t>Car</w:t>
      </w:r>
      <w:r>
        <w:rPr>
          <w:spacing w:val="-1"/>
        </w:rPr>
        <w:t xml:space="preserve"> </w:t>
      </w:r>
      <w:r>
        <w:t>Detection</w:t>
      </w:r>
      <w:r>
        <w:rPr>
          <w:spacing w:val="-1"/>
        </w:rPr>
        <w:t xml:space="preserve"> </w:t>
      </w:r>
      <w:r>
        <w:t>Scenarios</w:t>
      </w:r>
      <w:r>
        <w:rPr>
          <w:spacing w:val="-1"/>
        </w:rPr>
        <w:t xml:space="preserve"> </w:t>
      </w:r>
      <w:r>
        <w:t>in</w:t>
      </w:r>
      <w:r>
        <w:rPr>
          <w:spacing w:val="-1"/>
        </w:rPr>
        <w:t xml:space="preserve"> </w:t>
      </w:r>
      <w:r>
        <w:t>the</w:t>
      </w:r>
      <w:r>
        <w:rPr>
          <w:spacing w:val="-2"/>
        </w:rPr>
        <w:t xml:space="preserve"> </w:t>
      </w:r>
      <w:r>
        <w:t>below</w:t>
      </w:r>
      <w:r>
        <w:rPr>
          <w:spacing w:val="-1"/>
        </w:rPr>
        <w:t xml:space="preserve"> </w:t>
      </w:r>
      <w:r>
        <w:t>result:</w:t>
      </w:r>
    </w:p>
    <w:p w14:paraId="196F8F6E" w14:textId="77777777" w:rsidR="007D20C2" w:rsidRDefault="007D20C2">
      <w:pPr>
        <w:pStyle w:val="BodyText"/>
        <w:rPr>
          <w:sz w:val="20"/>
        </w:rPr>
      </w:pPr>
    </w:p>
    <w:p w14:paraId="67DE256F" w14:textId="77777777" w:rsidR="007D20C2" w:rsidRDefault="007D20C2">
      <w:pPr>
        <w:pStyle w:val="BodyText"/>
        <w:rPr>
          <w:sz w:val="20"/>
        </w:rPr>
      </w:pPr>
    </w:p>
    <w:p w14:paraId="504EEF30" w14:textId="48AF5128" w:rsidR="007D20C2" w:rsidRDefault="00CA791D">
      <w:pPr>
        <w:pStyle w:val="BodyText"/>
        <w:spacing w:before="6"/>
        <w:rPr>
          <w:sz w:val="11"/>
        </w:rPr>
      </w:pPr>
      <w:r>
        <w:rPr>
          <w:noProof/>
        </w:rPr>
        <mc:AlternateContent>
          <mc:Choice Requires="wpg">
            <w:drawing>
              <wp:anchor distT="0" distB="0" distL="0" distR="0" simplePos="0" relativeHeight="487597568" behindDoc="1" locked="0" layoutInCell="1" allowOverlap="1" wp14:anchorId="518F38AB" wp14:editId="485A3BA7">
                <wp:simplePos x="0" y="0"/>
                <wp:positionH relativeFrom="page">
                  <wp:posOffset>1089660</wp:posOffset>
                </wp:positionH>
                <wp:positionV relativeFrom="paragraph">
                  <wp:posOffset>109220</wp:posOffset>
                </wp:positionV>
                <wp:extent cx="5454650" cy="2807970"/>
                <wp:effectExtent l="0" t="0" r="0" b="0"/>
                <wp:wrapTopAndBottom/>
                <wp:docPr id="15005453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54650" cy="2807970"/>
                          <a:chOff x="1716" y="172"/>
                          <a:chExt cx="8590" cy="4422"/>
                        </a:xfrm>
                      </wpg:grpSpPr>
                      <pic:pic xmlns:pic="http://schemas.openxmlformats.org/drawingml/2006/picture">
                        <pic:nvPicPr>
                          <pic:cNvPr id="1549395181"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731" y="187"/>
                            <a:ext cx="8560" cy="4392"/>
                          </a:xfrm>
                          <a:prstGeom prst="rect">
                            <a:avLst/>
                          </a:prstGeom>
                          <a:noFill/>
                          <a:extLst>
                            <a:ext uri="{909E8E84-426E-40DD-AFC4-6F175D3DCCD1}">
                              <a14:hiddenFill xmlns:a14="http://schemas.microsoft.com/office/drawing/2010/main">
                                <a:solidFill>
                                  <a:srgbClr val="FFFFFF"/>
                                </a:solidFill>
                              </a14:hiddenFill>
                            </a:ext>
                          </a:extLst>
                        </pic:spPr>
                      </pic:pic>
                      <wps:wsp>
                        <wps:cNvPr id="1983242983" name="Rectangle 21"/>
                        <wps:cNvSpPr>
                          <a:spLocks noChangeArrowheads="1"/>
                        </wps:cNvSpPr>
                        <wps:spPr bwMode="auto">
                          <a:xfrm>
                            <a:off x="1723" y="179"/>
                            <a:ext cx="8575" cy="4407"/>
                          </a:xfrm>
                          <a:prstGeom prst="rect">
                            <a:avLst/>
                          </a:prstGeom>
                          <a:noFill/>
                          <a:ln w="9525">
                            <a:solidFill>
                              <a:srgbClr val="4F81B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CD126F" id="Group 20" o:spid="_x0000_s1026" style="position:absolute;margin-left:85.8pt;margin-top:8.6pt;width:429.5pt;height:221.1pt;z-index:-15718912;mso-wrap-distance-left:0;mso-wrap-distance-right:0;mso-position-horizontal-relative:page" coordorigin="1716,172" coordsize="8590,44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&#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">
                <v:shape id="Picture 22" o:spid="_x0000_s1027" type="#_x0000_t75" style="position:absolute;left:1731;top:187;width:8560;height:4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">
                  <v:imagedata r:id="rId54" o:title=""/>
                </v:shape>
                <v:rect id="Rectangle 21" o:spid="_x0000_s1028" style="position:absolute;left:1723;top:179;width:8575;height:4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" filled="f" strokecolor="#4f81bc"/>
                <w10:wrap type="topAndBottom" anchorx="page"/>
              </v:group>
            </w:pict>
          </mc:Fallback>
        </mc:AlternateContent>
      </w:r>
    </w:p>
    <w:p w14:paraId="7F3AD26F" w14:textId="77777777" w:rsidR="007D20C2" w:rsidRDefault="007D20C2">
      <w:pPr>
        <w:pStyle w:val="BodyText"/>
        <w:spacing w:before="7"/>
        <w:rPr>
          <w:sz w:val="33"/>
        </w:rPr>
      </w:pPr>
    </w:p>
    <w:p w14:paraId="0EA7EFE7" w14:textId="79CDADF3" w:rsidR="007D20C2" w:rsidRDefault="00D260D4">
      <w:pPr>
        <w:pStyle w:val="BodyText"/>
        <w:ind w:left="306" w:right="317"/>
        <w:jc w:val="center"/>
      </w:pPr>
      <w:r>
        <w:t>Figure</w:t>
      </w:r>
      <w:r>
        <w:rPr>
          <w:spacing w:val="-3"/>
        </w:rPr>
        <w:t xml:space="preserve"> </w:t>
      </w:r>
      <w:r w:rsidR="0001340A">
        <w:t>19</w:t>
      </w:r>
      <w:r>
        <w:t>: YOLO</w:t>
      </w:r>
      <w:r>
        <w:rPr>
          <w:spacing w:val="-1"/>
        </w:rPr>
        <w:t xml:space="preserve"> </w:t>
      </w:r>
      <w:r>
        <w:t>Performance</w:t>
      </w:r>
      <w:r>
        <w:rPr>
          <w:spacing w:val="-1"/>
        </w:rPr>
        <w:t xml:space="preserve"> </w:t>
      </w:r>
      <w:r>
        <w:t>in</w:t>
      </w:r>
      <w:r>
        <w:rPr>
          <w:spacing w:val="-1"/>
        </w:rPr>
        <w:t xml:space="preserve"> </w:t>
      </w:r>
      <w:r>
        <w:t>Object detection</w:t>
      </w:r>
    </w:p>
    <w:p w14:paraId="5BAB22E5" w14:textId="77777777" w:rsidR="007D20C2" w:rsidRDefault="007D20C2">
      <w:pPr>
        <w:pStyle w:val="BodyText"/>
        <w:rPr>
          <w:sz w:val="26"/>
        </w:rPr>
      </w:pPr>
    </w:p>
    <w:p w14:paraId="4F668AF3" w14:textId="77777777" w:rsidR="007D20C2" w:rsidRDefault="007D20C2">
      <w:pPr>
        <w:pStyle w:val="BodyText"/>
        <w:rPr>
          <w:sz w:val="22"/>
        </w:rPr>
      </w:pPr>
    </w:p>
    <w:p w14:paraId="2BED6B5D" w14:textId="77777777" w:rsidR="007D20C2" w:rsidRDefault="00D260D4">
      <w:pPr>
        <w:pStyle w:val="Heading1"/>
        <w:numPr>
          <w:ilvl w:val="2"/>
          <w:numId w:val="12"/>
        </w:numPr>
        <w:tabs>
          <w:tab w:val="left" w:pos="682"/>
        </w:tabs>
        <w:ind w:left="682" w:hanging="540"/>
        <w:jc w:val="both"/>
      </w:pPr>
      <w:r>
        <w:t>Mask</w:t>
      </w:r>
      <w:r>
        <w:rPr>
          <w:spacing w:val="-2"/>
        </w:rPr>
        <w:t xml:space="preserve"> </w:t>
      </w:r>
      <w:r>
        <w:t>R-CNN</w:t>
      </w:r>
      <w:r>
        <w:rPr>
          <w:spacing w:val="-2"/>
        </w:rPr>
        <w:t xml:space="preserve"> </w:t>
      </w:r>
      <w:r>
        <w:t>in</w:t>
      </w:r>
      <w:r>
        <w:rPr>
          <w:spacing w:val="-1"/>
        </w:rPr>
        <w:t xml:space="preserve"> </w:t>
      </w:r>
      <w:r>
        <w:t>identifying</w:t>
      </w:r>
      <w:r>
        <w:rPr>
          <w:spacing w:val="-2"/>
        </w:rPr>
        <w:t xml:space="preserve"> </w:t>
      </w:r>
      <w:r>
        <w:t>and</w:t>
      </w:r>
      <w:r>
        <w:rPr>
          <w:spacing w:val="-1"/>
        </w:rPr>
        <w:t xml:space="preserve"> </w:t>
      </w:r>
      <w:r>
        <w:t>categorizing</w:t>
      </w:r>
      <w:r>
        <w:rPr>
          <w:spacing w:val="-2"/>
        </w:rPr>
        <w:t xml:space="preserve"> </w:t>
      </w:r>
      <w:r>
        <w:t>objects</w:t>
      </w:r>
    </w:p>
    <w:p w14:paraId="4E3C9584" w14:textId="77777777" w:rsidR="007D20C2" w:rsidRDefault="00D260D4">
      <w:pPr>
        <w:pStyle w:val="BodyText"/>
        <w:spacing w:before="140" w:line="360" w:lineRule="auto"/>
        <w:ind w:left="142" w:right="152" w:firstLine="719"/>
        <w:jc w:val="both"/>
      </w:pPr>
      <w:r>
        <w:t>The Mask RCNN algorithm is another system that achieved 100% accuracy in detecting</w:t>
      </w:r>
      <w:r>
        <w:rPr>
          <w:spacing w:val="1"/>
        </w:rPr>
        <w:t xml:space="preserve"> </w:t>
      </w:r>
      <w:r>
        <w:rPr>
          <w:spacing w:val="-1"/>
        </w:rPr>
        <w:t>cars</w:t>
      </w:r>
      <w:r>
        <w:rPr>
          <w:spacing w:val="-15"/>
        </w:rPr>
        <w:t xml:space="preserve"> </w:t>
      </w:r>
      <w:r>
        <w:t>in</w:t>
      </w:r>
      <w:r>
        <w:rPr>
          <w:spacing w:val="-12"/>
        </w:rPr>
        <w:t xml:space="preserve"> </w:t>
      </w:r>
      <w:r>
        <w:t>a</w:t>
      </w:r>
      <w:r>
        <w:rPr>
          <w:spacing w:val="-16"/>
        </w:rPr>
        <w:t xml:space="preserve"> </w:t>
      </w:r>
      <w:r>
        <w:t>video</w:t>
      </w:r>
      <w:r>
        <w:rPr>
          <w:spacing w:val="-15"/>
        </w:rPr>
        <w:t xml:space="preserve"> </w:t>
      </w:r>
      <w:r>
        <w:t>stream,</w:t>
      </w:r>
      <w:r>
        <w:rPr>
          <w:spacing w:val="-14"/>
        </w:rPr>
        <w:t xml:space="preserve"> </w:t>
      </w:r>
      <w:r>
        <w:t>with</w:t>
      </w:r>
      <w:r>
        <w:rPr>
          <w:spacing w:val="-15"/>
        </w:rPr>
        <w:t xml:space="preserve"> </w:t>
      </w:r>
      <w:r>
        <w:t>a</w:t>
      </w:r>
      <w:r>
        <w:rPr>
          <w:spacing w:val="-16"/>
        </w:rPr>
        <w:t xml:space="preserve"> </w:t>
      </w:r>
      <w:r>
        <w:t>lowest</w:t>
      </w:r>
      <w:r>
        <w:rPr>
          <w:spacing w:val="-14"/>
        </w:rPr>
        <w:t xml:space="preserve"> </w:t>
      </w:r>
      <w:r>
        <w:t>detection</w:t>
      </w:r>
      <w:r>
        <w:rPr>
          <w:spacing w:val="-15"/>
        </w:rPr>
        <w:t xml:space="preserve"> </w:t>
      </w:r>
      <w:r>
        <w:t>rate</w:t>
      </w:r>
      <w:r>
        <w:rPr>
          <w:spacing w:val="-16"/>
        </w:rPr>
        <w:t xml:space="preserve"> </w:t>
      </w:r>
      <w:r>
        <w:t>of</w:t>
      </w:r>
      <w:r>
        <w:rPr>
          <w:spacing w:val="-15"/>
        </w:rPr>
        <w:t xml:space="preserve"> </w:t>
      </w:r>
      <w:r>
        <w:t>94%.</w:t>
      </w:r>
      <w:r>
        <w:rPr>
          <w:spacing w:val="-15"/>
        </w:rPr>
        <w:t xml:space="preserve"> </w:t>
      </w:r>
      <w:r>
        <w:t>However,</w:t>
      </w:r>
      <w:r>
        <w:rPr>
          <w:spacing w:val="-16"/>
        </w:rPr>
        <w:t xml:space="preserve"> </w:t>
      </w:r>
      <w:r>
        <w:t>it</w:t>
      </w:r>
      <w:r>
        <w:rPr>
          <w:spacing w:val="-14"/>
        </w:rPr>
        <w:t xml:space="preserve"> </w:t>
      </w:r>
      <w:r>
        <w:t>took</w:t>
      </w:r>
      <w:r>
        <w:rPr>
          <w:spacing w:val="-14"/>
        </w:rPr>
        <w:t xml:space="preserve"> </w:t>
      </w:r>
      <w:r>
        <w:t>longer</w:t>
      </w:r>
      <w:r>
        <w:rPr>
          <w:spacing w:val="-16"/>
        </w:rPr>
        <w:t xml:space="preserve"> </w:t>
      </w:r>
      <w:r>
        <w:t>to</w:t>
      </w:r>
      <w:r>
        <w:rPr>
          <w:spacing w:val="-14"/>
        </w:rPr>
        <w:t xml:space="preserve"> </w:t>
      </w:r>
      <w:r>
        <w:t>detect</w:t>
      </w:r>
      <w:r>
        <w:rPr>
          <w:spacing w:val="-14"/>
        </w:rPr>
        <w:t xml:space="preserve"> </w:t>
      </w:r>
      <w:r>
        <w:t>vehicle</w:t>
      </w:r>
      <w:r>
        <w:rPr>
          <w:spacing w:val="-57"/>
        </w:rPr>
        <w:t xml:space="preserve"> </w:t>
      </w:r>
      <w:r>
        <w:t>objects compared to the YOLO algorithm. Consequently, it was deemed unsuitable for use in the</w:t>
      </w:r>
      <w:r>
        <w:rPr>
          <w:spacing w:val="1"/>
        </w:rPr>
        <w:t xml:space="preserve"> </w:t>
      </w:r>
      <w:r>
        <w:t>prototype</w:t>
      </w:r>
      <w:r>
        <w:rPr>
          <w:spacing w:val="-1"/>
        </w:rPr>
        <w:t xml:space="preserve"> </w:t>
      </w:r>
      <w:r>
        <w:t>setup.</w:t>
      </w:r>
    </w:p>
    <w:p w14:paraId="0540D4C7" w14:textId="77777777" w:rsidR="007D20C2" w:rsidRDefault="00D260D4">
      <w:pPr>
        <w:pStyle w:val="BodyText"/>
        <w:spacing w:line="360" w:lineRule="auto"/>
        <w:ind w:left="142" w:right="150"/>
        <w:jc w:val="both"/>
      </w:pPr>
      <w:r>
        <w:t>Based on the results, YOLO tool was tested for object detection in our automated car parking</w:t>
      </w:r>
      <w:r>
        <w:rPr>
          <w:spacing w:val="1"/>
        </w:rPr>
        <w:t xml:space="preserve"> </w:t>
      </w:r>
      <w:r>
        <w:t>prototype. The model successfully detected vehicles and their status in five video streams from</w:t>
      </w:r>
      <w:r>
        <w:rPr>
          <w:spacing w:val="1"/>
        </w:rPr>
        <w:t xml:space="preserve"> </w:t>
      </w:r>
      <w:r>
        <w:t>different</w:t>
      </w:r>
      <w:r>
        <w:rPr>
          <w:spacing w:val="-8"/>
        </w:rPr>
        <w:t xml:space="preserve"> </w:t>
      </w:r>
      <w:r>
        <w:t>parking</w:t>
      </w:r>
      <w:r>
        <w:rPr>
          <w:spacing w:val="-8"/>
        </w:rPr>
        <w:t xml:space="preserve"> </w:t>
      </w:r>
      <w:r>
        <w:t>lots,</w:t>
      </w:r>
      <w:r>
        <w:rPr>
          <w:spacing w:val="-8"/>
        </w:rPr>
        <w:t xml:space="preserve"> </w:t>
      </w:r>
      <w:r>
        <w:t>including</w:t>
      </w:r>
      <w:r>
        <w:rPr>
          <w:spacing w:val="-8"/>
        </w:rPr>
        <w:t xml:space="preserve"> </w:t>
      </w:r>
      <w:r>
        <w:t>vehicles</w:t>
      </w:r>
      <w:r>
        <w:rPr>
          <w:spacing w:val="-8"/>
        </w:rPr>
        <w:t xml:space="preserve"> </w:t>
      </w:r>
      <w:r>
        <w:t>entering</w:t>
      </w:r>
      <w:r>
        <w:rPr>
          <w:spacing w:val="-7"/>
        </w:rPr>
        <w:t xml:space="preserve"> </w:t>
      </w:r>
      <w:r>
        <w:t>and</w:t>
      </w:r>
      <w:r>
        <w:rPr>
          <w:spacing w:val="-9"/>
        </w:rPr>
        <w:t xml:space="preserve"> </w:t>
      </w:r>
      <w:r>
        <w:t>leaving.</w:t>
      </w:r>
      <w:r>
        <w:rPr>
          <w:spacing w:val="-7"/>
        </w:rPr>
        <w:t xml:space="preserve"> </w:t>
      </w:r>
      <w:r>
        <w:t>Two</w:t>
      </w:r>
      <w:r>
        <w:rPr>
          <w:spacing w:val="-9"/>
        </w:rPr>
        <w:t xml:space="preserve"> </w:t>
      </w:r>
      <w:r>
        <w:t>tests</w:t>
      </w:r>
      <w:r>
        <w:rPr>
          <w:spacing w:val="-7"/>
        </w:rPr>
        <w:t xml:space="preserve"> </w:t>
      </w:r>
      <w:r>
        <w:t>were</w:t>
      </w:r>
      <w:r>
        <w:rPr>
          <w:spacing w:val="-10"/>
        </w:rPr>
        <w:t xml:space="preserve"> </w:t>
      </w:r>
      <w:r>
        <w:t>conducted:</w:t>
      </w:r>
      <w:r>
        <w:rPr>
          <w:spacing w:val="-8"/>
        </w:rPr>
        <w:t xml:space="preserve"> </w:t>
      </w:r>
      <w:r>
        <w:t>one</w:t>
      </w:r>
      <w:r>
        <w:rPr>
          <w:spacing w:val="-10"/>
        </w:rPr>
        <w:t xml:space="preserve"> </w:t>
      </w:r>
      <w:r>
        <w:t>with</w:t>
      </w:r>
      <w:r>
        <w:rPr>
          <w:spacing w:val="-57"/>
        </w:rPr>
        <w:t xml:space="preserve"> </w:t>
      </w:r>
      <w:r>
        <w:t>motion</w:t>
      </w:r>
      <w:r>
        <w:rPr>
          <w:spacing w:val="-1"/>
        </w:rPr>
        <w:t xml:space="preserve"> </w:t>
      </w:r>
      <w:r>
        <w:t>detection enabled</w:t>
      </w:r>
      <w:r>
        <w:rPr>
          <w:spacing w:val="1"/>
        </w:rPr>
        <w:t xml:space="preserve"> </w:t>
      </w:r>
      <w:r>
        <w:t>and another with it disabled.</w:t>
      </w:r>
    </w:p>
    <w:p w14:paraId="232F9862" w14:textId="77777777" w:rsidR="007D20C2" w:rsidRDefault="007D20C2">
      <w:pPr>
        <w:spacing w:line="360" w:lineRule="auto"/>
        <w:jc w:val="both"/>
        <w:sectPr w:rsidR="007D20C2" w:rsidSect="001F0049">
          <w:pgSz w:w="12240" w:h="15840"/>
          <w:pgMar w:top="1340" w:right="980" w:bottom="1800" w:left="1560" w:header="0" w:footer="1535" w:gutter="0"/>
          <w:cols w:space="720"/>
        </w:sectPr>
      </w:pPr>
    </w:p>
    <w:p w14:paraId="73F5A304" w14:textId="77777777" w:rsidR="007D20C2" w:rsidRDefault="007D20C2">
      <w:pPr>
        <w:pStyle w:val="BodyText"/>
        <w:rPr>
          <w:sz w:val="20"/>
        </w:rPr>
      </w:pPr>
    </w:p>
    <w:p w14:paraId="317BD23B" w14:textId="77777777" w:rsidR="007D20C2" w:rsidRDefault="007D20C2">
      <w:pPr>
        <w:pStyle w:val="BodyText"/>
        <w:rPr>
          <w:sz w:val="20"/>
        </w:rPr>
      </w:pPr>
    </w:p>
    <w:p w14:paraId="763CEBFC" w14:textId="77777777" w:rsidR="007D20C2" w:rsidRDefault="007D20C2">
      <w:pPr>
        <w:pStyle w:val="BodyText"/>
        <w:rPr>
          <w:sz w:val="20"/>
        </w:rPr>
      </w:pPr>
    </w:p>
    <w:p w14:paraId="1A36187D" w14:textId="77777777" w:rsidR="007D20C2" w:rsidRDefault="007D20C2">
      <w:pPr>
        <w:pStyle w:val="BodyText"/>
        <w:rPr>
          <w:sz w:val="20"/>
        </w:rPr>
      </w:pPr>
    </w:p>
    <w:p w14:paraId="2856234B" w14:textId="77777777" w:rsidR="007D20C2" w:rsidRDefault="007D20C2">
      <w:pPr>
        <w:pStyle w:val="BodyText"/>
        <w:rPr>
          <w:sz w:val="20"/>
        </w:rPr>
      </w:pPr>
    </w:p>
    <w:p w14:paraId="0B94AA59" w14:textId="77777777" w:rsidR="007D20C2" w:rsidRDefault="007D20C2">
      <w:pPr>
        <w:pStyle w:val="BodyText"/>
        <w:rPr>
          <w:sz w:val="20"/>
        </w:rPr>
      </w:pPr>
    </w:p>
    <w:p w14:paraId="6157D15A" w14:textId="77777777" w:rsidR="007D20C2" w:rsidRDefault="007D20C2">
      <w:pPr>
        <w:pStyle w:val="BodyText"/>
        <w:rPr>
          <w:sz w:val="20"/>
        </w:rPr>
      </w:pPr>
    </w:p>
    <w:p w14:paraId="01074C4E" w14:textId="77777777" w:rsidR="007D20C2" w:rsidRDefault="007D20C2">
      <w:pPr>
        <w:pStyle w:val="BodyText"/>
        <w:rPr>
          <w:sz w:val="20"/>
        </w:rPr>
      </w:pPr>
    </w:p>
    <w:p w14:paraId="10070150" w14:textId="77777777" w:rsidR="007D20C2" w:rsidRDefault="007D20C2">
      <w:pPr>
        <w:pStyle w:val="BodyText"/>
        <w:rPr>
          <w:sz w:val="20"/>
        </w:rPr>
      </w:pPr>
    </w:p>
    <w:p w14:paraId="77CA1DA5" w14:textId="77777777" w:rsidR="007D20C2" w:rsidRDefault="007D20C2">
      <w:pPr>
        <w:pStyle w:val="BodyText"/>
        <w:rPr>
          <w:sz w:val="21"/>
        </w:rPr>
      </w:pPr>
    </w:p>
    <w:p w14:paraId="1FE04881" w14:textId="77777777" w:rsidR="007D20C2" w:rsidRDefault="00D260D4">
      <w:pPr>
        <w:pStyle w:val="BodyText"/>
        <w:spacing w:before="90"/>
        <w:ind w:left="142"/>
      </w:pPr>
      <w:r>
        <w:t>The</w:t>
      </w:r>
      <w:r>
        <w:rPr>
          <w:spacing w:val="-2"/>
        </w:rPr>
        <w:t xml:space="preserve"> </w:t>
      </w:r>
      <w:r>
        <w:t>following</w:t>
      </w:r>
      <w:r>
        <w:rPr>
          <w:spacing w:val="-1"/>
        </w:rPr>
        <w:t xml:space="preserve"> </w:t>
      </w:r>
      <w:r>
        <w:t>outcomes were</w:t>
      </w:r>
      <w:r>
        <w:rPr>
          <w:spacing w:val="-1"/>
        </w:rPr>
        <w:t xml:space="preserve"> </w:t>
      </w:r>
      <w:r>
        <w:t>achieved</w:t>
      </w:r>
      <w:r>
        <w:rPr>
          <w:spacing w:val="-1"/>
        </w:rPr>
        <w:t xml:space="preserve"> </w:t>
      </w:r>
      <w:r>
        <w:t>upon</w:t>
      </w:r>
      <w:r>
        <w:rPr>
          <w:spacing w:val="-1"/>
        </w:rPr>
        <w:t xml:space="preserve"> </w:t>
      </w:r>
      <w:r>
        <w:t>enabling</w:t>
      </w:r>
      <w:r>
        <w:rPr>
          <w:spacing w:val="-1"/>
        </w:rPr>
        <w:t xml:space="preserve"> </w:t>
      </w:r>
      <w:r>
        <w:t>motion</w:t>
      </w:r>
      <w:r>
        <w:rPr>
          <w:spacing w:val="2"/>
        </w:rPr>
        <w:t xml:space="preserve"> </w:t>
      </w:r>
      <w:r>
        <w:t>detection:</w:t>
      </w:r>
    </w:p>
    <w:p w14:paraId="7A4A3AFA" w14:textId="77777777" w:rsidR="007D20C2" w:rsidRDefault="007D20C2">
      <w:pPr>
        <w:pStyle w:val="BodyText"/>
        <w:rPr>
          <w:sz w:val="20"/>
        </w:rPr>
      </w:pPr>
    </w:p>
    <w:p w14:paraId="0CC578EB" w14:textId="77777777" w:rsidR="007D20C2" w:rsidRDefault="00D260D4">
      <w:pPr>
        <w:pStyle w:val="BodyText"/>
        <w:spacing w:before="6"/>
        <w:rPr>
          <w:sz w:val="25"/>
        </w:rPr>
      </w:pPr>
      <w:r>
        <w:rPr>
          <w:noProof/>
        </w:rPr>
        <w:drawing>
          <wp:anchor distT="0" distB="0" distL="0" distR="0" simplePos="0" relativeHeight="251656704" behindDoc="0" locked="0" layoutInCell="1" allowOverlap="1" wp14:anchorId="7E7DDAF3" wp14:editId="3D458C85">
            <wp:simplePos x="0" y="0"/>
            <wp:positionH relativeFrom="page">
              <wp:posOffset>1080135</wp:posOffset>
            </wp:positionH>
            <wp:positionV relativeFrom="paragraph">
              <wp:posOffset>211230</wp:posOffset>
            </wp:positionV>
            <wp:extent cx="5907447" cy="3054381"/>
            <wp:effectExtent l="0" t="0" r="0" b="0"/>
            <wp:wrapTopAndBottom/>
            <wp:docPr id="11"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3.png"/>
                    <pic:cNvPicPr/>
                  </pic:nvPicPr>
                  <pic:blipFill>
                    <a:blip r:embed="rId55" cstate="print"/>
                    <a:stretch>
                      <a:fillRect/>
                    </a:stretch>
                  </pic:blipFill>
                  <pic:spPr>
                    <a:xfrm>
                      <a:off x="0" y="0"/>
                      <a:ext cx="5907447" cy="3054381"/>
                    </a:xfrm>
                    <a:prstGeom prst="rect">
                      <a:avLst/>
                    </a:prstGeom>
                  </pic:spPr>
                </pic:pic>
              </a:graphicData>
            </a:graphic>
          </wp:anchor>
        </w:drawing>
      </w:r>
    </w:p>
    <w:p w14:paraId="0EBC78A9" w14:textId="77777777" w:rsidR="007D20C2" w:rsidRDefault="007D20C2">
      <w:pPr>
        <w:rPr>
          <w:sz w:val="25"/>
        </w:rPr>
        <w:sectPr w:rsidR="007D20C2" w:rsidSect="001F0049">
          <w:pgSz w:w="12240" w:h="15840"/>
          <w:pgMar w:top="1500" w:right="980" w:bottom="1800" w:left="1560" w:header="0" w:footer="1535" w:gutter="0"/>
          <w:cols w:space="720"/>
        </w:sectPr>
      </w:pPr>
    </w:p>
    <w:p w14:paraId="6F6DA217" w14:textId="77777777" w:rsidR="007D20C2" w:rsidRDefault="00D260D4">
      <w:pPr>
        <w:pStyle w:val="BodyText"/>
        <w:spacing w:before="78" w:line="360" w:lineRule="auto"/>
        <w:ind w:left="142" w:right="152"/>
        <w:jc w:val="both"/>
      </w:pPr>
      <w:r>
        <w:lastRenderedPageBreak/>
        <w:t>The</w:t>
      </w:r>
      <w:r>
        <w:rPr>
          <w:spacing w:val="-5"/>
        </w:rPr>
        <w:t xml:space="preserve"> </w:t>
      </w:r>
      <w:r>
        <w:t>following</w:t>
      </w:r>
      <w:r>
        <w:rPr>
          <w:spacing w:val="-4"/>
        </w:rPr>
        <w:t xml:space="preserve"> </w:t>
      </w:r>
      <w:r>
        <w:t>table</w:t>
      </w:r>
      <w:r>
        <w:rPr>
          <w:spacing w:val="-5"/>
        </w:rPr>
        <w:t xml:space="preserve"> </w:t>
      </w:r>
      <w:r>
        <w:t>represents</w:t>
      </w:r>
      <w:r>
        <w:rPr>
          <w:spacing w:val="-2"/>
        </w:rPr>
        <w:t xml:space="preserve"> </w:t>
      </w:r>
      <w:r>
        <w:t>a</w:t>
      </w:r>
      <w:r>
        <w:rPr>
          <w:spacing w:val="-5"/>
        </w:rPr>
        <w:t xml:space="preserve"> </w:t>
      </w:r>
      <w:r>
        <w:t>summary</w:t>
      </w:r>
      <w:r>
        <w:rPr>
          <w:spacing w:val="-5"/>
        </w:rPr>
        <w:t xml:space="preserve"> </w:t>
      </w:r>
      <w:r>
        <w:t>of</w:t>
      </w:r>
      <w:r>
        <w:rPr>
          <w:spacing w:val="-4"/>
        </w:rPr>
        <w:t xml:space="preserve"> </w:t>
      </w:r>
      <w:r>
        <w:t>the</w:t>
      </w:r>
      <w:r>
        <w:rPr>
          <w:spacing w:val="-4"/>
        </w:rPr>
        <w:t xml:space="preserve"> </w:t>
      </w:r>
      <w:r>
        <w:t>findings</w:t>
      </w:r>
      <w:r>
        <w:rPr>
          <w:spacing w:val="-3"/>
        </w:rPr>
        <w:t xml:space="preserve"> </w:t>
      </w:r>
      <w:r>
        <w:t>obtained</w:t>
      </w:r>
      <w:r>
        <w:rPr>
          <w:spacing w:val="-3"/>
        </w:rPr>
        <w:t xml:space="preserve"> </w:t>
      </w:r>
      <w:r>
        <w:t>under</w:t>
      </w:r>
      <w:r>
        <w:rPr>
          <w:spacing w:val="-5"/>
        </w:rPr>
        <w:t xml:space="preserve"> </w:t>
      </w:r>
      <w:r>
        <w:t>conditions</w:t>
      </w:r>
      <w:r>
        <w:rPr>
          <w:spacing w:val="-3"/>
        </w:rPr>
        <w:t xml:space="preserve"> </w:t>
      </w:r>
      <w:r>
        <w:t>where</w:t>
      </w:r>
      <w:r>
        <w:rPr>
          <w:spacing w:val="-5"/>
        </w:rPr>
        <w:t xml:space="preserve"> </w:t>
      </w:r>
      <w:r>
        <w:t>motion</w:t>
      </w:r>
      <w:r>
        <w:rPr>
          <w:spacing w:val="-58"/>
        </w:rPr>
        <w:t xml:space="preserve"> </w:t>
      </w:r>
      <w:r>
        <w:t>detection</w:t>
      </w:r>
      <w:r>
        <w:rPr>
          <w:spacing w:val="-1"/>
        </w:rPr>
        <w:t xml:space="preserve"> </w:t>
      </w:r>
      <w:r>
        <w:t>was turned off:</w:t>
      </w:r>
    </w:p>
    <w:p w14:paraId="5BF03D1F" w14:textId="77777777" w:rsidR="007D20C2" w:rsidRDefault="00D260D4">
      <w:pPr>
        <w:pStyle w:val="BodyText"/>
        <w:spacing w:before="7"/>
        <w:rPr>
          <w:sz w:val="17"/>
        </w:rPr>
      </w:pPr>
      <w:r>
        <w:rPr>
          <w:noProof/>
        </w:rPr>
        <w:drawing>
          <wp:anchor distT="0" distB="0" distL="0" distR="0" simplePos="0" relativeHeight="251657728" behindDoc="0" locked="0" layoutInCell="1" allowOverlap="1" wp14:anchorId="302CA80E" wp14:editId="3C37DD7B">
            <wp:simplePos x="0" y="0"/>
            <wp:positionH relativeFrom="page">
              <wp:posOffset>1104900</wp:posOffset>
            </wp:positionH>
            <wp:positionV relativeFrom="paragraph">
              <wp:posOffset>153714</wp:posOffset>
            </wp:positionV>
            <wp:extent cx="5538496" cy="2560320"/>
            <wp:effectExtent l="0" t="0" r="0" b="0"/>
            <wp:wrapTopAndBottom/>
            <wp:docPr id="13"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4.jpeg"/>
                    <pic:cNvPicPr/>
                  </pic:nvPicPr>
                  <pic:blipFill>
                    <a:blip r:embed="rId56" cstate="print"/>
                    <a:stretch>
                      <a:fillRect/>
                    </a:stretch>
                  </pic:blipFill>
                  <pic:spPr>
                    <a:xfrm>
                      <a:off x="0" y="0"/>
                      <a:ext cx="5538496" cy="2560320"/>
                    </a:xfrm>
                    <a:prstGeom prst="rect">
                      <a:avLst/>
                    </a:prstGeom>
                  </pic:spPr>
                </pic:pic>
              </a:graphicData>
            </a:graphic>
          </wp:anchor>
        </w:drawing>
      </w:r>
    </w:p>
    <w:p w14:paraId="2A65B657" w14:textId="77777777" w:rsidR="007D20C2" w:rsidRDefault="007D20C2">
      <w:pPr>
        <w:pStyle w:val="BodyText"/>
        <w:rPr>
          <w:sz w:val="26"/>
        </w:rPr>
      </w:pPr>
    </w:p>
    <w:p w14:paraId="1B10E68C" w14:textId="77777777" w:rsidR="007D20C2" w:rsidRDefault="007D20C2">
      <w:pPr>
        <w:pStyle w:val="BodyText"/>
        <w:rPr>
          <w:sz w:val="26"/>
        </w:rPr>
      </w:pPr>
    </w:p>
    <w:p w14:paraId="72695283" w14:textId="77777777" w:rsidR="007D20C2" w:rsidRDefault="007D20C2">
      <w:pPr>
        <w:pStyle w:val="BodyText"/>
        <w:rPr>
          <w:sz w:val="26"/>
        </w:rPr>
      </w:pPr>
    </w:p>
    <w:p w14:paraId="4D8F5AA2" w14:textId="77777777" w:rsidR="007D20C2" w:rsidRDefault="007D20C2">
      <w:pPr>
        <w:pStyle w:val="BodyText"/>
        <w:rPr>
          <w:sz w:val="26"/>
        </w:rPr>
      </w:pPr>
    </w:p>
    <w:p w14:paraId="0F94DA30" w14:textId="77777777" w:rsidR="007D20C2" w:rsidRDefault="007D20C2">
      <w:pPr>
        <w:pStyle w:val="BodyText"/>
        <w:rPr>
          <w:sz w:val="26"/>
        </w:rPr>
      </w:pPr>
    </w:p>
    <w:p w14:paraId="5C83150A" w14:textId="77777777" w:rsidR="007D20C2" w:rsidRDefault="00D260D4">
      <w:pPr>
        <w:pStyle w:val="Heading1"/>
        <w:numPr>
          <w:ilvl w:val="1"/>
          <w:numId w:val="12"/>
        </w:numPr>
        <w:tabs>
          <w:tab w:val="left" w:pos="502"/>
        </w:tabs>
        <w:spacing w:before="150"/>
        <w:jc w:val="both"/>
      </w:pPr>
      <w:r>
        <w:t>Discussions</w:t>
      </w:r>
    </w:p>
    <w:p w14:paraId="2BCB03EA" w14:textId="77777777" w:rsidR="007D20C2" w:rsidRDefault="00D260D4">
      <w:pPr>
        <w:pStyle w:val="BodyText"/>
        <w:spacing w:before="139" w:line="360" w:lineRule="auto"/>
        <w:ind w:left="142" w:right="145" w:firstLine="719"/>
        <w:jc w:val="both"/>
      </w:pPr>
      <w:r>
        <w:t>In</w:t>
      </w:r>
      <w:r>
        <w:rPr>
          <w:spacing w:val="1"/>
        </w:rPr>
        <w:t xml:space="preserve"> </w:t>
      </w:r>
      <w:r>
        <w:t>conclusion,</w:t>
      </w:r>
      <w:r>
        <w:rPr>
          <w:spacing w:val="1"/>
        </w:rPr>
        <w:t xml:space="preserve"> </w:t>
      </w:r>
      <w:r>
        <w:t>by</w:t>
      </w:r>
      <w:r>
        <w:rPr>
          <w:spacing w:val="1"/>
        </w:rPr>
        <w:t xml:space="preserve"> </w:t>
      </w:r>
      <w:r>
        <w:t>combining</w:t>
      </w:r>
      <w:r>
        <w:rPr>
          <w:spacing w:val="1"/>
        </w:rPr>
        <w:t xml:space="preserve"> </w:t>
      </w:r>
      <w:r>
        <w:t>of</w:t>
      </w:r>
      <w:r>
        <w:rPr>
          <w:spacing w:val="1"/>
        </w:rPr>
        <w:t xml:space="preserve"> </w:t>
      </w:r>
      <w:r>
        <w:t>YOLO</w:t>
      </w:r>
      <w:r>
        <w:rPr>
          <w:spacing w:val="1"/>
        </w:rPr>
        <w:t xml:space="preserve"> </w:t>
      </w:r>
      <w:r>
        <w:t>and</w:t>
      </w:r>
      <w:r>
        <w:rPr>
          <w:spacing w:val="1"/>
        </w:rPr>
        <w:t xml:space="preserve"> </w:t>
      </w:r>
      <w:r>
        <w:t>Mask</w:t>
      </w:r>
      <w:r>
        <w:rPr>
          <w:spacing w:val="1"/>
        </w:rPr>
        <w:t xml:space="preserve"> </w:t>
      </w:r>
      <w:r>
        <w:t>R-CNN</w:t>
      </w:r>
      <w:r>
        <w:rPr>
          <w:spacing w:val="1"/>
        </w:rPr>
        <w:t xml:space="preserve"> </w:t>
      </w:r>
      <w:r>
        <w:t>algorithms</w:t>
      </w:r>
      <w:r>
        <w:rPr>
          <w:spacing w:val="1"/>
        </w:rPr>
        <w:t xml:space="preserve"> </w:t>
      </w:r>
      <w:r>
        <w:t>detecting</w:t>
      </w:r>
      <w:r>
        <w:rPr>
          <w:spacing w:val="1"/>
        </w:rPr>
        <w:t xml:space="preserve"> </w:t>
      </w:r>
      <w:r>
        <w:t>and</w:t>
      </w:r>
      <w:r>
        <w:rPr>
          <w:spacing w:val="1"/>
        </w:rPr>
        <w:t xml:space="preserve"> </w:t>
      </w:r>
      <w:r>
        <w:t>categorizing car parts within video streams. However, there are notable differences in both speed</w:t>
      </w:r>
      <w:r>
        <w:rPr>
          <w:spacing w:val="1"/>
        </w:rPr>
        <w:t xml:space="preserve"> </w:t>
      </w:r>
      <w:r>
        <w:t>and accuracy when detecting vehicles and objects. YOLO outperforms Mask R-CNN in terms of</w:t>
      </w:r>
      <w:r>
        <w:rPr>
          <w:spacing w:val="1"/>
        </w:rPr>
        <w:t xml:space="preserve"> </w:t>
      </w:r>
      <w:r>
        <w:t>speed,</w:t>
      </w:r>
      <w:r>
        <w:rPr>
          <w:spacing w:val="-1"/>
        </w:rPr>
        <w:t xml:space="preserve"> </w:t>
      </w:r>
      <w:r>
        <w:t>particularly in distinguishing cars</w:t>
      </w:r>
      <w:r>
        <w:rPr>
          <w:spacing w:val="-1"/>
        </w:rPr>
        <w:t xml:space="preserve"> </w:t>
      </w:r>
      <w:r>
        <w:t>from other</w:t>
      </w:r>
      <w:r>
        <w:rPr>
          <w:spacing w:val="-2"/>
        </w:rPr>
        <w:t xml:space="preserve"> </w:t>
      </w:r>
      <w:r>
        <w:t>objects in video</w:t>
      </w:r>
      <w:r>
        <w:rPr>
          <w:spacing w:val="-1"/>
        </w:rPr>
        <w:t xml:space="preserve"> </w:t>
      </w:r>
      <w:r>
        <w:t>data.</w:t>
      </w:r>
    </w:p>
    <w:p w14:paraId="2661F556" w14:textId="77777777" w:rsidR="007D20C2" w:rsidRDefault="00D260D4">
      <w:pPr>
        <w:pStyle w:val="BodyText"/>
        <w:spacing w:line="360" w:lineRule="auto"/>
        <w:ind w:left="142" w:right="150"/>
        <w:jc w:val="both"/>
      </w:pPr>
      <w:r>
        <w:rPr>
          <w:spacing w:val="-1"/>
        </w:rPr>
        <w:t>While</w:t>
      </w:r>
      <w:r>
        <w:rPr>
          <w:spacing w:val="-16"/>
        </w:rPr>
        <w:t xml:space="preserve"> </w:t>
      </w:r>
      <w:r>
        <w:rPr>
          <w:spacing w:val="-1"/>
        </w:rPr>
        <w:t>Mask</w:t>
      </w:r>
      <w:r>
        <w:rPr>
          <w:spacing w:val="-14"/>
        </w:rPr>
        <w:t xml:space="preserve"> </w:t>
      </w:r>
      <w:r>
        <w:rPr>
          <w:spacing w:val="-1"/>
        </w:rPr>
        <w:t>R-CNN</w:t>
      </w:r>
      <w:r>
        <w:rPr>
          <w:spacing w:val="-16"/>
        </w:rPr>
        <w:t xml:space="preserve"> </w:t>
      </w:r>
      <w:r>
        <w:rPr>
          <w:spacing w:val="-1"/>
        </w:rPr>
        <w:t>achieves</w:t>
      </w:r>
      <w:r>
        <w:rPr>
          <w:spacing w:val="-14"/>
        </w:rPr>
        <w:t xml:space="preserve"> </w:t>
      </w:r>
      <w:r>
        <w:t>high</w:t>
      </w:r>
      <w:r>
        <w:rPr>
          <w:spacing w:val="-14"/>
        </w:rPr>
        <w:t xml:space="preserve"> </w:t>
      </w:r>
      <w:r>
        <w:t>precision</w:t>
      </w:r>
      <w:r>
        <w:rPr>
          <w:spacing w:val="-14"/>
        </w:rPr>
        <w:t xml:space="preserve"> </w:t>
      </w:r>
      <w:r>
        <w:t>in</w:t>
      </w:r>
      <w:r>
        <w:rPr>
          <w:spacing w:val="-14"/>
        </w:rPr>
        <w:t xml:space="preserve"> </w:t>
      </w:r>
      <w:r>
        <w:t>identifying</w:t>
      </w:r>
      <w:r>
        <w:rPr>
          <w:spacing w:val="-14"/>
        </w:rPr>
        <w:t xml:space="preserve"> </w:t>
      </w:r>
      <w:r>
        <w:t>car</w:t>
      </w:r>
      <w:r>
        <w:rPr>
          <w:spacing w:val="-16"/>
        </w:rPr>
        <w:t xml:space="preserve"> </w:t>
      </w:r>
      <w:r>
        <w:t>components,</w:t>
      </w:r>
      <w:r>
        <w:rPr>
          <w:spacing w:val="-11"/>
        </w:rPr>
        <w:t xml:space="preserve"> </w:t>
      </w:r>
      <w:r>
        <w:t>it</w:t>
      </w:r>
      <w:r>
        <w:rPr>
          <w:spacing w:val="-14"/>
        </w:rPr>
        <w:t xml:space="preserve"> </w:t>
      </w:r>
      <w:r>
        <w:t>requires</w:t>
      </w:r>
      <w:r>
        <w:rPr>
          <w:spacing w:val="-14"/>
        </w:rPr>
        <w:t xml:space="preserve"> </w:t>
      </w:r>
      <w:r>
        <w:t>significantly</w:t>
      </w:r>
      <w:r>
        <w:rPr>
          <w:spacing w:val="-58"/>
        </w:rPr>
        <w:t xml:space="preserve"> </w:t>
      </w:r>
      <w:r>
        <w:t>more processing power and time compared to YOLO. The extensive processing demands of the</w:t>
      </w:r>
      <w:r>
        <w:rPr>
          <w:spacing w:val="1"/>
        </w:rPr>
        <w:t xml:space="preserve"> </w:t>
      </w:r>
      <w:r>
        <w:t>Mask</w:t>
      </w:r>
      <w:r>
        <w:rPr>
          <w:spacing w:val="-8"/>
        </w:rPr>
        <w:t xml:space="preserve"> </w:t>
      </w:r>
      <w:r>
        <w:t>R-CNN</w:t>
      </w:r>
      <w:r>
        <w:rPr>
          <w:spacing w:val="-9"/>
        </w:rPr>
        <w:t xml:space="preserve"> </w:t>
      </w:r>
      <w:r>
        <w:t>method</w:t>
      </w:r>
      <w:r>
        <w:rPr>
          <w:spacing w:val="-9"/>
        </w:rPr>
        <w:t xml:space="preserve"> </w:t>
      </w:r>
      <w:r>
        <w:t>may</w:t>
      </w:r>
      <w:r>
        <w:rPr>
          <w:spacing w:val="-8"/>
        </w:rPr>
        <w:t xml:space="preserve"> </w:t>
      </w:r>
      <w:r>
        <w:t>not</w:t>
      </w:r>
      <w:r>
        <w:rPr>
          <w:spacing w:val="-8"/>
        </w:rPr>
        <w:t xml:space="preserve"> </w:t>
      </w:r>
      <w:r>
        <w:t>be</w:t>
      </w:r>
      <w:r>
        <w:rPr>
          <w:spacing w:val="-9"/>
        </w:rPr>
        <w:t xml:space="preserve"> </w:t>
      </w:r>
      <w:r>
        <w:t>the</w:t>
      </w:r>
      <w:r>
        <w:rPr>
          <w:spacing w:val="-9"/>
        </w:rPr>
        <w:t xml:space="preserve"> </w:t>
      </w:r>
      <w:r>
        <w:t>optimal</w:t>
      </w:r>
      <w:r>
        <w:rPr>
          <w:spacing w:val="-8"/>
        </w:rPr>
        <w:t xml:space="preserve"> </w:t>
      </w:r>
      <w:r>
        <w:t>choice</w:t>
      </w:r>
      <w:r>
        <w:rPr>
          <w:spacing w:val="-9"/>
        </w:rPr>
        <w:t xml:space="preserve"> </w:t>
      </w:r>
      <w:r>
        <w:t>for</w:t>
      </w:r>
      <w:r>
        <w:rPr>
          <w:spacing w:val="-8"/>
        </w:rPr>
        <w:t xml:space="preserve"> </w:t>
      </w:r>
      <w:r>
        <w:t>our</w:t>
      </w:r>
      <w:r>
        <w:rPr>
          <w:spacing w:val="-8"/>
        </w:rPr>
        <w:t xml:space="preserve"> </w:t>
      </w:r>
      <w:r>
        <w:t>research</w:t>
      </w:r>
      <w:r>
        <w:rPr>
          <w:spacing w:val="-9"/>
        </w:rPr>
        <w:t xml:space="preserve"> </w:t>
      </w:r>
      <w:r>
        <w:t>due</w:t>
      </w:r>
      <w:r>
        <w:rPr>
          <w:spacing w:val="-3"/>
        </w:rPr>
        <w:t xml:space="preserve"> </w:t>
      </w:r>
      <w:r>
        <w:t>to</w:t>
      </w:r>
      <w:r>
        <w:rPr>
          <w:spacing w:val="-8"/>
        </w:rPr>
        <w:t xml:space="preserve"> </w:t>
      </w:r>
      <w:r>
        <w:t>its</w:t>
      </w:r>
      <w:r>
        <w:rPr>
          <w:spacing w:val="-7"/>
        </w:rPr>
        <w:t xml:space="preserve"> </w:t>
      </w:r>
      <w:r>
        <w:t>high</w:t>
      </w:r>
      <w:r>
        <w:rPr>
          <w:spacing w:val="-8"/>
        </w:rPr>
        <w:t xml:space="preserve"> </w:t>
      </w:r>
      <w:r>
        <w:t>computational</w:t>
      </w:r>
      <w:r>
        <w:rPr>
          <w:spacing w:val="-57"/>
        </w:rPr>
        <w:t xml:space="preserve"> </w:t>
      </w:r>
      <w:r>
        <w:t>demands.</w:t>
      </w:r>
    </w:p>
    <w:p w14:paraId="170DA91B" w14:textId="77777777" w:rsidR="007D20C2" w:rsidRDefault="007D20C2">
      <w:pPr>
        <w:pStyle w:val="BodyText"/>
        <w:rPr>
          <w:sz w:val="36"/>
        </w:rPr>
      </w:pPr>
    </w:p>
    <w:p w14:paraId="021D2184" w14:textId="77777777" w:rsidR="007D20C2" w:rsidRDefault="00D260D4">
      <w:pPr>
        <w:pStyle w:val="BodyText"/>
        <w:ind w:left="142"/>
        <w:jc w:val="both"/>
      </w:pPr>
      <w:r>
        <w:t>The</w:t>
      </w:r>
      <w:r>
        <w:rPr>
          <w:spacing w:val="-3"/>
        </w:rPr>
        <w:t xml:space="preserve"> </w:t>
      </w:r>
      <w:r>
        <w:t>following image</w:t>
      </w:r>
      <w:r>
        <w:rPr>
          <w:spacing w:val="-2"/>
        </w:rPr>
        <w:t xml:space="preserve"> </w:t>
      </w:r>
      <w:r>
        <w:t>displays</w:t>
      </w:r>
      <w:r>
        <w:rPr>
          <w:spacing w:val="-1"/>
        </w:rPr>
        <w:t xml:space="preserve"> </w:t>
      </w:r>
      <w:r>
        <w:t>the</w:t>
      </w:r>
      <w:r>
        <w:rPr>
          <w:spacing w:val="-1"/>
        </w:rPr>
        <w:t xml:space="preserve"> </w:t>
      </w:r>
      <w:r>
        <w:t>detection outcomes attained</w:t>
      </w:r>
      <w:r>
        <w:rPr>
          <w:spacing w:val="-1"/>
        </w:rPr>
        <w:t xml:space="preserve"> </w:t>
      </w:r>
      <w:r>
        <w:t>with the M-RCNN</w:t>
      </w:r>
      <w:r>
        <w:rPr>
          <w:spacing w:val="-1"/>
        </w:rPr>
        <w:t xml:space="preserve"> </w:t>
      </w:r>
      <w:r>
        <w:t>model.</w:t>
      </w:r>
    </w:p>
    <w:p w14:paraId="329B7AFA" w14:textId="77777777" w:rsidR="007D20C2" w:rsidRDefault="007D20C2">
      <w:pPr>
        <w:jc w:val="both"/>
        <w:sectPr w:rsidR="007D20C2" w:rsidSect="001F0049">
          <w:pgSz w:w="12240" w:h="15840"/>
          <w:pgMar w:top="1340" w:right="980" w:bottom="1800" w:left="1560" w:header="0" w:footer="1535" w:gutter="0"/>
          <w:cols w:space="720"/>
        </w:sectPr>
      </w:pPr>
    </w:p>
    <w:p w14:paraId="11C9A13E" w14:textId="77777777" w:rsidR="007D20C2" w:rsidRDefault="007D20C2">
      <w:pPr>
        <w:pStyle w:val="BodyText"/>
        <w:spacing w:before="1"/>
        <w:rPr>
          <w:sz w:val="22"/>
        </w:rPr>
      </w:pPr>
    </w:p>
    <w:p w14:paraId="7F3B7886" w14:textId="1571C37D" w:rsidR="007D20C2" w:rsidRDefault="00CA791D">
      <w:pPr>
        <w:pStyle w:val="BodyText"/>
        <w:ind w:left="-196"/>
        <w:rPr>
          <w:sz w:val="20"/>
        </w:rPr>
      </w:pPr>
      <w:r>
        <w:rPr>
          <w:noProof/>
          <w:sz w:val="20"/>
        </w:rPr>
        <mc:AlternateContent>
          <mc:Choice Requires="wpg">
            <w:drawing>
              <wp:inline distT="0" distB="0" distL="0" distR="0" wp14:anchorId="7FC3FAEC" wp14:editId="36AC9235">
                <wp:extent cx="6008370" cy="4011930"/>
                <wp:effectExtent l="4445" t="4445" r="6985" b="3175"/>
                <wp:docPr id="878292333"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8370" cy="4011930"/>
                          <a:chOff x="0" y="0"/>
                          <a:chExt cx="9462" cy="6318"/>
                        </a:xfrm>
                      </wpg:grpSpPr>
                      <pic:pic xmlns:pic="http://schemas.openxmlformats.org/drawingml/2006/picture">
                        <pic:nvPicPr>
                          <pic:cNvPr id="611907791"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15" y="15"/>
                            <a:ext cx="9432" cy="6288"/>
                          </a:xfrm>
                          <a:prstGeom prst="rect">
                            <a:avLst/>
                          </a:prstGeom>
                          <a:noFill/>
                          <a:extLst>
                            <a:ext uri="{909E8E84-426E-40DD-AFC4-6F175D3DCCD1}">
                              <a14:hiddenFill xmlns:a14="http://schemas.microsoft.com/office/drawing/2010/main">
                                <a:solidFill>
                                  <a:srgbClr val="FFFFFF"/>
                                </a:solidFill>
                              </a14:hiddenFill>
                            </a:ext>
                          </a:extLst>
                        </pic:spPr>
                      </pic:pic>
                      <wps:wsp>
                        <wps:cNvPr id="1589627313" name="Rectangle 18"/>
                        <wps:cNvSpPr>
                          <a:spLocks noChangeArrowheads="1"/>
                        </wps:cNvSpPr>
                        <wps:spPr bwMode="auto">
                          <a:xfrm>
                            <a:off x="7" y="7"/>
                            <a:ext cx="9447" cy="6303"/>
                          </a:xfrm>
                          <a:prstGeom prst="rect">
                            <a:avLst/>
                          </a:prstGeom>
                          <a:noFill/>
                          <a:ln w="9525">
                            <a:solidFill>
                              <a:srgbClr val="4F81B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F4304A1" id="Group 17" o:spid="_x0000_s1026" style="width:473.1pt;height:315.9pt;mso-position-horizontal-relative:char;mso-position-vertical-relative:line" coordsize="9462,63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">
                <v:shape id="Picture 19" o:spid="_x0000_s1027" type="#_x0000_t75" style="position:absolute;left:15;top:15;width:9432;height:6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">
                  <v:imagedata r:id="rId58" o:title=""/>
                </v:shape>
                <v:rect id="Rectangle 18" o:spid="_x0000_s1028" style="position:absolute;left:7;top:7;width:9447;height:6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" filled="f" strokecolor="#4f81bc"/>
                <w10:anchorlock/>
              </v:group>
            </w:pict>
          </mc:Fallback>
        </mc:AlternateContent>
      </w:r>
    </w:p>
    <w:p w14:paraId="278BA4F1" w14:textId="77777777" w:rsidR="007D20C2" w:rsidRDefault="007D20C2">
      <w:pPr>
        <w:pStyle w:val="BodyText"/>
        <w:spacing w:before="8"/>
        <w:rPr>
          <w:sz w:val="27"/>
        </w:rPr>
      </w:pPr>
    </w:p>
    <w:p w14:paraId="3343798F" w14:textId="1812A152" w:rsidR="007D20C2" w:rsidRDefault="00D260D4">
      <w:pPr>
        <w:pStyle w:val="BodyText"/>
        <w:spacing w:before="90"/>
        <w:ind w:left="307" w:right="682"/>
        <w:jc w:val="center"/>
      </w:pPr>
      <w:r>
        <w:t>Figure</w:t>
      </w:r>
      <w:r>
        <w:rPr>
          <w:spacing w:val="-4"/>
        </w:rPr>
        <w:t xml:space="preserve"> </w:t>
      </w:r>
      <w:r w:rsidR="0001340A">
        <w:t>20</w:t>
      </w:r>
      <w:r>
        <w:t>:</w:t>
      </w:r>
      <w:r>
        <w:rPr>
          <w:spacing w:val="-1"/>
        </w:rPr>
        <w:t xml:space="preserve"> </w:t>
      </w:r>
      <w:r>
        <w:t>Mark-</w:t>
      </w:r>
      <w:r>
        <w:rPr>
          <w:spacing w:val="-2"/>
        </w:rPr>
        <w:t xml:space="preserve"> </w:t>
      </w:r>
      <w:r>
        <w:t>RCNN Vehicle</w:t>
      </w:r>
      <w:r>
        <w:rPr>
          <w:spacing w:val="-2"/>
        </w:rPr>
        <w:t xml:space="preserve"> </w:t>
      </w:r>
      <w:r>
        <w:t>Detection</w:t>
      </w:r>
    </w:p>
    <w:p w14:paraId="3E9B2BC8" w14:textId="77777777" w:rsidR="007D20C2" w:rsidRDefault="007D20C2">
      <w:pPr>
        <w:pStyle w:val="BodyText"/>
        <w:rPr>
          <w:sz w:val="26"/>
        </w:rPr>
      </w:pPr>
    </w:p>
    <w:p w14:paraId="61EB6069" w14:textId="77777777" w:rsidR="007D20C2" w:rsidRDefault="007D20C2">
      <w:pPr>
        <w:pStyle w:val="BodyText"/>
        <w:rPr>
          <w:sz w:val="26"/>
        </w:rPr>
      </w:pPr>
    </w:p>
    <w:p w14:paraId="1DDE844C" w14:textId="77777777" w:rsidR="007D20C2" w:rsidRDefault="007D20C2">
      <w:pPr>
        <w:pStyle w:val="BodyText"/>
        <w:spacing w:before="1"/>
        <w:rPr>
          <w:sz w:val="32"/>
        </w:rPr>
      </w:pPr>
    </w:p>
    <w:p w14:paraId="7C861D84" w14:textId="77777777" w:rsidR="007D20C2" w:rsidRDefault="00D260D4">
      <w:pPr>
        <w:pStyle w:val="BodyText"/>
        <w:ind w:left="142"/>
      </w:pPr>
      <w:r>
        <w:t>Here</w:t>
      </w:r>
      <w:r>
        <w:rPr>
          <w:spacing w:val="-3"/>
        </w:rPr>
        <w:t xml:space="preserve"> </w:t>
      </w:r>
      <w:r>
        <w:t>is</w:t>
      </w:r>
      <w:r>
        <w:rPr>
          <w:spacing w:val="-1"/>
        </w:rPr>
        <w:t xml:space="preserve"> </w:t>
      </w:r>
      <w:r>
        <w:t>an</w:t>
      </w:r>
      <w:r>
        <w:rPr>
          <w:spacing w:val="-1"/>
        </w:rPr>
        <w:t xml:space="preserve"> </w:t>
      </w:r>
      <w:r>
        <w:t>illustration of the</w:t>
      </w:r>
      <w:r>
        <w:rPr>
          <w:spacing w:val="-1"/>
        </w:rPr>
        <w:t xml:space="preserve"> </w:t>
      </w:r>
      <w:r>
        <w:t>identical image</w:t>
      </w:r>
      <w:r>
        <w:rPr>
          <w:spacing w:val="-3"/>
        </w:rPr>
        <w:t xml:space="preserve"> </w:t>
      </w:r>
      <w:r>
        <w:t>found</w:t>
      </w:r>
      <w:r>
        <w:rPr>
          <w:spacing w:val="1"/>
        </w:rPr>
        <w:t xml:space="preserve"> </w:t>
      </w:r>
      <w:r>
        <w:t>using the</w:t>
      </w:r>
      <w:r>
        <w:rPr>
          <w:spacing w:val="-1"/>
        </w:rPr>
        <w:t xml:space="preserve"> </w:t>
      </w:r>
      <w:r>
        <w:t>YOLO</w:t>
      </w:r>
      <w:r>
        <w:rPr>
          <w:spacing w:val="-1"/>
        </w:rPr>
        <w:t xml:space="preserve"> </w:t>
      </w:r>
      <w:r>
        <w:t>method.</w:t>
      </w:r>
    </w:p>
    <w:p w14:paraId="40273CDA" w14:textId="77777777" w:rsidR="007D20C2" w:rsidRDefault="007D20C2">
      <w:pPr>
        <w:sectPr w:rsidR="007D20C2" w:rsidSect="001F0049">
          <w:pgSz w:w="12240" w:h="15840"/>
          <w:pgMar w:top="1500" w:right="980" w:bottom="1800" w:left="1560" w:header="0" w:footer="1535" w:gutter="0"/>
          <w:cols w:space="720"/>
        </w:sectPr>
      </w:pPr>
    </w:p>
    <w:p w14:paraId="3C564040" w14:textId="535BBCBD" w:rsidR="007D20C2" w:rsidRDefault="00CA791D">
      <w:pPr>
        <w:pStyle w:val="BodyText"/>
        <w:ind w:left="155"/>
        <w:rPr>
          <w:sz w:val="20"/>
        </w:rPr>
      </w:pPr>
      <w:r>
        <w:rPr>
          <w:noProof/>
          <w:sz w:val="20"/>
        </w:rPr>
        <w:lastRenderedPageBreak/>
        <mc:AlternateContent>
          <mc:Choice Requires="wpg">
            <w:drawing>
              <wp:inline distT="0" distB="0" distL="0" distR="0" wp14:anchorId="2F32E53F" wp14:editId="460E372E">
                <wp:extent cx="5657850" cy="2625090"/>
                <wp:effectExtent l="6350" t="9525" r="3175" b="3810"/>
                <wp:docPr id="6183098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7850" cy="2625090"/>
                          <a:chOff x="0" y="0"/>
                          <a:chExt cx="8910" cy="4134"/>
                        </a:xfrm>
                      </wpg:grpSpPr>
                      <pic:pic xmlns:pic="http://schemas.openxmlformats.org/drawingml/2006/picture">
                        <pic:nvPicPr>
                          <pic:cNvPr id="608792479" name="Picture 1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15" y="15"/>
                            <a:ext cx="8880" cy="4104"/>
                          </a:xfrm>
                          <a:prstGeom prst="rect">
                            <a:avLst/>
                          </a:prstGeom>
                          <a:noFill/>
                          <a:extLst>
                            <a:ext uri="{909E8E84-426E-40DD-AFC4-6F175D3DCCD1}">
                              <a14:hiddenFill xmlns:a14="http://schemas.microsoft.com/office/drawing/2010/main">
                                <a:solidFill>
                                  <a:srgbClr val="FFFFFF"/>
                                </a:solidFill>
                              </a14:hiddenFill>
                            </a:ext>
                          </a:extLst>
                        </pic:spPr>
                      </pic:pic>
                      <wps:wsp>
                        <wps:cNvPr id="1869043164" name="Rectangle 15"/>
                        <wps:cNvSpPr>
                          <a:spLocks noChangeArrowheads="1"/>
                        </wps:cNvSpPr>
                        <wps:spPr bwMode="auto">
                          <a:xfrm>
                            <a:off x="7" y="7"/>
                            <a:ext cx="8895" cy="4119"/>
                          </a:xfrm>
                          <a:prstGeom prst="rect">
                            <a:avLst/>
                          </a:prstGeom>
                          <a:noFill/>
                          <a:ln w="9525">
                            <a:solidFill>
                              <a:srgbClr val="4F81B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4C2F7BD" id="Group 14" o:spid="_x0000_s1026" style="width:445.5pt;height:206.7pt;mso-position-horizontal-relative:char;mso-position-vertical-relative:line" coordsize="8910,41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">
                <v:shape id="Picture 16" o:spid="_x0000_s1027" type="#_x0000_t75" style="position:absolute;left:15;top:15;width:8880;height:4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">
                  <v:imagedata r:id="rId60" o:title=""/>
                </v:shape>
                <v:rect id="Rectangle 15" o:spid="_x0000_s1028" style="position:absolute;left:7;top:7;width:8895;height:4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" filled="f" strokecolor="#4f81bc"/>
                <w10:anchorlock/>
              </v:group>
            </w:pict>
          </mc:Fallback>
        </mc:AlternateContent>
      </w:r>
    </w:p>
    <w:p w14:paraId="53EBB4E9" w14:textId="7F585159" w:rsidR="007D20C2" w:rsidRDefault="00D260D4">
      <w:pPr>
        <w:pStyle w:val="BodyText"/>
        <w:spacing w:before="102"/>
        <w:ind w:left="307" w:right="317"/>
        <w:jc w:val="center"/>
      </w:pPr>
      <w:r>
        <w:t>Figure</w:t>
      </w:r>
      <w:r>
        <w:rPr>
          <w:spacing w:val="-4"/>
        </w:rPr>
        <w:t xml:space="preserve"> </w:t>
      </w:r>
      <w:r w:rsidR="0001340A">
        <w:t>21</w:t>
      </w:r>
      <w:r>
        <w:t>:</w:t>
      </w:r>
      <w:r>
        <w:rPr>
          <w:spacing w:val="-2"/>
        </w:rPr>
        <w:t xml:space="preserve"> </w:t>
      </w:r>
      <w:r>
        <w:t>Yolo Image</w:t>
      </w:r>
      <w:r>
        <w:rPr>
          <w:spacing w:val="-1"/>
        </w:rPr>
        <w:t xml:space="preserve"> </w:t>
      </w:r>
      <w:r>
        <w:t>Detection</w:t>
      </w:r>
    </w:p>
    <w:p w14:paraId="14882A6F" w14:textId="77777777" w:rsidR="007D20C2" w:rsidRDefault="007D20C2">
      <w:pPr>
        <w:pStyle w:val="BodyText"/>
        <w:rPr>
          <w:sz w:val="26"/>
        </w:rPr>
      </w:pPr>
    </w:p>
    <w:p w14:paraId="46D0AB5B" w14:textId="77777777" w:rsidR="007D20C2" w:rsidRDefault="007D20C2">
      <w:pPr>
        <w:pStyle w:val="BodyText"/>
        <w:rPr>
          <w:sz w:val="22"/>
        </w:rPr>
      </w:pPr>
    </w:p>
    <w:p w14:paraId="4E4AA364" w14:textId="77777777" w:rsidR="007D20C2" w:rsidRDefault="00D260D4">
      <w:pPr>
        <w:pStyle w:val="BodyText"/>
        <w:spacing w:line="360" w:lineRule="auto"/>
        <w:ind w:left="142" w:right="152"/>
        <w:jc w:val="both"/>
      </w:pPr>
      <w:r>
        <w:t>Comparing Mask RCNN with YOLO, Mask RCNN is better at finding vehicles but needs more</w:t>
      </w:r>
      <w:r>
        <w:rPr>
          <w:spacing w:val="1"/>
        </w:rPr>
        <w:t xml:space="preserve"> </w:t>
      </w:r>
      <w:r>
        <w:t>resources than YOLO, according to what's been shown. This means M-RCNN utilized larger</w:t>
      </w:r>
      <w:r>
        <w:rPr>
          <w:spacing w:val="1"/>
        </w:rPr>
        <w:t xml:space="preserve"> </w:t>
      </w:r>
      <w:r>
        <w:t>datasets</w:t>
      </w:r>
      <w:r>
        <w:rPr>
          <w:spacing w:val="-1"/>
        </w:rPr>
        <w:t xml:space="preserve"> </w:t>
      </w:r>
      <w:r>
        <w:t>for</w:t>
      </w:r>
      <w:r>
        <w:rPr>
          <w:spacing w:val="-1"/>
        </w:rPr>
        <w:t xml:space="preserve"> </w:t>
      </w:r>
      <w:r>
        <w:t>prediction than YOLO.</w:t>
      </w:r>
    </w:p>
    <w:p w14:paraId="206B0B4C" w14:textId="77777777" w:rsidR="007D20C2" w:rsidRDefault="00D260D4">
      <w:pPr>
        <w:pStyle w:val="BodyText"/>
        <w:spacing w:before="2" w:line="360" w:lineRule="auto"/>
        <w:ind w:left="142" w:right="150"/>
        <w:jc w:val="both"/>
      </w:pPr>
      <w:r>
        <w:rPr>
          <w:spacing w:val="-1"/>
        </w:rPr>
        <w:t>The</w:t>
      </w:r>
      <w:r>
        <w:rPr>
          <w:spacing w:val="-14"/>
        </w:rPr>
        <w:t xml:space="preserve"> </w:t>
      </w:r>
      <w:r>
        <w:rPr>
          <w:spacing w:val="-1"/>
        </w:rPr>
        <w:t>research</w:t>
      </w:r>
      <w:r>
        <w:rPr>
          <w:spacing w:val="-12"/>
        </w:rPr>
        <w:t xml:space="preserve"> </w:t>
      </w:r>
      <w:r>
        <w:rPr>
          <w:spacing w:val="-1"/>
        </w:rPr>
        <w:t>examined</w:t>
      </w:r>
      <w:r>
        <w:rPr>
          <w:spacing w:val="-12"/>
        </w:rPr>
        <w:t xml:space="preserve"> </w:t>
      </w:r>
      <w:r>
        <w:t>two</w:t>
      </w:r>
      <w:r>
        <w:rPr>
          <w:spacing w:val="-13"/>
        </w:rPr>
        <w:t xml:space="preserve"> </w:t>
      </w:r>
      <w:r>
        <w:t>techniques</w:t>
      </w:r>
      <w:r>
        <w:rPr>
          <w:spacing w:val="-13"/>
        </w:rPr>
        <w:t xml:space="preserve"> </w:t>
      </w:r>
      <w:r>
        <w:t>for</w:t>
      </w:r>
      <w:r>
        <w:rPr>
          <w:spacing w:val="-14"/>
        </w:rPr>
        <w:t xml:space="preserve"> </w:t>
      </w:r>
      <w:r>
        <w:t>detecting</w:t>
      </w:r>
      <w:r>
        <w:rPr>
          <w:spacing w:val="-12"/>
        </w:rPr>
        <w:t xml:space="preserve"> </w:t>
      </w:r>
      <w:r>
        <w:t>boundaries:</w:t>
      </w:r>
      <w:r>
        <w:rPr>
          <w:spacing w:val="-12"/>
        </w:rPr>
        <w:t xml:space="preserve"> </w:t>
      </w:r>
      <w:r>
        <w:t>Laplacian</w:t>
      </w:r>
      <w:r>
        <w:rPr>
          <w:spacing w:val="-13"/>
        </w:rPr>
        <w:t xml:space="preserve"> </w:t>
      </w:r>
      <w:r>
        <w:t>and</w:t>
      </w:r>
      <w:r>
        <w:rPr>
          <w:spacing w:val="-12"/>
        </w:rPr>
        <w:t xml:space="preserve"> </w:t>
      </w:r>
      <w:r>
        <w:t>Sobel</w:t>
      </w:r>
      <w:r>
        <w:rPr>
          <w:spacing w:val="-12"/>
        </w:rPr>
        <w:t xml:space="preserve"> </w:t>
      </w:r>
      <w:r>
        <w:t>identification</w:t>
      </w:r>
      <w:r>
        <w:rPr>
          <w:spacing w:val="-57"/>
        </w:rPr>
        <w:t xml:space="preserve"> </w:t>
      </w:r>
      <w:r>
        <w:t>matrices. Sobel detects edges by analyzing each frame's initial outcomes along the X and Y axes</w:t>
      </w:r>
      <w:r>
        <w:rPr>
          <w:spacing w:val="1"/>
        </w:rPr>
        <w:t xml:space="preserve"> </w:t>
      </w:r>
      <w:r>
        <w:t>separately.</w:t>
      </w:r>
      <w:r>
        <w:rPr>
          <w:spacing w:val="-1"/>
        </w:rPr>
        <w:t xml:space="preserve"> </w:t>
      </w:r>
      <w:r>
        <w:t>It</w:t>
      </w:r>
      <w:r>
        <w:rPr>
          <w:spacing w:val="-1"/>
        </w:rPr>
        <w:t xml:space="preserve"> </w:t>
      </w:r>
      <w:r>
        <w:t>employs</w:t>
      </w:r>
      <w:r>
        <w:rPr>
          <w:spacing w:val="-1"/>
        </w:rPr>
        <w:t xml:space="preserve"> </w:t>
      </w:r>
      <w:r>
        <w:t>a</w:t>
      </w:r>
      <w:r>
        <w:rPr>
          <w:spacing w:val="-2"/>
        </w:rPr>
        <w:t xml:space="preserve"> </w:t>
      </w:r>
      <w:r>
        <w:t>complex</w:t>
      </w:r>
      <w:r>
        <w:rPr>
          <w:spacing w:val="-1"/>
        </w:rPr>
        <w:t xml:space="preserve"> </w:t>
      </w:r>
      <w:r>
        <w:t>3-kernel</w:t>
      </w:r>
      <w:r>
        <w:rPr>
          <w:spacing w:val="-1"/>
        </w:rPr>
        <w:t xml:space="preserve"> </w:t>
      </w:r>
      <w:r>
        <w:t>operation</w:t>
      </w:r>
      <w:r>
        <w:rPr>
          <w:spacing w:val="-1"/>
        </w:rPr>
        <w:t xml:space="preserve"> </w:t>
      </w:r>
      <w:r>
        <w:t>with</w:t>
      </w:r>
      <w:r>
        <w:rPr>
          <w:spacing w:val="-1"/>
        </w:rPr>
        <w:t xml:space="preserve"> </w:t>
      </w:r>
      <w:r>
        <w:t>the</w:t>
      </w:r>
      <w:r>
        <w:rPr>
          <w:spacing w:val="-2"/>
        </w:rPr>
        <w:t xml:space="preserve"> </w:t>
      </w:r>
      <w:r>
        <w:t>original</w:t>
      </w:r>
      <w:r>
        <w:rPr>
          <w:spacing w:val="-1"/>
        </w:rPr>
        <w:t xml:space="preserve"> </w:t>
      </w:r>
      <w:r>
        <w:t>image</w:t>
      </w:r>
      <w:r>
        <w:rPr>
          <w:spacing w:val="-3"/>
        </w:rPr>
        <w:t xml:space="preserve"> </w:t>
      </w:r>
      <w:r>
        <w:t>to</w:t>
      </w:r>
      <w:r>
        <w:rPr>
          <w:spacing w:val="-1"/>
        </w:rPr>
        <w:t xml:space="preserve"> </w:t>
      </w:r>
      <w:r>
        <w:t>establish</w:t>
      </w:r>
      <w:r>
        <w:rPr>
          <w:spacing w:val="-1"/>
        </w:rPr>
        <w:t xml:space="preserve"> </w:t>
      </w:r>
      <w:r>
        <w:t>equations</w:t>
      </w:r>
      <w:r>
        <w:rPr>
          <w:spacing w:val="-58"/>
        </w:rPr>
        <w:t xml:space="preserve"> </w:t>
      </w:r>
      <w:r>
        <w:t>for</w:t>
      </w:r>
      <w:r>
        <w:rPr>
          <w:spacing w:val="-3"/>
        </w:rPr>
        <w:t xml:space="preserve"> </w:t>
      </w:r>
      <w:r>
        <w:t>both axes.</w:t>
      </w:r>
    </w:p>
    <w:p w14:paraId="459D1F87" w14:textId="77777777" w:rsidR="007D20C2" w:rsidRDefault="00D260D4">
      <w:pPr>
        <w:pStyle w:val="BodyText"/>
        <w:ind w:left="142"/>
        <w:jc w:val="both"/>
      </w:pPr>
      <w:r>
        <w:t>Below,</w:t>
      </w:r>
      <w:r>
        <w:rPr>
          <w:spacing w:val="-9"/>
        </w:rPr>
        <w:t xml:space="preserve"> </w:t>
      </w:r>
      <w:r>
        <w:t>we</w:t>
      </w:r>
      <w:r>
        <w:rPr>
          <w:spacing w:val="-7"/>
        </w:rPr>
        <w:t xml:space="preserve"> </w:t>
      </w:r>
      <w:r>
        <w:t>can</w:t>
      </w:r>
      <w:r>
        <w:rPr>
          <w:spacing w:val="-6"/>
        </w:rPr>
        <w:t xml:space="preserve"> </w:t>
      </w:r>
      <w:r>
        <w:t>see</w:t>
      </w:r>
      <w:r>
        <w:rPr>
          <w:spacing w:val="-7"/>
        </w:rPr>
        <w:t xml:space="preserve"> </w:t>
      </w:r>
      <w:r>
        <w:t>the</w:t>
      </w:r>
      <w:r>
        <w:rPr>
          <w:spacing w:val="-8"/>
        </w:rPr>
        <w:t xml:space="preserve"> </w:t>
      </w:r>
      <w:r>
        <w:t>image's</w:t>
      </w:r>
      <w:r>
        <w:rPr>
          <w:spacing w:val="-7"/>
        </w:rPr>
        <w:t xml:space="preserve"> </w:t>
      </w:r>
      <w:r>
        <w:t>results</w:t>
      </w:r>
      <w:r>
        <w:rPr>
          <w:spacing w:val="-7"/>
        </w:rPr>
        <w:t xml:space="preserve"> </w:t>
      </w:r>
      <w:r>
        <w:t>following</w:t>
      </w:r>
      <w:r>
        <w:rPr>
          <w:spacing w:val="-8"/>
        </w:rPr>
        <w:t xml:space="preserve"> </w:t>
      </w:r>
      <w:r>
        <w:t>the</w:t>
      </w:r>
      <w:r>
        <w:rPr>
          <w:spacing w:val="-9"/>
        </w:rPr>
        <w:t xml:space="preserve"> </w:t>
      </w:r>
      <w:r>
        <w:t>application</w:t>
      </w:r>
      <w:r>
        <w:rPr>
          <w:spacing w:val="-8"/>
        </w:rPr>
        <w:t xml:space="preserve"> </w:t>
      </w:r>
      <w:r>
        <w:t>of</w:t>
      </w:r>
      <w:r>
        <w:rPr>
          <w:spacing w:val="-8"/>
        </w:rPr>
        <w:t xml:space="preserve"> </w:t>
      </w:r>
      <w:r>
        <w:t>the</w:t>
      </w:r>
      <w:r>
        <w:rPr>
          <w:spacing w:val="-7"/>
        </w:rPr>
        <w:t xml:space="preserve"> </w:t>
      </w:r>
      <w:r>
        <w:t>Sobel</w:t>
      </w:r>
      <w:r>
        <w:rPr>
          <w:spacing w:val="-7"/>
        </w:rPr>
        <w:t xml:space="preserve"> </w:t>
      </w:r>
      <w:r>
        <w:t>edge</w:t>
      </w:r>
      <w:r>
        <w:rPr>
          <w:spacing w:val="-9"/>
        </w:rPr>
        <w:t xml:space="preserve"> </w:t>
      </w:r>
      <w:r>
        <w:t>detection</w:t>
      </w:r>
      <w:r>
        <w:rPr>
          <w:spacing w:val="-8"/>
        </w:rPr>
        <w:t xml:space="preserve"> </w:t>
      </w:r>
      <w:r>
        <w:t>matrix.</w:t>
      </w:r>
    </w:p>
    <w:p w14:paraId="37CF4B5F" w14:textId="3DB9020D" w:rsidR="007D20C2" w:rsidRDefault="00CA791D">
      <w:pPr>
        <w:pStyle w:val="BodyText"/>
        <w:spacing w:before="5"/>
        <w:rPr>
          <w:sz w:val="23"/>
        </w:rPr>
      </w:pPr>
      <w:r>
        <w:rPr>
          <w:noProof/>
        </w:rPr>
        <mc:AlternateContent>
          <mc:Choice Requires="wpg">
            <w:drawing>
              <wp:anchor distT="0" distB="0" distL="0" distR="0" simplePos="0" relativeHeight="487600128" behindDoc="1" locked="0" layoutInCell="1" allowOverlap="1" wp14:anchorId="4E91780E" wp14:editId="0C2D378E">
                <wp:simplePos x="0" y="0"/>
                <wp:positionH relativeFrom="page">
                  <wp:posOffset>2943225</wp:posOffset>
                </wp:positionH>
                <wp:positionV relativeFrom="paragraph">
                  <wp:posOffset>196215</wp:posOffset>
                </wp:positionV>
                <wp:extent cx="1885950" cy="1733550"/>
                <wp:effectExtent l="0" t="0" r="0" b="0"/>
                <wp:wrapTopAndBottom/>
                <wp:docPr id="344256405"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85950" cy="1733550"/>
                          <a:chOff x="4635" y="309"/>
                          <a:chExt cx="2970" cy="2730"/>
                        </a:xfrm>
                      </wpg:grpSpPr>
                      <pic:pic xmlns:pic="http://schemas.openxmlformats.org/drawingml/2006/picture">
                        <pic:nvPicPr>
                          <pic:cNvPr id="1687663353"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4650" y="323"/>
                            <a:ext cx="2940" cy="2700"/>
                          </a:xfrm>
                          <a:prstGeom prst="rect">
                            <a:avLst/>
                          </a:prstGeom>
                          <a:noFill/>
                          <a:extLst>
                            <a:ext uri="{909E8E84-426E-40DD-AFC4-6F175D3DCCD1}">
                              <a14:hiddenFill xmlns:a14="http://schemas.microsoft.com/office/drawing/2010/main">
                                <a:solidFill>
                                  <a:srgbClr val="FFFFFF"/>
                                </a:solidFill>
                              </a14:hiddenFill>
                            </a:ext>
                          </a:extLst>
                        </pic:spPr>
                      </pic:pic>
                      <wps:wsp>
                        <wps:cNvPr id="2090450993" name="Rectangle 12"/>
                        <wps:cNvSpPr>
                          <a:spLocks noChangeArrowheads="1"/>
                        </wps:cNvSpPr>
                        <wps:spPr bwMode="auto">
                          <a:xfrm>
                            <a:off x="4642" y="316"/>
                            <a:ext cx="2955" cy="2715"/>
                          </a:xfrm>
                          <a:prstGeom prst="rect">
                            <a:avLst/>
                          </a:prstGeom>
                          <a:noFill/>
                          <a:ln w="9525">
                            <a:solidFill>
                              <a:srgbClr val="4F81B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871327" id="Group 11" o:spid="_x0000_s1026" style="position:absolute;margin-left:231.75pt;margin-top:15.45pt;width:148.5pt;height:136.5pt;z-index:-15716352;mso-wrap-distance-left:0;mso-wrap-distance-right:0;mso-position-horizontal-relative:page" coordorigin="4635,309" coordsize="2970,27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">
                <v:shape id="Picture 13" o:spid="_x0000_s1027" type="#_x0000_t75" style="position:absolute;left:4650;top:323;width:2940;height:2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">
                  <v:imagedata r:id="rId62" o:title=""/>
                </v:shape>
                <v:rect id="Rectangle 12" o:spid="_x0000_s1028" style="position:absolute;left:4642;top:316;width:2955;height:2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" filled="f" strokecolor="#4f81bc"/>
                <w10:wrap type="topAndBottom" anchorx="page"/>
              </v:group>
            </w:pict>
          </mc:Fallback>
        </mc:AlternateContent>
      </w:r>
    </w:p>
    <w:p w14:paraId="268B405F" w14:textId="6724E2D9" w:rsidR="007D20C2" w:rsidRDefault="00D260D4">
      <w:pPr>
        <w:pStyle w:val="BodyText"/>
        <w:ind w:left="307" w:right="256"/>
        <w:jc w:val="center"/>
      </w:pPr>
      <w:r>
        <w:t>Figure</w:t>
      </w:r>
      <w:r>
        <w:rPr>
          <w:spacing w:val="-3"/>
        </w:rPr>
        <w:t xml:space="preserve"> </w:t>
      </w:r>
      <w:r w:rsidR="0001340A">
        <w:t>22</w:t>
      </w:r>
      <w:r>
        <w:t>:</w:t>
      </w:r>
      <w:r>
        <w:rPr>
          <w:spacing w:val="-1"/>
        </w:rPr>
        <w:t xml:space="preserve"> </w:t>
      </w:r>
      <w:r>
        <w:t>Original</w:t>
      </w:r>
      <w:r>
        <w:rPr>
          <w:spacing w:val="2"/>
        </w:rPr>
        <w:t xml:space="preserve"> </w:t>
      </w:r>
      <w:r>
        <w:t>Image</w:t>
      </w:r>
      <w:r>
        <w:rPr>
          <w:spacing w:val="-2"/>
        </w:rPr>
        <w:t xml:space="preserve"> </w:t>
      </w:r>
      <w:r>
        <w:t>of</w:t>
      </w:r>
      <w:r>
        <w:rPr>
          <w:spacing w:val="-1"/>
        </w:rPr>
        <w:t xml:space="preserve"> </w:t>
      </w:r>
      <w:r>
        <w:t>the</w:t>
      </w:r>
      <w:r>
        <w:rPr>
          <w:spacing w:val="-2"/>
        </w:rPr>
        <w:t xml:space="preserve"> </w:t>
      </w:r>
      <w:r>
        <w:t>Parking</w:t>
      </w:r>
      <w:r>
        <w:rPr>
          <w:spacing w:val="-1"/>
        </w:rPr>
        <w:t xml:space="preserve"> </w:t>
      </w:r>
      <w:r>
        <w:t>Spot</w:t>
      </w:r>
    </w:p>
    <w:p w14:paraId="47315394" w14:textId="77777777" w:rsidR="007D20C2" w:rsidRDefault="007D20C2">
      <w:pPr>
        <w:jc w:val="center"/>
        <w:sectPr w:rsidR="007D20C2" w:rsidSect="001F0049">
          <w:pgSz w:w="12240" w:h="15840"/>
          <w:pgMar w:top="1440" w:right="980" w:bottom="1800" w:left="1560" w:header="0" w:footer="1535" w:gutter="0"/>
          <w:cols w:space="720"/>
        </w:sectPr>
      </w:pPr>
    </w:p>
    <w:p w14:paraId="4A603127" w14:textId="13EE47F0" w:rsidR="007D20C2" w:rsidRDefault="00CA791D">
      <w:pPr>
        <w:pStyle w:val="BodyText"/>
        <w:ind w:left="955"/>
        <w:rPr>
          <w:sz w:val="20"/>
        </w:rPr>
      </w:pPr>
      <w:r>
        <w:rPr>
          <w:noProof/>
          <w:sz w:val="20"/>
        </w:rPr>
        <w:lastRenderedPageBreak/>
        <mc:AlternateContent>
          <mc:Choice Requires="wpg">
            <w:drawing>
              <wp:inline distT="0" distB="0" distL="0" distR="0" wp14:anchorId="44B2BF45" wp14:editId="76F79A7B">
                <wp:extent cx="4514850" cy="1733550"/>
                <wp:effectExtent l="3175" t="9525" r="6350" b="0"/>
                <wp:docPr id="1971039062" name="Group 8" descr="A close up of a grey object  Description automatically generated with medium confidenc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14850" cy="1733550"/>
                          <a:chOff x="0" y="0"/>
                          <a:chExt cx="7110" cy="2730"/>
                        </a:xfrm>
                      </wpg:grpSpPr>
                      <pic:pic xmlns:pic="http://schemas.openxmlformats.org/drawingml/2006/picture">
                        <pic:nvPicPr>
                          <pic:cNvPr id="1374637049" name="Picture 10" descr="A close up of a grey object  Description automatically generated with medium confidenc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14" y="15"/>
                            <a:ext cx="7080" cy="2700"/>
                          </a:xfrm>
                          <a:prstGeom prst="rect">
                            <a:avLst/>
                          </a:prstGeom>
                          <a:noFill/>
                          <a:extLst>
                            <a:ext uri="{909E8E84-426E-40DD-AFC4-6F175D3DCCD1}">
                              <a14:hiddenFill xmlns:a14="http://schemas.microsoft.com/office/drawing/2010/main">
                                <a:solidFill>
                                  <a:srgbClr val="FFFFFF"/>
                                </a:solidFill>
                              </a14:hiddenFill>
                            </a:ext>
                          </a:extLst>
                        </pic:spPr>
                      </pic:pic>
                      <wps:wsp>
                        <wps:cNvPr id="503091138" name="Rectangle 9"/>
                        <wps:cNvSpPr>
                          <a:spLocks noChangeArrowheads="1"/>
                        </wps:cNvSpPr>
                        <wps:spPr bwMode="auto">
                          <a:xfrm>
                            <a:off x="7" y="7"/>
                            <a:ext cx="7095" cy="2715"/>
                          </a:xfrm>
                          <a:prstGeom prst="rect">
                            <a:avLst/>
                          </a:prstGeom>
                          <a:noFill/>
                          <a:ln w="9525">
                            <a:solidFill>
                              <a:srgbClr val="4F81B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0F4C02B" id="Group 8" o:spid="_x0000_s1026" alt="A close up of a grey object  Description automatically generated with medium confidence" style="width:355.5pt;height:136.5pt;mso-position-horizontal-relative:char;mso-position-vertical-relative:line" coordsize="7110,27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">
                <v:shape id="Picture 10" o:spid="_x0000_s1027" type="#_x0000_t75" alt="A close up of a grey object  Description automatically generated with medium confidence" style="position:absolute;left:14;top:15;width:7080;height:2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">
                  <v:imagedata r:id="rId64" o:title="A close up of a grey object  Description automatically generated with medium confidence"/>
                </v:shape>
                <v:rect id="Rectangle 9" o:spid="_x0000_s1028" style="position:absolute;left:7;top:7;width:7095;height:2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" filled="f" strokecolor="#4f81bc"/>
                <w10:anchorlock/>
              </v:group>
            </w:pict>
          </mc:Fallback>
        </mc:AlternateContent>
      </w:r>
    </w:p>
    <w:p w14:paraId="674A7D95" w14:textId="24AA55A1" w:rsidR="007D20C2" w:rsidRDefault="00D260D4">
      <w:pPr>
        <w:pStyle w:val="BodyText"/>
        <w:spacing w:before="88"/>
        <w:ind w:left="2705"/>
      </w:pPr>
      <w:r>
        <w:t>Figure</w:t>
      </w:r>
      <w:r>
        <w:rPr>
          <w:spacing w:val="-4"/>
        </w:rPr>
        <w:t xml:space="preserve"> </w:t>
      </w:r>
      <w:r w:rsidR="0001340A">
        <w:t>23</w:t>
      </w:r>
      <w:r>
        <w:t>:</w:t>
      </w:r>
      <w:r>
        <w:rPr>
          <w:spacing w:val="-1"/>
        </w:rPr>
        <w:t xml:space="preserve"> </w:t>
      </w:r>
      <w:r>
        <w:t>Sobel</w:t>
      </w:r>
      <w:r>
        <w:rPr>
          <w:spacing w:val="-1"/>
        </w:rPr>
        <w:t xml:space="preserve"> </w:t>
      </w:r>
      <w:r>
        <w:t>Edge</w:t>
      </w:r>
      <w:r>
        <w:rPr>
          <w:spacing w:val="-2"/>
        </w:rPr>
        <w:t xml:space="preserve"> </w:t>
      </w:r>
      <w:r>
        <w:t>Detection</w:t>
      </w:r>
      <w:r>
        <w:rPr>
          <w:spacing w:val="-1"/>
        </w:rPr>
        <w:t xml:space="preserve"> </w:t>
      </w:r>
      <w:r>
        <w:t>Technique</w:t>
      </w:r>
    </w:p>
    <w:p w14:paraId="2FC0A3DB" w14:textId="77777777" w:rsidR="007D20C2" w:rsidRDefault="007D20C2">
      <w:pPr>
        <w:pStyle w:val="BodyText"/>
        <w:spacing w:before="5"/>
        <w:rPr>
          <w:sz w:val="29"/>
        </w:rPr>
      </w:pPr>
    </w:p>
    <w:p w14:paraId="0C5AE386" w14:textId="77777777" w:rsidR="007D20C2" w:rsidRDefault="00D260D4">
      <w:pPr>
        <w:pStyle w:val="BodyText"/>
        <w:spacing w:line="360" w:lineRule="auto"/>
        <w:ind w:left="142" w:right="151"/>
      </w:pPr>
      <w:r>
        <w:t>Below</w:t>
      </w:r>
      <w:r>
        <w:rPr>
          <w:spacing w:val="-6"/>
        </w:rPr>
        <w:t xml:space="preserve"> </w:t>
      </w:r>
      <w:r>
        <w:t>are</w:t>
      </w:r>
      <w:r>
        <w:rPr>
          <w:spacing w:val="-8"/>
        </w:rPr>
        <w:t xml:space="preserve"> </w:t>
      </w:r>
      <w:r>
        <w:t>the</w:t>
      </w:r>
      <w:r>
        <w:rPr>
          <w:spacing w:val="-7"/>
        </w:rPr>
        <w:t xml:space="preserve"> </w:t>
      </w:r>
      <w:r>
        <w:t>results</w:t>
      </w:r>
      <w:r>
        <w:rPr>
          <w:spacing w:val="-6"/>
        </w:rPr>
        <w:t xml:space="preserve"> </w:t>
      </w:r>
      <w:r>
        <w:t>obtained</w:t>
      </w:r>
      <w:r>
        <w:rPr>
          <w:spacing w:val="-6"/>
        </w:rPr>
        <w:t xml:space="preserve"> </w:t>
      </w:r>
      <w:r>
        <w:t>from</w:t>
      </w:r>
      <w:r>
        <w:rPr>
          <w:spacing w:val="-6"/>
        </w:rPr>
        <w:t xml:space="preserve"> </w:t>
      </w:r>
      <w:r>
        <w:t>utilizing</w:t>
      </w:r>
      <w:r>
        <w:rPr>
          <w:spacing w:val="-6"/>
        </w:rPr>
        <w:t xml:space="preserve"> </w:t>
      </w:r>
      <w:r>
        <w:t>the</w:t>
      </w:r>
      <w:r>
        <w:rPr>
          <w:spacing w:val="-7"/>
        </w:rPr>
        <w:t xml:space="preserve"> </w:t>
      </w:r>
      <w:r>
        <w:t>Laplacian</w:t>
      </w:r>
      <w:r>
        <w:rPr>
          <w:spacing w:val="-3"/>
        </w:rPr>
        <w:t xml:space="preserve"> </w:t>
      </w:r>
      <w:r>
        <w:t>edge</w:t>
      </w:r>
      <w:r>
        <w:rPr>
          <w:spacing w:val="-7"/>
        </w:rPr>
        <w:t xml:space="preserve"> </w:t>
      </w:r>
      <w:r>
        <w:t>detection</w:t>
      </w:r>
      <w:r>
        <w:rPr>
          <w:spacing w:val="-4"/>
        </w:rPr>
        <w:t xml:space="preserve"> </w:t>
      </w:r>
      <w:r>
        <w:t>method,</w:t>
      </w:r>
      <w:r>
        <w:rPr>
          <w:spacing w:val="-6"/>
        </w:rPr>
        <w:t xml:space="preserve"> </w:t>
      </w:r>
      <w:r>
        <w:t>which</w:t>
      </w:r>
      <w:r>
        <w:rPr>
          <w:spacing w:val="-5"/>
        </w:rPr>
        <w:t xml:space="preserve"> </w:t>
      </w:r>
      <w:r>
        <w:t>employs</w:t>
      </w:r>
      <w:r>
        <w:rPr>
          <w:spacing w:val="-57"/>
        </w:rPr>
        <w:t xml:space="preserve"> </w:t>
      </w:r>
      <w:r>
        <w:t>a</w:t>
      </w:r>
      <w:r>
        <w:rPr>
          <w:spacing w:val="-2"/>
        </w:rPr>
        <w:t xml:space="preserve"> </w:t>
      </w:r>
      <w:r>
        <w:t>singular</w:t>
      </w:r>
      <w:r>
        <w:rPr>
          <w:spacing w:val="-2"/>
        </w:rPr>
        <w:t xml:space="preserve"> </w:t>
      </w:r>
      <w:r>
        <w:t>matrix to process</w:t>
      </w:r>
      <w:r>
        <w:rPr>
          <w:spacing w:val="1"/>
        </w:rPr>
        <w:t xml:space="preserve"> </w:t>
      </w:r>
      <w:r>
        <w:t>second-order derivatives simultaneously.</w:t>
      </w:r>
    </w:p>
    <w:p w14:paraId="15D752CA" w14:textId="324C2501" w:rsidR="007D20C2" w:rsidRDefault="00CA791D">
      <w:pPr>
        <w:pStyle w:val="BodyText"/>
        <w:spacing w:before="10"/>
      </w:pPr>
      <w:r>
        <w:rPr>
          <w:noProof/>
        </w:rPr>
        <mc:AlternateContent>
          <mc:Choice Requires="wpg">
            <w:drawing>
              <wp:anchor distT="0" distB="0" distL="0" distR="0" simplePos="0" relativeHeight="487601152" behindDoc="1" locked="0" layoutInCell="1" allowOverlap="1" wp14:anchorId="18609C4D" wp14:editId="079D22C9">
                <wp:simplePos x="0" y="0"/>
                <wp:positionH relativeFrom="page">
                  <wp:posOffset>2495550</wp:posOffset>
                </wp:positionH>
                <wp:positionV relativeFrom="paragraph">
                  <wp:posOffset>207010</wp:posOffset>
                </wp:positionV>
                <wp:extent cx="2305050" cy="2019300"/>
                <wp:effectExtent l="0" t="0" r="0" b="0"/>
                <wp:wrapTopAndBottom/>
                <wp:docPr id="38632498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05050" cy="2019300"/>
                          <a:chOff x="3930" y="326"/>
                          <a:chExt cx="3630" cy="3180"/>
                        </a:xfrm>
                      </wpg:grpSpPr>
                      <pic:pic xmlns:pic="http://schemas.openxmlformats.org/drawingml/2006/picture">
                        <pic:nvPicPr>
                          <pic:cNvPr id="1359077423"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3945" y="340"/>
                            <a:ext cx="3600" cy="3150"/>
                          </a:xfrm>
                          <a:prstGeom prst="rect">
                            <a:avLst/>
                          </a:prstGeom>
                          <a:noFill/>
                          <a:extLst>
                            <a:ext uri="{909E8E84-426E-40DD-AFC4-6F175D3DCCD1}">
                              <a14:hiddenFill xmlns:a14="http://schemas.microsoft.com/office/drawing/2010/main">
                                <a:solidFill>
                                  <a:srgbClr val="FFFFFF"/>
                                </a:solidFill>
                              </a14:hiddenFill>
                            </a:ext>
                          </a:extLst>
                        </pic:spPr>
                      </pic:pic>
                      <wps:wsp>
                        <wps:cNvPr id="1858778158" name="Rectangle 6"/>
                        <wps:cNvSpPr>
                          <a:spLocks noChangeArrowheads="1"/>
                        </wps:cNvSpPr>
                        <wps:spPr bwMode="auto">
                          <a:xfrm>
                            <a:off x="3937" y="333"/>
                            <a:ext cx="3615" cy="3165"/>
                          </a:xfrm>
                          <a:prstGeom prst="rect">
                            <a:avLst/>
                          </a:prstGeom>
                          <a:noFill/>
                          <a:ln w="9525">
                            <a:solidFill>
                              <a:srgbClr val="4F81B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7BEA87" id="Group 5" o:spid="_x0000_s1026" style="position:absolute;margin-left:196.5pt;margin-top:16.3pt;width:181.5pt;height:159pt;z-index:-15715328;mso-wrap-distance-left:0;mso-wrap-distance-right:0;mso-position-horizontal-relative:page" coordorigin="3930,326" coordsize="3630,3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">
                <v:shape id="Picture 7" o:spid="_x0000_s1027" type="#_x0000_t75" style="position:absolute;left:3945;top:340;width:3600;height:3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">
                  <v:imagedata r:id="rId66" o:title=""/>
                </v:shape>
                <v:rect id="Rectangle 6" o:spid="_x0000_s1028" style="position:absolute;left:3937;top:333;width:3615;height:3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" filled="f" strokecolor="#4f81bc"/>
                <w10:wrap type="topAndBottom" anchorx="page"/>
              </v:group>
            </w:pict>
          </mc:Fallback>
        </mc:AlternateContent>
      </w:r>
    </w:p>
    <w:p w14:paraId="008FD153" w14:textId="77777777" w:rsidR="007D20C2" w:rsidRDefault="007D20C2">
      <w:pPr>
        <w:pStyle w:val="BodyText"/>
        <w:spacing w:before="8"/>
        <w:rPr>
          <w:sz w:val="34"/>
        </w:rPr>
      </w:pPr>
    </w:p>
    <w:p w14:paraId="285E0AA3" w14:textId="4A3465DD" w:rsidR="007D20C2" w:rsidRDefault="00D260D4">
      <w:pPr>
        <w:pStyle w:val="BodyText"/>
        <w:ind w:left="2602"/>
      </w:pPr>
      <w:r>
        <w:t>Figure</w:t>
      </w:r>
      <w:r>
        <w:rPr>
          <w:spacing w:val="-4"/>
        </w:rPr>
        <w:t xml:space="preserve"> </w:t>
      </w:r>
      <w:r w:rsidR="0001340A">
        <w:t>24</w:t>
      </w:r>
      <w:r>
        <w:t>:</w:t>
      </w:r>
      <w:r>
        <w:rPr>
          <w:spacing w:val="-1"/>
        </w:rPr>
        <w:t xml:space="preserve"> </w:t>
      </w:r>
      <w:r>
        <w:t>Laplacian</w:t>
      </w:r>
      <w:r>
        <w:rPr>
          <w:spacing w:val="-1"/>
        </w:rPr>
        <w:t xml:space="preserve"> </w:t>
      </w:r>
      <w:r>
        <w:t>Edge</w:t>
      </w:r>
      <w:r>
        <w:rPr>
          <w:spacing w:val="-1"/>
        </w:rPr>
        <w:t xml:space="preserve"> </w:t>
      </w:r>
      <w:r>
        <w:t>Detection</w:t>
      </w:r>
    </w:p>
    <w:p w14:paraId="3ACACC82" w14:textId="77777777" w:rsidR="007D20C2" w:rsidRDefault="007D20C2">
      <w:pPr>
        <w:pStyle w:val="BodyText"/>
        <w:rPr>
          <w:sz w:val="20"/>
        </w:rPr>
      </w:pPr>
    </w:p>
    <w:p w14:paraId="11146C89" w14:textId="77777777" w:rsidR="007D20C2" w:rsidRDefault="007D20C2">
      <w:pPr>
        <w:pStyle w:val="BodyText"/>
        <w:rPr>
          <w:sz w:val="20"/>
        </w:rPr>
      </w:pPr>
    </w:p>
    <w:p w14:paraId="579482B5" w14:textId="67F549FF" w:rsidR="007D20C2" w:rsidRDefault="00CA791D">
      <w:pPr>
        <w:pStyle w:val="BodyText"/>
        <w:spacing w:before="3"/>
        <w:rPr>
          <w:sz w:val="10"/>
        </w:rPr>
      </w:pPr>
      <w:r>
        <w:rPr>
          <w:noProof/>
        </w:rPr>
        <mc:AlternateContent>
          <mc:Choice Requires="wpg">
            <w:drawing>
              <wp:anchor distT="0" distB="0" distL="0" distR="0" simplePos="0" relativeHeight="487601664" behindDoc="1" locked="0" layoutInCell="1" allowOverlap="1" wp14:anchorId="4D58EE78" wp14:editId="72ACBDAB">
                <wp:simplePos x="0" y="0"/>
                <wp:positionH relativeFrom="page">
                  <wp:posOffset>1215390</wp:posOffset>
                </wp:positionH>
                <wp:positionV relativeFrom="paragraph">
                  <wp:posOffset>100330</wp:posOffset>
                </wp:positionV>
                <wp:extent cx="5665470" cy="1863090"/>
                <wp:effectExtent l="0" t="0" r="0" b="0"/>
                <wp:wrapTopAndBottom/>
                <wp:docPr id="828970145"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65470" cy="1863090"/>
                          <a:chOff x="1914" y="158"/>
                          <a:chExt cx="8922" cy="2934"/>
                        </a:xfrm>
                      </wpg:grpSpPr>
                      <pic:pic xmlns:pic="http://schemas.openxmlformats.org/drawingml/2006/picture">
                        <pic:nvPicPr>
                          <pic:cNvPr id="2016369885"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1929" y="172"/>
                            <a:ext cx="8892" cy="2904"/>
                          </a:xfrm>
                          <a:prstGeom prst="rect">
                            <a:avLst/>
                          </a:prstGeom>
                          <a:noFill/>
                          <a:extLst>
                            <a:ext uri="{909E8E84-426E-40DD-AFC4-6F175D3DCCD1}">
                              <a14:hiddenFill xmlns:a14="http://schemas.microsoft.com/office/drawing/2010/main">
                                <a:solidFill>
                                  <a:srgbClr val="FFFFFF"/>
                                </a:solidFill>
                              </a14:hiddenFill>
                            </a:ext>
                          </a:extLst>
                        </pic:spPr>
                      </pic:pic>
                      <wps:wsp>
                        <wps:cNvPr id="2143686667" name="Rectangle 3"/>
                        <wps:cNvSpPr>
                          <a:spLocks noChangeArrowheads="1"/>
                        </wps:cNvSpPr>
                        <wps:spPr bwMode="auto">
                          <a:xfrm>
                            <a:off x="1921" y="165"/>
                            <a:ext cx="8907" cy="2919"/>
                          </a:xfrm>
                          <a:prstGeom prst="rect">
                            <a:avLst/>
                          </a:prstGeom>
                          <a:noFill/>
                          <a:ln w="9525">
                            <a:solidFill>
                              <a:srgbClr val="4F81B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9DB47F" id="Group 2" o:spid="_x0000_s1026" style="position:absolute;margin-left:95.7pt;margin-top:7.9pt;width:446.1pt;height:146.7pt;z-index:-15714816;mso-wrap-distance-left:0;mso-wrap-distance-right:0;mso-position-horizontal-relative:page" coordorigin="1914,158" coordsize="8922,29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">
                <v:shape id="Picture 4" o:spid="_x0000_s1027" type="#_x0000_t75" style="position:absolute;left:1929;top:172;width:8892;height:2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">
                  <v:imagedata r:id="rId68" o:title=""/>
                </v:shape>
                <v:rect id="Rectangle 3" o:spid="_x0000_s1028" style="position:absolute;left:1921;top:165;width:8907;height:2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" filled="f" strokecolor="#4f81bc"/>
                <w10:wrap type="topAndBottom" anchorx="page"/>
              </v:group>
            </w:pict>
          </mc:Fallback>
        </mc:AlternateContent>
      </w:r>
    </w:p>
    <w:p w14:paraId="776749C5" w14:textId="77777777" w:rsidR="007D20C2" w:rsidRDefault="007D20C2">
      <w:pPr>
        <w:rPr>
          <w:sz w:val="10"/>
        </w:rPr>
        <w:sectPr w:rsidR="007D20C2" w:rsidSect="001F0049">
          <w:pgSz w:w="12240" w:h="15840"/>
          <w:pgMar w:top="1440" w:right="980" w:bottom="1800" w:left="1560" w:header="0" w:footer="1535" w:gutter="0"/>
          <w:cols w:space="720"/>
        </w:sectPr>
      </w:pPr>
    </w:p>
    <w:p w14:paraId="5085F99C" w14:textId="0A2C5741" w:rsidR="007D20C2" w:rsidRDefault="00D260D4">
      <w:pPr>
        <w:pStyle w:val="BodyText"/>
        <w:spacing w:before="78"/>
        <w:ind w:left="621"/>
      </w:pPr>
      <w:r>
        <w:lastRenderedPageBreak/>
        <w:t>Figure</w:t>
      </w:r>
      <w:r>
        <w:rPr>
          <w:spacing w:val="-3"/>
        </w:rPr>
        <w:t xml:space="preserve"> </w:t>
      </w:r>
      <w:r w:rsidR="0001340A">
        <w:t>25</w:t>
      </w:r>
      <w:r>
        <w:t>:</w:t>
      </w:r>
      <w:r>
        <w:rPr>
          <w:spacing w:val="-1"/>
        </w:rPr>
        <w:t xml:space="preserve"> </w:t>
      </w:r>
      <w:r>
        <w:t>The</w:t>
      </w:r>
      <w:r>
        <w:rPr>
          <w:spacing w:val="-3"/>
        </w:rPr>
        <w:t xml:space="preserve"> </w:t>
      </w:r>
      <w:r>
        <w:t>Laplacian</w:t>
      </w:r>
      <w:r>
        <w:rPr>
          <w:spacing w:val="-1"/>
        </w:rPr>
        <w:t xml:space="preserve"> </w:t>
      </w:r>
      <w:r>
        <w:t>matrix</w:t>
      </w:r>
      <w:r>
        <w:rPr>
          <w:spacing w:val="-1"/>
        </w:rPr>
        <w:t xml:space="preserve"> </w:t>
      </w:r>
      <w:r>
        <w:t>was</w:t>
      </w:r>
      <w:r>
        <w:rPr>
          <w:spacing w:val="1"/>
        </w:rPr>
        <w:t xml:space="preserve"> </w:t>
      </w:r>
      <w:r>
        <w:t>calculated</w:t>
      </w:r>
      <w:r>
        <w:rPr>
          <w:spacing w:val="-1"/>
        </w:rPr>
        <w:t xml:space="preserve"> </w:t>
      </w:r>
      <w:r>
        <w:t>four</w:t>
      </w:r>
      <w:r>
        <w:rPr>
          <w:spacing w:val="-1"/>
        </w:rPr>
        <w:t xml:space="preserve"> </w:t>
      </w:r>
      <w:r>
        <w:t>times,</w:t>
      </w:r>
      <w:r>
        <w:rPr>
          <w:spacing w:val="-1"/>
        </w:rPr>
        <w:t xml:space="preserve"> </w:t>
      </w:r>
      <w:r>
        <w:t>along</w:t>
      </w:r>
      <w:r>
        <w:rPr>
          <w:spacing w:val="-1"/>
        </w:rPr>
        <w:t xml:space="preserve"> </w:t>
      </w:r>
      <w:r>
        <w:t>with</w:t>
      </w:r>
      <w:r>
        <w:rPr>
          <w:spacing w:val="-1"/>
        </w:rPr>
        <w:t xml:space="preserve"> </w:t>
      </w:r>
      <w:r>
        <w:t>the</w:t>
      </w:r>
      <w:r>
        <w:rPr>
          <w:spacing w:val="-1"/>
        </w:rPr>
        <w:t xml:space="preserve"> </w:t>
      </w:r>
      <w:r>
        <w:t>mean.</w:t>
      </w:r>
    </w:p>
    <w:p w14:paraId="3EC5B701" w14:textId="77777777" w:rsidR="007D20C2" w:rsidRDefault="007D20C2">
      <w:pPr>
        <w:pStyle w:val="BodyText"/>
        <w:spacing w:before="4"/>
        <w:rPr>
          <w:sz w:val="29"/>
        </w:rPr>
      </w:pPr>
    </w:p>
    <w:p w14:paraId="420A7954" w14:textId="77777777" w:rsidR="007D20C2" w:rsidRDefault="00D260D4">
      <w:pPr>
        <w:pStyle w:val="BodyText"/>
        <w:spacing w:before="1" w:line="360" w:lineRule="auto"/>
        <w:ind w:left="142" w:right="151"/>
        <w:jc w:val="both"/>
      </w:pPr>
      <w:r>
        <w:t>The</w:t>
      </w:r>
      <w:r>
        <w:rPr>
          <w:spacing w:val="-5"/>
        </w:rPr>
        <w:t xml:space="preserve"> </w:t>
      </w:r>
      <w:r>
        <w:t>Laplacian</w:t>
      </w:r>
      <w:r>
        <w:rPr>
          <w:spacing w:val="-1"/>
        </w:rPr>
        <w:t xml:space="preserve"> </w:t>
      </w:r>
      <w:r>
        <w:t>edge</w:t>
      </w:r>
      <w:r>
        <w:rPr>
          <w:spacing w:val="-2"/>
        </w:rPr>
        <w:t xml:space="preserve"> </w:t>
      </w:r>
      <w:r>
        <w:t>detection</w:t>
      </w:r>
      <w:r>
        <w:rPr>
          <w:spacing w:val="-4"/>
        </w:rPr>
        <w:t xml:space="preserve"> </w:t>
      </w:r>
      <w:r>
        <w:t>method</w:t>
      </w:r>
      <w:r>
        <w:rPr>
          <w:spacing w:val="-4"/>
        </w:rPr>
        <w:t xml:space="preserve"> </w:t>
      </w:r>
      <w:r>
        <w:t>demonstrated</w:t>
      </w:r>
      <w:r>
        <w:rPr>
          <w:spacing w:val="-3"/>
        </w:rPr>
        <w:t xml:space="preserve"> </w:t>
      </w:r>
      <w:r>
        <w:t>superiority</w:t>
      </w:r>
      <w:r>
        <w:rPr>
          <w:spacing w:val="-4"/>
        </w:rPr>
        <w:t xml:space="preserve"> </w:t>
      </w:r>
      <w:r>
        <w:t>over</w:t>
      </w:r>
      <w:r>
        <w:rPr>
          <w:spacing w:val="-5"/>
        </w:rPr>
        <w:t xml:space="preserve"> </w:t>
      </w:r>
      <w:r>
        <w:t>Sobel edge</w:t>
      </w:r>
      <w:r>
        <w:rPr>
          <w:spacing w:val="-5"/>
        </w:rPr>
        <w:t xml:space="preserve"> </w:t>
      </w:r>
      <w:r>
        <w:t>recognition</w:t>
      </w:r>
      <w:r>
        <w:rPr>
          <w:spacing w:val="-3"/>
        </w:rPr>
        <w:t xml:space="preserve"> </w:t>
      </w:r>
      <w:r>
        <w:t>in</w:t>
      </w:r>
      <w:r>
        <w:rPr>
          <w:spacing w:val="-2"/>
        </w:rPr>
        <w:t xml:space="preserve"> </w:t>
      </w:r>
      <w:r>
        <w:t>the</w:t>
      </w:r>
      <w:r>
        <w:rPr>
          <w:spacing w:val="-58"/>
        </w:rPr>
        <w:t xml:space="preserve"> </w:t>
      </w:r>
      <w:r>
        <w:t>two</w:t>
      </w:r>
      <w:r>
        <w:rPr>
          <w:spacing w:val="-1"/>
        </w:rPr>
        <w:t xml:space="preserve"> </w:t>
      </w:r>
      <w:r>
        <w:t>discussed</w:t>
      </w:r>
      <w:r>
        <w:rPr>
          <w:spacing w:val="-1"/>
        </w:rPr>
        <w:t xml:space="preserve"> </w:t>
      </w:r>
      <w:r>
        <w:t>edge</w:t>
      </w:r>
      <w:r>
        <w:rPr>
          <w:spacing w:val="-2"/>
        </w:rPr>
        <w:t xml:space="preserve"> </w:t>
      </w:r>
      <w:r>
        <w:t>detection</w:t>
      </w:r>
      <w:r>
        <w:rPr>
          <w:spacing w:val="-1"/>
        </w:rPr>
        <w:t xml:space="preserve"> </w:t>
      </w:r>
      <w:r>
        <w:t>matrices.</w:t>
      </w:r>
      <w:r>
        <w:rPr>
          <w:spacing w:val="-1"/>
        </w:rPr>
        <w:t xml:space="preserve"> </w:t>
      </w:r>
      <w:r>
        <w:t>As</w:t>
      </w:r>
      <w:r>
        <w:rPr>
          <w:spacing w:val="-1"/>
        </w:rPr>
        <w:t xml:space="preserve"> </w:t>
      </w:r>
      <w:r>
        <w:t>a</w:t>
      </w:r>
      <w:r>
        <w:rPr>
          <w:spacing w:val="-2"/>
        </w:rPr>
        <w:t xml:space="preserve"> </w:t>
      </w:r>
      <w:r>
        <w:t>result,</w:t>
      </w:r>
      <w:r>
        <w:rPr>
          <w:spacing w:val="-1"/>
        </w:rPr>
        <w:t xml:space="preserve"> </w:t>
      </w:r>
      <w:r>
        <w:t>it was</w:t>
      </w:r>
      <w:r>
        <w:rPr>
          <w:spacing w:val="-1"/>
        </w:rPr>
        <w:t xml:space="preserve"> </w:t>
      </w:r>
      <w:r>
        <w:t>chosen</w:t>
      </w:r>
      <w:r>
        <w:rPr>
          <w:spacing w:val="-1"/>
        </w:rPr>
        <w:t xml:space="preserve"> </w:t>
      </w:r>
      <w:r>
        <w:t>for</w:t>
      </w:r>
      <w:r>
        <w:rPr>
          <w:spacing w:val="-3"/>
        </w:rPr>
        <w:t xml:space="preserve"> </w:t>
      </w:r>
      <w:r>
        <w:t>edge</w:t>
      </w:r>
      <w:r>
        <w:rPr>
          <w:spacing w:val="-2"/>
        </w:rPr>
        <w:t xml:space="preserve"> </w:t>
      </w:r>
      <w:r>
        <w:t>detection</w:t>
      </w:r>
      <w:r>
        <w:rPr>
          <w:spacing w:val="-1"/>
        </w:rPr>
        <w:t xml:space="preserve"> </w:t>
      </w:r>
      <w:r>
        <w:t>in</w:t>
      </w:r>
      <w:r>
        <w:rPr>
          <w:spacing w:val="-1"/>
        </w:rPr>
        <w:t xml:space="preserve"> </w:t>
      </w:r>
      <w:r>
        <w:t>the</w:t>
      </w:r>
      <w:r>
        <w:rPr>
          <w:spacing w:val="-2"/>
        </w:rPr>
        <w:t xml:space="preserve"> </w:t>
      </w:r>
      <w:r>
        <w:t>parking</w:t>
      </w:r>
      <w:r>
        <w:rPr>
          <w:spacing w:val="-57"/>
        </w:rPr>
        <w:t xml:space="preserve"> </w:t>
      </w:r>
      <w:r>
        <w:t>area.</w:t>
      </w:r>
      <w:r>
        <w:rPr>
          <w:spacing w:val="-4"/>
        </w:rPr>
        <w:t xml:space="preserve"> </w:t>
      </w:r>
      <w:r>
        <w:t>However,</w:t>
      </w:r>
      <w:r>
        <w:rPr>
          <w:spacing w:val="-5"/>
        </w:rPr>
        <w:t xml:space="preserve"> </w:t>
      </w:r>
      <w:r>
        <w:t>an</w:t>
      </w:r>
      <w:r>
        <w:rPr>
          <w:spacing w:val="-6"/>
        </w:rPr>
        <w:t xml:space="preserve"> </w:t>
      </w:r>
      <w:r>
        <w:t>increase</w:t>
      </w:r>
      <w:r>
        <w:rPr>
          <w:spacing w:val="-7"/>
        </w:rPr>
        <w:t xml:space="preserve"> </w:t>
      </w:r>
      <w:r>
        <w:t>in</w:t>
      </w:r>
      <w:r>
        <w:rPr>
          <w:spacing w:val="-6"/>
        </w:rPr>
        <w:t xml:space="preserve"> </w:t>
      </w:r>
      <w:r>
        <w:t>misidentified</w:t>
      </w:r>
      <w:r>
        <w:rPr>
          <w:spacing w:val="-6"/>
        </w:rPr>
        <w:t xml:space="preserve"> </w:t>
      </w:r>
      <w:r>
        <w:t>cars</w:t>
      </w:r>
      <w:r>
        <w:rPr>
          <w:spacing w:val="-6"/>
        </w:rPr>
        <w:t xml:space="preserve"> </w:t>
      </w:r>
      <w:r>
        <w:t>within</w:t>
      </w:r>
      <w:r>
        <w:rPr>
          <w:spacing w:val="-6"/>
        </w:rPr>
        <w:t xml:space="preserve"> </w:t>
      </w:r>
      <w:r>
        <w:t>the</w:t>
      </w:r>
      <w:r>
        <w:rPr>
          <w:spacing w:val="-3"/>
        </w:rPr>
        <w:t xml:space="preserve"> </w:t>
      </w:r>
      <w:r>
        <w:t>parking</w:t>
      </w:r>
      <w:r>
        <w:rPr>
          <w:spacing w:val="-4"/>
        </w:rPr>
        <w:t xml:space="preserve"> </w:t>
      </w:r>
      <w:r>
        <w:t>area</w:t>
      </w:r>
      <w:r>
        <w:rPr>
          <w:spacing w:val="-7"/>
        </w:rPr>
        <w:t xml:space="preserve"> </w:t>
      </w:r>
      <w:r>
        <w:t>occurred</w:t>
      </w:r>
      <w:r>
        <w:rPr>
          <w:spacing w:val="-4"/>
        </w:rPr>
        <w:t xml:space="preserve"> </w:t>
      </w:r>
      <w:r>
        <w:t>when</w:t>
      </w:r>
      <w:r>
        <w:rPr>
          <w:spacing w:val="-3"/>
        </w:rPr>
        <w:t xml:space="preserve"> </w:t>
      </w:r>
      <w:r>
        <w:t>employing</w:t>
      </w:r>
      <w:r>
        <w:rPr>
          <w:spacing w:val="-58"/>
        </w:rPr>
        <w:t xml:space="preserve"> </w:t>
      </w:r>
      <w:r>
        <w:t>the Laplacian method. To mitigate this issue, an optimal threshold of 2.7 was applied (Arnott &amp;</w:t>
      </w:r>
      <w:r>
        <w:rPr>
          <w:spacing w:val="1"/>
        </w:rPr>
        <w:t xml:space="preserve"> </w:t>
      </w:r>
      <w:r>
        <w:t>Inci,</w:t>
      </w:r>
      <w:r>
        <w:rPr>
          <w:spacing w:val="-1"/>
        </w:rPr>
        <w:t xml:space="preserve"> </w:t>
      </w:r>
      <w:r>
        <w:t>2006b).</w:t>
      </w:r>
    </w:p>
    <w:p w14:paraId="26DD6ECC" w14:textId="77777777" w:rsidR="007D20C2" w:rsidRDefault="007D20C2">
      <w:pPr>
        <w:pStyle w:val="BodyText"/>
        <w:rPr>
          <w:sz w:val="26"/>
        </w:rPr>
      </w:pPr>
    </w:p>
    <w:p w14:paraId="17F05570" w14:textId="77777777" w:rsidR="007D20C2" w:rsidRDefault="007D20C2">
      <w:pPr>
        <w:pStyle w:val="BodyText"/>
        <w:spacing w:before="4"/>
        <w:rPr>
          <w:sz w:val="27"/>
        </w:rPr>
      </w:pPr>
    </w:p>
    <w:p w14:paraId="7A0A6E8B" w14:textId="77777777" w:rsidR="007D20C2" w:rsidRDefault="00D260D4">
      <w:pPr>
        <w:pStyle w:val="Heading1"/>
        <w:numPr>
          <w:ilvl w:val="1"/>
          <w:numId w:val="12"/>
        </w:numPr>
        <w:tabs>
          <w:tab w:val="left" w:pos="502"/>
        </w:tabs>
        <w:jc w:val="both"/>
      </w:pPr>
      <w:r>
        <w:t>Summary</w:t>
      </w:r>
    </w:p>
    <w:p w14:paraId="7D3FC7EC" w14:textId="77777777" w:rsidR="007D20C2" w:rsidRDefault="00D260D4">
      <w:pPr>
        <w:pStyle w:val="BodyText"/>
        <w:spacing w:before="137" w:line="360" w:lineRule="auto"/>
        <w:ind w:left="142" w:right="149" w:firstLine="719"/>
        <w:jc w:val="both"/>
      </w:pPr>
      <w:r>
        <w:t>Efficient</w:t>
      </w:r>
      <w:r>
        <w:rPr>
          <w:spacing w:val="-12"/>
        </w:rPr>
        <w:t xml:space="preserve"> </w:t>
      </w:r>
      <w:r>
        <w:t>traffic</w:t>
      </w:r>
      <w:r>
        <w:rPr>
          <w:spacing w:val="-12"/>
        </w:rPr>
        <w:t xml:space="preserve"> </w:t>
      </w:r>
      <w:r>
        <w:t>management</w:t>
      </w:r>
      <w:r>
        <w:rPr>
          <w:spacing w:val="-12"/>
        </w:rPr>
        <w:t xml:space="preserve"> </w:t>
      </w:r>
      <w:r>
        <w:t>and</w:t>
      </w:r>
      <w:r>
        <w:rPr>
          <w:spacing w:val="-11"/>
        </w:rPr>
        <w:t xml:space="preserve"> </w:t>
      </w:r>
      <w:r>
        <w:t>significant</w:t>
      </w:r>
      <w:r>
        <w:rPr>
          <w:spacing w:val="-12"/>
        </w:rPr>
        <w:t xml:space="preserve"> </w:t>
      </w:r>
      <w:r>
        <w:t>fuel</w:t>
      </w:r>
      <w:r>
        <w:rPr>
          <w:spacing w:val="-14"/>
        </w:rPr>
        <w:t xml:space="preserve"> </w:t>
      </w:r>
      <w:r>
        <w:t>savings</w:t>
      </w:r>
      <w:r>
        <w:rPr>
          <w:spacing w:val="-11"/>
        </w:rPr>
        <w:t xml:space="preserve"> </w:t>
      </w:r>
      <w:r>
        <w:t>can</w:t>
      </w:r>
      <w:r>
        <w:rPr>
          <w:spacing w:val="-12"/>
        </w:rPr>
        <w:t xml:space="preserve"> </w:t>
      </w:r>
      <w:r>
        <w:t>be</w:t>
      </w:r>
      <w:r>
        <w:rPr>
          <w:spacing w:val="-13"/>
        </w:rPr>
        <w:t xml:space="preserve"> </w:t>
      </w:r>
      <w:r>
        <w:t>realized</w:t>
      </w:r>
      <w:r>
        <w:rPr>
          <w:spacing w:val="-11"/>
        </w:rPr>
        <w:t xml:space="preserve"> </w:t>
      </w:r>
      <w:r>
        <w:t>through</w:t>
      </w:r>
      <w:r>
        <w:rPr>
          <w:spacing w:val="-13"/>
        </w:rPr>
        <w:t xml:space="preserve"> </w:t>
      </w:r>
      <w:r>
        <w:t>intelligent</w:t>
      </w:r>
      <w:r>
        <w:rPr>
          <w:spacing w:val="-58"/>
        </w:rPr>
        <w:t xml:space="preserve"> </w:t>
      </w:r>
      <w:r>
        <w:t>parking</w:t>
      </w:r>
      <w:r>
        <w:rPr>
          <w:spacing w:val="-2"/>
        </w:rPr>
        <w:t xml:space="preserve"> </w:t>
      </w:r>
      <w:r>
        <w:t>systems</w:t>
      </w:r>
      <w:r>
        <w:rPr>
          <w:spacing w:val="-2"/>
        </w:rPr>
        <w:t xml:space="preserve"> </w:t>
      </w:r>
      <w:r>
        <w:t>that</w:t>
      </w:r>
      <w:r>
        <w:rPr>
          <w:spacing w:val="-2"/>
        </w:rPr>
        <w:t xml:space="preserve"> </w:t>
      </w:r>
      <w:r>
        <w:t>accurately</w:t>
      </w:r>
      <w:r>
        <w:rPr>
          <w:spacing w:val="-1"/>
        </w:rPr>
        <w:t xml:space="preserve"> </w:t>
      </w:r>
      <w:r>
        <w:t>detect</w:t>
      </w:r>
      <w:r>
        <w:rPr>
          <w:spacing w:val="-2"/>
        </w:rPr>
        <w:t xml:space="preserve"> </w:t>
      </w:r>
      <w:r>
        <w:t>available</w:t>
      </w:r>
      <w:r>
        <w:rPr>
          <w:spacing w:val="-3"/>
        </w:rPr>
        <w:t xml:space="preserve"> </w:t>
      </w:r>
      <w:r>
        <w:t>spots</w:t>
      </w:r>
      <w:r>
        <w:rPr>
          <w:spacing w:val="-2"/>
        </w:rPr>
        <w:t xml:space="preserve"> </w:t>
      </w:r>
      <w:r>
        <w:t>and</w:t>
      </w:r>
      <w:r>
        <w:rPr>
          <w:spacing w:val="-1"/>
        </w:rPr>
        <w:t xml:space="preserve"> </w:t>
      </w:r>
      <w:r>
        <w:t>monitor</w:t>
      </w:r>
      <w:r>
        <w:rPr>
          <w:spacing w:val="-2"/>
        </w:rPr>
        <w:t xml:space="preserve"> </w:t>
      </w:r>
      <w:r>
        <w:t>vehicle</w:t>
      </w:r>
      <w:r>
        <w:rPr>
          <w:spacing w:val="-6"/>
        </w:rPr>
        <w:t xml:space="preserve"> </w:t>
      </w:r>
      <w:r>
        <w:t>arrivals</w:t>
      </w:r>
      <w:r>
        <w:rPr>
          <w:spacing w:val="-1"/>
        </w:rPr>
        <w:t xml:space="preserve"> </w:t>
      </w:r>
      <w:r>
        <w:t>and</w:t>
      </w:r>
      <w:r>
        <w:rPr>
          <w:spacing w:val="-2"/>
        </w:rPr>
        <w:t xml:space="preserve"> </w:t>
      </w:r>
      <w:r>
        <w:t>departures.</w:t>
      </w:r>
      <w:r>
        <w:rPr>
          <w:spacing w:val="-58"/>
        </w:rPr>
        <w:t xml:space="preserve"> </w:t>
      </w:r>
      <w:r>
        <w:t>Utilizing camera image streams eliminates the necessity for extra sensors in parking areas. Our</w:t>
      </w:r>
      <w:r>
        <w:rPr>
          <w:spacing w:val="1"/>
        </w:rPr>
        <w:t xml:space="preserve"> </w:t>
      </w:r>
      <w:r>
        <w:t>research</w:t>
      </w:r>
      <w:r>
        <w:rPr>
          <w:spacing w:val="-2"/>
        </w:rPr>
        <w:t xml:space="preserve"> </w:t>
      </w:r>
      <w:r>
        <w:t>introduces</w:t>
      </w:r>
      <w:r>
        <w:rPr>
          <w:spacing w:val="-2"/>
        </w:rPr>
        <w:t xml:space="preserve"> </w:t>
      </w:r>
      <w:r>
        <w:t>an</w:t>
      </w:r>
      <w:r>
        <w:rPr>
          <w:spacing w:val="-1"/>
        </w:rPr>
        <w:t xml:space="preserve"> </w:t>
      </w:r>
      <w:r>
        <w:t>innovative</w:t>
      </w:r>
      <w:r>
        <w:rPr>
          <w:spacing w:val="-2"/>
        </w:rPr>
        <w:t xml:space="preserve"> </w:t>
      </w:r>
      <w:r>
        <w:t>vehicle</w:t>
      </w:r>
      <w:r>
        <w:rPr>
          <w:spacing w:val="-2"/>
        </w:rPr>
        <w:t xml:space="preserve"> </w:t>
      </w:r>
      <w:r>
        <w:t>recognition</w:t>
      </w:r>
      <w:r>
        <w:rPr>
          <w:spacing w:val="-2"/>
        </w:rPr>
        <w:t xml:space="preserve"> </w:t>
      </w:r>
      <w:r>
        <w:t>method</w:t>
      </w:r>
      <w:r>
        <w:rPr>
          <w:spacing w:val="-1"/>
        </w:rPr>
        <w:t xml:space="preserve"> </w:t>
      </w:r>
      <w:r>
        <w:t>for</w:t>
      </w:r>
      <w:r>
        <w:rPr>
          <w:spacing w:val="-3"/>
        </w:rPr>
        <w:t xml:space="preserve"> </w:t>
      </w:r>
      <w:r>
        <w:t>detecting</w:t>
      </w:r>
      <w:r>
        <w:rPr>
          <w:spacing w:val="-1"/>
        </w:rPr>
        <w:t xml:space="preserve"> </w:t>
      </w:r>
      <w:r>
        <w:t>vacant</w:t>
      </w:r>
      <w:r>
        <w:rPr>
          <w:spacing w:val="-2"/>
        </w:rPr>
        <w:t xml:space="preserve"> </w:t>
      </w:r>
      <w:r>
        <w:t>parking</w:t>
      </w:r>
      <w:r>
        <w:rPr>
          <w:spacing w:val="-1"/>
        </w:rPr>
        <w:t xml:space="preserve"> </w:t>
      </w:r>
      <w:r>
        <w:t>spaces,</w:t>
      </w:r>
      <w:r>
        <w:rPr>
          <w:spacing w:val="-58"/>
        </w:rPr>
        <w:t xml:space="preserve"> </w:t>
      </w:r>
      <w:r>
        <w:t>employing Faster R-CNN. Furthermore, deep convolutional features are utilized to monitor the</w:t>
      </w:r>
      <w:r>
        <w:rPr>
          <w:spacing w:val="1"/>
        </w:rPr>
        <w:t xml:space="preserve"> </w:t>
      </w:r>
      <w:r>
        <w:t>count</w:t>
      </w:r>
      <w:r>
        <w:rPr>
          <w:spacing w:val="-1"/>
        </w:rPr>
        <w:t xml:space="preserve"> </w:t>
      </w:r>
      <w:r>
        <w:t>of vehicle</w:t>
      </w:r>
      <w:r>
        <w:rPr>
          <w:spacing w:val="1"/>
        </w:rPr>
        <w:t xml:space="preserve"> </w:t>
      </w:r>
      <w:r>
        <w:t>entries and exits.</w:t>
      </w:r>
    </w:p>
    <w:p w14:paraId="12E5ABA3" w14:textId="77777777" w:rsidR="007D20C2" w:rsidRDefault="007D20C2">
      <w:pPr>
        <w:spacing w:line="360" w:lineRule="auto"/>
        <w:jc w:val="both"/>
        <w:sectPr w:rsidR="007D20C2" w:rsidSect="001F0049">
          <w:pgSz w:w="12240" w:h="15840"/>
          <w:pgMar w:top="1340" w:right="980" w:bottom="1800" w:left="1560" w:header="0" w:footer="1535" w:gutter="0"/>
          <w:cols w:space="720"/>
        </w:sectPr>
      </w:pPr>
    </w:p>
    <w:p w14:paraId="0FF64C48" w14:textId="77777777" w:rsidR="007D20C2" w:rsidRDefault="007D20C2">
      <w:pPr>
        <w:pStyle w:val="BodyText"/>
        <w:rPr>
          <w:sz w:val="20"/>
        </w:rPr>
      </w:pPr>
    </w:p>
    <w:p w14:paraId="76D9253E" w14:textId="77777777" w:rsidR="007D20C2" w:rsidRDefault="007D20C2">
      <w:pPr>
        <w:pStyle w:val="BodyText"/>
        <w:rPr>
          <w:sz w:val="20"/>
        </w:rPr>
      </w:pPr>
    </w:p>
    <w:p w14:paraId="0376B97B" w14:textId="77777777" w:rsidR="007D20C2" w:rsidRDefault="007D20C2">
      <w:pPr>
        <w:pStyle w:val="BodyText"/>
        <w:rPr>
          <w:sz w:val="20"/>
        </w:rPr>
      </w:pPr>
    </w:p>
    <w:p w14:paraId="7CB66432" w14:textId="77777777" w:rsidR="007D20C2" w:rsidRDefault="007D20C2">
      <w:pPr>
        <w:pStyle w:val="BodyText"/>
        <w:rPr>
          <w:sz w:val="20"/>
        </w:rPr>
      </w:pPr>
    </w:p>
    <w:p w14:paraId="7C2EBB0F" w14:textId="77777777" w:rsidR="007D20C2" w:rsidRDefault="007D20C2">
      <w:pPr>
        <w:pStyle w:val="BodyText"/>
        <w:spacing w:before="8"/>
        <w:rPr>
          <w:sz w:val="20"/>
        </w:rPr>
      </w:pPr>
    </w:p>
    <w:p w14:paraId="27CB3A0B" w14:textId="77777777" w:rsidR="007D20C2" w:rsidRDefault="00D260D4">
      <w:pPr>
        <w:pStyle w:val="Heading1"/>
        <w:spacing w:before="1"/>
        <w:ind w:left="3878" w:right="3887" w:firstLine="0"/>
        <w:jc w:val="center"/>
      </w:pPr>
      <w:r>
        <w:t>CHAPTER</w:t>
      </w:r>
      <w:r>
        <w:rPr>
          <w:spacing w:val="-1"/>
        </w:rPr>
        <w:t xml:space="preserve"> </w:t>
      </w:r>
      <w:r>
        <w:t>6</w:t>
      </w:r>
    </w:p>
    <w:p w14:paraId="3A7E7AC2" w14:textId="77777777" w:rsidR="007D20C2" w:rsidRDefault="00D260D4">
      <w:pPr>
        <w:spacing w:before="139"/>
        <w:ind w:left="307" w:right="315"/>
        <w:jc w:val="center"/>
        <w:rPr>
          <w:b/>
          <w:sz w:val="24"/>
        </w:rPr>
      </w:pPr>
      <w:r>
        <w:rPr>
          <w:b/>
          <w:sz w:val="24"/>
        </w:rPr>
        <w:t>CONCLUSION</w:t>
      </w:r>
      <w:r>
        <w:rPr>
          <w:b/>
          <w:spacing w:val="-2"/>
          <w:sz w:val="24"/>
        </w:rPr>
        <w:t xml:space="preserve"> </w:t>
      </w:r>
      <w:r>
        <w:rPr>
          <w:b/>
          <w:sz w:val="24"/>
        </w:rPr>
        <w:t>AND</w:t>
      </w:r>
      <w:r>
        <w:rPr>
          <w:b/>
          <w:spacing w:val="-1"/>
          <w:sz w:val="24"/>
        </w:rPr>
        <w:t xml:space="preserve"> </w:t>
      </w:r>
      <w:r>
        <w:rPr>
          <w:b/>
          <w:sz w:val="24"/>
        </w:rPr>
        <w:t>RECOMMENDATIONS</w:t>
      </w:r>
    </w:p>
    <w:p w14:paraId="21383840" w14:textId="77777777" w:rsidR="007D20C2" w:rsidRDefault="007D20C2">
      <w:pPr>
        <w:pStyle w:val="BodyText"/>
        <w:rPr>
          <w:b/>
          <w:sz w:val="26"/>
        </w:rPr>
      </w:pPr>
    </w:p>
    <w:p w14:paraId="04D2A594" w14:textId="77777777" w:rsidR="007D20C2" w:rsidRDefault="007D20C2">
      <w:pPr>
        <w:pStyle w:val="BodyText"/>
        <w:rPr>
          <w:b/>
          <w:sz w:val="22"/>
        </w:rPr>
      </w:pPr>
    </w:p>
    <w:p w14:paraId="2026C654" w14:textId="77777777" w:rsidR="007D20C2" w:rsidRDefault="00D260D4">
      <w:pPr>
        <w:pStyle w:val="Heading1"/>
        <w:numPr>
          <w:ilvl w:val="1"/>
          <w:numId w:val="11"/>
        </w:numPr>
        <w:tabs>
          <w:tab w:val="left" w:pos="503"/>
        </w:tabs>
        <w:ind w:hanging="361"/>
      </w:pPr>
      <w:r>
        <w:t>CONCLUSIONS</w:t>
      </w:r>
    </w:p>
    <w:p w14:paraId="0A935AC3" w14:textId="77777777" w:rsidR="007D20C2" w:rsidRDefault="00D260D4">
      <w:pPr>
        <w:pStyle w:val="BodyText"/>
        <w:spacing w:before="137" w:line="360" w:lineRule="auto"/>
        <w:ind w:left="142" w:right="149" w:firstLine="719"/>
        <w:jc w:val="both"/>
      </w:pPr>
      <w:r>
        <w:t>The main goal of the project was to develop, evaluate, and refine a predictive model for</w:t>
      </w:r>
      <w:r>
        <w:rPr>
          <w:spacing w:val="1"/>
        </w:rPr>
        <w:t xml:space="preserve"> </w:t>
      </w:r>
      <w:r>
        <w:t>identifying parking spaces. Utilizing the PKLOT dataset, which contains standardized items, we</w:t>
      </w:r>
      <w:r>
        <w:rPr>
          <w:spacing w:val="1"/>
        </w:rPr>
        <w:t xml:space="preserve"> </w:t>
      </w:r>
      <w:r>
        <w:t>constructed</w:t>
      </w:r>
      <w:r>
        <w:rPr>
          <w:spacing w:val="-1"/>
        </w:rPr>
        <w:t xml:space="preserve"> </w:t>
      </w:r>
      <w:r>
        <w:t>YOLO</w:t>
      </w:r>
      <w:r>
        <w:rPr>
          <w:spacing w:val="-1"/>
        </w:rPr>
        <w:t xml:space="preserve"> </w:t>
      </w:r>
      <w:r>
        <w:t>and M-RCNN</w:t>
      </w:r>
      <w:r>
        <w:rPr>
          <w:spacing w:val="-5"/>
        </w:rPr>
        <w:t xml:space="preserve"> </w:t>
      </w:r>
      <w:r>
        <w:t>systems</w:t>
      </w:r>
      <w:r>
        <w:rPr>
          <w:spacing w:val="-3"/>
        </w:rPr>
        <w:t xml:space="preserve"> </w:t>
      </w:r>
      <w:r>
        <w:t>to</w:t>
      </w:r>
      <w:r>
        <w:rPr>
          <w:spacing w:val="-2"/>
        </w:rPr>
        <w:t xml:space="preserve"> </w:t>
      </w:r>
      <w:r>
        <w:t>detect</w:t>
      </w:r>
      <w:r>
        <w:rPr>
          <w:spacing w:val="-3"/>
        </w:rPr>
        <w:t xml:space="preserve"> </w:t>
      </w:r>
      <w:r>
        <w:t>vehicle</w:t>
      </w:r>
      <w:r>
        <w:rPr>
          <w:spacing w:val="-5"/>
        </w:rPr>
        <w:t xml:space="preserve"> </w:t>
      </w:r>
      <w:r>
        <w:t>components</w:t>
      </w:r>
      <w:r>
        <w:rPr>
          <w:spacing w:val="-2"/>
        </w:rPr>
        <w:t xml:space="preserve"> </w:t>
      </w:r>
      <w:r>
        <w:t>in</w:t>
      </w:r>
      <w:r>
        <w:rPr>
          <w:spacing w:val="-3"/>
        </w:rPr>
        <w:t xml:space="preserve"> </w:t>
      </w:r>
      <w:r>
        <w:t>parking</w:t>
      </w:r>
      <w:r>
        <w:rPr>
          <w:spacing w:val="-3"/>
        </w:rPr>
        <w:t xml:space="preserve"> </w:t>
      </w:r>
      <w:r>
        <w:t>lots.</w:t>
      </w:r>
      <w:r>
        <w:rPr>
          <w:spacing w:val="-3"/>
        </w:rPr>
        <w:t xml:space="preserve"> </w:t>
      </w:r>
      <w:r>
        <w:t>A</w:t>
      </w:r>
      <w:r>
        <w:rPr>
          <w:spacing w:val="-2"/>
        </w:rPr>
        <w:t xml:space="preserve"> </w:t>
      </w:r>
      <w:r>
        <w:t>custom</w:t>
      </w:r>
      <w:r>
        <w:rPr>
          <w:spacing w:val="-57"/>
        </w:rPr>
        <w:t xml:space="preserve"> </w:t>
      </w:r>
      <w:r>
        <w:t>application was created for this purpose, aiding in organizing parking spaces by marking their</w:t>
      </w:r>
      <w:r>
        <w:rPr>
          <w:spacing w:val="1"/>
        </w:rPr>
        <w:t xml:space="preserve"> </w:t>
      </w:r>
      <w:r>
        <w:t>coordinates.</w:t>
      </w:r>
      <w:r>
        <w:rPr>
          <w:spacing w:val="-6"/>
        </w:rPr>
        <w:t xml:space="preserve"> </w:t>
      </w:r>
      <w:r>
        <w:t>These</w:t>
      </w:r>
      <w:r>
        <w:rPr>
          <w:spacing w:val="-6"/>
        </w:rPr>
        <w:t xml:space="preserve"> </w:t>
      </w:r>
      <w:r>
        <w:t>coordinates</w:t>
      </w:r>
      <w:r>
        <w:rPr>
          <w:spacing w:val="-6"/>
        </w:rPr>
        <w:t xml:space="preserve"> </w:t>
      </w:r>
      <w:r>
        <w:t>were</w:t>
      </w:r>
      <w:r>
        <w:rPr>
          <w:spacing w:val="-6"/>
        </w:rPr>
        <w:t xml:space="preserve"> </w:t>
      </w:r>
      <w:r>
        <w:t>then</w:t>
      </w:r>
      <w:r>
        <w:rPr>
          <w:spacing w:val="-6"/>
        </w:rPr>
        <w:t xml:space="preserve"> </w:t>
      </w:r>
      <w:r>
        <w:t>used</w:t>
      </w:r>
      <w:r>
        <w:rPr>
          <w:spacing w:val="-4"/>
        </w:rPr>
        <w:t xml:space="preserve"> </w:t>
      </w:r>
      <w:r>
        <w:t>as</w:t>
      </w:r>
      <w:r>
        <w:rPr>
          <w:spacing w:val="-5"/>
        </w:rPr>
        <w:t xml:space="preserve"> </w:t>
      </w:r>
      <w:r>
        <w:t>input</w:t>
      </w:r>
      <w:r>
        <w:rPr>
          <w:spacing w:val="-5"/>
        </w:rPr>
        <w:t xml:space="preserve"> </w:t>
      </w:r>
      <w:r>
        <w:t>for</w:t>
      </w:r>
      <w:r>
        <w:rPr>
          <w:spacing w:val="-8"/>
        </w:rPr>
        <w:t xml:space="preserve"> </w:t>
      </w:r>
      <w:r>
        <w:t>a</w:t>
      </w:r>
      <w:r>
        <w:rPr>
          <w:spacing w:val="-6"/>
        </w:rPr>
        <w:t xml:space="preserve"> </w:t>
      </w:r>
      <w:r>
        <w:t>classifier</w:t>
      </w:r>
      <w:r>
        <w:rPr>
          <w:spacing w:val="-6"/>
        </w:rPr>
        <w:t xml:space="preserve"> </w:t>
      </w:r>
      <w:r>
        <w:t>to</w:t>
      </w:r>
      <w:r>
        <w:rPr>
          <w:spacing w:val="-6"/>
        </w:rPr>
        <w:t xml:space="preserve"> </w:t>
      </w:r>
      <w:r>
        <w:t>determine</w:t>
      </w:r>
      <w:r>
        <w:rPr>
          <w:spacing w:val="-6"/>
        </w:rPr>
        <w:t xml:space="preserve"> </w:t>
      </w:r>
      <w:r>
        <w:t>if</w:t>
      </w:r>
      <w:r>
        <w:rPr>
          <w:spacing w:val="-5"/>
        </w:rPr>
        <w:t xml:space="preserve"> </w:t>
      </w:r>
      <w:r>
        <w:t>each</w:t>
      </w:r>
      <w:r>
        <w:rPr>
          <w:spacing w:val="-6"/>
        </w:rPr>
        <w:t xml:space="preserve"> </w:t>
      </w:r>
      <w:r>
        <w:t>parking</w:t>
      </w:r>
      <w:r>
        <w:rPr>
          <w:spacing w:val="-57"/>
        </w:rPr>
        <w:t xml:space="preserve"> </w:t>
      </w:r>
      <w:r>
        <w:t>slot</w:t>
      </w:r>
      <w:r>
        <w:rPr>
          <w:spacing w:val="-11"/>
        </w:rPr>
        <w:t xml:space="preserve"> </w:t>
      </w:r>
      <w:r>
        <w:t>was</w:t>
      </w:r>
      <w:r>
        <w:rPr>
          <w:spacing w:val="-11"/>
        </w:rPr>
        <w:t xml:space="preserve"> </w:t>
      </w:r>
      <w:r>
        <w:t>occupied.</w:t>
      </w:r>
      <w:r>
        <w:rPr>
          <w:spacing w:val="-9"/>
        </w:rPr>
        <w:t xml:space="preserve"> </w:t>
      </w:r>
      <w:r>
        <w:t>Upon</w:t>
      </w:r>
      <w:r>
        <w:rPr>
          <w:spacing w:val="-9"/>
        </w:rPr>
        <w:t xml:space="preserve"> </w:t>
      </w:r>
      <w:r>
        <w:t>receiving</w:t>
      </w:r>
      <w:r>
        <w:rPr>
          <w:spacing w:val="-11"/>
        </w:rPr>
        <w:t xml:space="preserve"> </w:t>
      </w:r>
      <w:r>
        <w:t>real-time</w:t>
      </w:r>
      <w:r>
        <w:rPr>
          <w:spacing w:val="-12"/>
        </w:rPr>
        <w:t xml:space="preserve"> </w:t>
      </w:r>
      <w:r>
        <w:t>video</w:t>
      </w:r>
      <w:r>
        <w:rPr>
          <w:spacing w:val="-7"/>
        </w:rPr>
        <w:t xml:space="preserve"> </w:t>
      </w:r>
      <w:r>
        <w:t>feeds,</w:t>
      </w:r>
      <w:r>
        <w:rPr>
          <w:spacing w:val="-11"/>
        </w:rPr>
        <w:t xml:space="preserve"> </w:t>
      </w:r>
      <w:r>
        <w:t>the</w:t>
      </w:r>
      <w:r>
        <w:rPr>
          <w:spacing w:val="-12"/>
        </w:rPr>
        <w:t xml:space="preserve"> </w:t>
      </w:r>
      <w:r>
        <w:t>model</w:t>
      </w:r>
      <w:r>
        <w:rPr>
          <w:spacing w:val="-11"/>
        </w:rPr>
        <w:t xml:space="preserve"> </w:t>
      </w:r>
      <w:r>
        <w:t>performed</w:t>
      </w:r>
      <w:r>
        <w:rPr>
          <w:spacing w:val="-11"/>
        </w:rPr>
        <w:t xml:space="preserve"> </w:t>
      </w:r>
      <w:r>
        <w:t>object</w:t>
      </w:r>
      <w:r>
        <w:rPr>
          <w:spacing w:val="-11"/>
        </w:rPr>
        <w:t xml:space="preserve"> </w:t>
      </w:r>
      <w:r>
        <w:t>identification</w:t>
      </w:r>
      <w:r>
        <w:rPr>
          <w:spacing w:val="-58"/>
        </w:rPr>
        <w:t xml:space="preserve"> </w:t>
      </w:r>
      <w:r>
        <w:t>to</w:t>
      </w:r>
      <w:r>
        <w:rPr>
          <w:spacing w:val="-1"/>
        </w:rPr>
        <w:t xml:space="preserve"> </w:t>
      </w:r>
      <w:r>
        <w:t>assess parking space</w:t>
      </w:r>
      <w:r>
        <w:rPr>
          <w:spacing w:val="-1"/>
        </w:rPr>
        <w:t xml:space="preserve"> </w:t>
      </w:r>
      <w:r>
        <w:t>statuses.</w:t>
      </w:r>
    </w:p>
    <w:p w14:paraId="520DA0F0" w14:textId="77777777" w:rsidR="007D20C2" w:rsidRDefault="00D260D4">
      <w:pPr>
        <w:pStyle w:val="BodyText"/>
        <w:spacing w:before="2" w:line="360" w:lineRule="auto"/>
        <w:ind w:left="142" w:right="151"/>
        <w:jc w:val="both"/>
      </w:pPr>
      <w:r>
        <w:t>To improve the accuracy of the parking detection model, we implemented a motion-detecting</w:t>
      </w:r>
      <w:r>
        <w:rPr>
          <w:spacing w:val="1"/>
        </w:rPr>
        <w:t xml:space="preserve"> </w:t>
      </w:r>
      <w:r>
        <w:t>algorithm for spaces with uncertain statuses. This algorithm detected moving objects approaching</w:t>
      </w:r>
      <w:r>
        <w:rPr>
          <w:spacing w:val="-57"/>
        </w:rPr>
        <w:t xml:space="preserve"> </w:t>
      </w:r>
      <w:r>
        <w:t>parking spaces and attempted to re-evaluate their status shortly after. This iterative approach</w:t>
      </w:r>
      <w:r>
        <w:rPr>
          <w:spacing w:val="1"/>
        </w:rPr>
        <w:t xml:space="preserve"> </w:t>
      </w:r>
      <w:r>
        <w:t>significantly</w:t>
      </w:r>
      <w:r>
        <w:rPr>
          <w:spacing w:val="-5"/>
        </w:rPr>
        <w:t xml:space="preserve"> </w:t>
      </w:r>
      <w:r>
        <w:t>enhanced</w:t>
      </w:r>
      <w:r>
        <w:rPr>
          <w:spacing w:val="-4"/>
        </w:rPr>
        <w:t xml:space="preserve"> </w:t>
      </w:r>
      <w:r>
        <w:t>the</w:t>
      </w:r>
      <w:r>
        <w:rPr>
          <w:spacing w:val="-5"/>
        </w:rPr>
        <w:t xml:space="preserve"> </w:t>
      </w:r>
      <w:r>
        <w:t>model's</w:t>
      </w:r>
      <w:r>
        <w:rPr>
          <w:spacing w:val="-4"/>
        </w:rPr>
        <w:t xml:space="preserve"> </w:t>
      </w:r>
      <w:r>
        <w:t>performance,</w:t>
      </w:r>
      <w:r>
        <w:rPr>
          <w:spacing w:val="-4"/>
        </w:rPr>
        <w:t xml:space="preserve"> </w:t>
      </w:r>
      <w:r>
        <w:t>ensuring</w:t>
      </w:r>
      <w:r>
        <w:rPr>
          <w:spacing w:val="-5"/>
        </w:rPr>
        <w:t xml:space="preserve"> </w:t>
      </w:r>
      <w:r>
        <w:t>timely</w:t>
      </w:r>
      <w:r>
        <w:rPr>
          <w:spacing w:val="-4"/>
        </w:rPr>
        <w:t xml:space="preserve"> </w:t>
      </w:r>
      <w:r>
        <w:t>updates</w:t>
      </w:r>
      <w:r>
        <w:rPr>
          <w:spacing w:val="-4"/>
        </w:rPr>
        <w:t xml:space="preserve"> </w:t>
      </w:r>
      <w:r>
        <w:t>to</w:t>
      </w:r>
      <w:r>
        <w:rPr>
          <w:spacing w:val="-6"/>
        </w:rPr>
        <w:t xml:space="preserve"> </w:t>
      </w:r>
      <w:r>
        <w:t>parking</w:t>
      </w:r>
      <w:r>
        <w:rPr>
          <w:spacing w:val="-4"/>
        </w:rPr>
        <w:t xml:space="preserve"> </w:t>
      </w:r>
      <w:r>
        <w:t>space</w:t>
      </w:r>
      <w:r>
        <w:rPr>
          <w:spacing w:val="-5"/>
        </w:rPr>
        <w:t xml:space="preserve"> </w:t>
      </w:r>
      <w:r>
        <w:t>statuses</w:t>
      </w:r>
      <w:r>
        <w:rPr>
          <w:spacing w:val="-58"/>
        </w:rPr>
        <w:t xml:space="preserve"> </w:t>
      </w:r>
      <w:r>
        <w:t>as</w:t>
      </w:r>
      <w:r>
        <w:rPr>
          <w:spacing w:val="-1"/>
        </w:rPr>
        <w:t xml:space="preserve"> </w:t>
      </w:r>
      <w:r>
        <w:t>vehicles entered or exited the</w:t>
      </w:r>
      <w:r>
        <w:rPr>
          <w:spacing w:val="-1"/>
        </w:rPr>
        <w:t xml:space="preserve"> </w:t>
      </w:r>
      <w:r>
        <w:t>lot.</w:t>
      </w:r>
    </w:p>
    <w:p w14:paraId="6FE3F692" w14:textId="77777777" w:rsidR="007D20C2" w:rsidRDefault="00D260D4">
      <w:pPr>
        <w:pStyle w:val="BodyText"/>
        <w:spacing w:line="360" w:lineRule="auto"/>
        <w:ind w:left="142" w:right="151"/>
        <w:jc w:val="both"/>
      </w:pPr>
      <w:r>
        <w:t>This</w:t>
      </w:r>
      <w:r>
        <w:rPr>
          <w:spacing w:val="1"/>
        </w:rPr>
        <w:t xml:space="preserve"> </w:t>
      </w:r>
      <w:r>
        <w:t>framework</w:t>
      </w:r>
      <w:r>
        <w:rPr>
          <w:spacing w:val="1"/>
        </w:rPr>
        <w:t xml:space="preserve"> </w:t>
      </w:r>
      <w:r>
        <w:t>is</w:t>
      </w:r>
      <w:r>
        <w:rPr>
          <w:spacing w:val="1"/>
        </w:rPr>
        <w:t xml:space="preserve"> </w:t>
      </w:r>
      <w:r>
        <w:t>well-suited</w:t>
      </w:r>
      <w:r>
        <w:rPr>
          <w:spacing w:val="1"/>
        </w:rPr>
        <w:t xml:space="preserve"> </w:t>
      </w:r>
      <w:r>
        <w:t>for</w:t>
      </w:r>
      <w:r>
        <w:rPr>
          <w:spacing w:val="1"/>
        </w:rPr>
        <w:t xml:space="preserve"> </w:t>
      </w:r>
      <w:r>
        <w:t>the</w:t>
      </w:r>
      <w:r>
        <w:rPr>
          <w:spacing w:val="1"/>
        </w:rPr>
        <w:t xml:space="preserve"> </w:t>
      </w:r>
      <w:r>
        <w:t>real-time</w:t>
      </w:r>
      <w:r>
        <w:rPr>
          <w:spacing w:val="1"/>
        </w:rPr>
        <w:t xml:space="preserve"> </w:t>
      </w:r>
      <w:r>
        <w:t>identification</w:t>
      </w:r>
      <w:r>
        <w:rPr>
          <w:spacing w:val="1"/>
        </w:rPr>
        <w:t xml:space="preserve"> </w:t>
      </w:r>
      <w:r>
        <w:t>of</w:t>
      </w:r>
      <w:r>
        <w:rPr>
          <w:spacing w:val="1"/>
        </w:rPr>
        <w:t xml:space="preserve"> </w:t>
      </w:r>
      <w:r>
        <w:t>parking</w:t>
      </w:r>
      <w:r>
        <w:rPr>
          <w:spacing w:val="1"/>
        </w:rPr>
        <w:t xml:space="preserve"> </w:t>
      </w:r>
      <w:r>
        <w:t>spaces</w:t>
      </w:r>
      <w:r>
        <w:rPr>
          <w:spacing w:val="1"/>
        </w:rPr>
        <w:t xml:space="preserve"> </w:t>
      </w:r>
      <w:r>
        <w:t>in</w:t>
      </w:r>
      <w:r>
        <w:rPr>
          <w:spacing w:val="1"/>
        </w:rPr>
        <w:t xml:space="preserve"> </w:t>
      </w:r>
      <w:r>
        <w:t>urban</w:t>
      </w:r>
      <w:r>
        <w:rPr>
          <w:spacing w:val="1"/>
        </w:rPr>
        <w:t xml:space="preserve"> </w:t>
      </w:r>
      <w:r>
        <w:t>environments, airports, and commercial areas, where there is frequent vehicular traffic entering</w:t>
      </w:r>
      <w:r>
        <w:rPr>
          <w:spacing w:val="1"/>
        </w:rPr>
        <w:t xml:space="preserve"> </w:t>
      </w:r>
      <w:r>
        <w:t>and exiting parking facilities. The current situation often leads to vehicles circling parking lots,</w:t>
      </w:r>
      <w:r>
        <w:rPr>
          <w:spacing w:val="1"/>
        </w:rPr>
        <w:t xml:space="preserve"> </w:t>
      </w:r>
      <w:r>
        <w:t>causing</w:t>
      </w:r>
      <w:r>
        <w:rPr>
          <w:spacing w:val="-13"/>
        </w:rPr>
        <w:t xml:space="preserve"> </w:t>
      </w:r>
      <w:r>
        <w:t>time</w:t>
      </w:r>
      <w:r>
        <w:rPr>
          <w:spacing w:val="-14"/>
        </w:rPr>
        <w:t xml:space="preserve"> </w:t>
      </w:r>
      <w:r>
        <w:t>inefficiencies</w:t>
      </w:r>
      <w:r>
        <w:rPr>
          <w:spacing w:val="-14"/>
        </w:rPr>
        <w:t xml:space="preserve"> </w:t>
      </w:r>
      <w:r>
        <w:t>and</w:t>
      </w:r>
      <w:r>
        <w:rPr>
          <w:spacing w:val="-10"/>
        </w:rPr>
        <w:t xml:space="preserve"> </w:t>
      </w:r>
      <w:r>
        <w:t>traffic</w:t>
      </w:r>
      <w:r>
        <w:rPr>
          <w:spacing w:val="-12"/>
        </w:rPr>
        <w:t xml:space="preserve"> </w:t>
      </w:r>
      <w:r>
        <w:t>congestion.</w:t>
      </w:r>
      <w:r>
        <w:rPr>
          <w:spacing w:val="-11"/>
        </w:rPr>
        <w:t xml:space="preserve"> </w:t>
      </w:r>
      <w:r>
        <w:t>Implementation</w:t>
      </w:r>
      <w:r>
        <w:rPr>
          <w:spacing w:val="-13"/>
        </w:rPr>
        <w:t xml:space="preserve"> </w:t>
      </w:r>
      <w:r>
        <w:t>of</w:t>
      </w:r>
      <w:r>
        <w:rPr>
          <w:spacing w:val="-13"/>
        </w:rPr>
        <w:t xml:space="preserve"> </w:t>
      </w:r>
      <w:r>
        <w:t>the</w:t>
      </w:r>
      <w:r>
        <w:rPr>
          <w:spacing w:val="-14"/>
        </w:rPr>
        <w:t xml:space="preserve"> </w:t>
      </w:r>
      <w:r>
        <w:t>proposed</w:t>
      </w:r>
      <w:r>
        <w:rPr>
          <w:spacing w:val="-13"/>
        </w:rPr>
        <w:t xml:space="preserve"> </w:t>
      </w:r>
      <w:r>
        <w:t>strategy</w:t>
      </w:r>
      <w:r>
        <w:rPr>
          <w:spacing w:val="-12"/>
        </w:rPr>
        <w:t xml:space="preserve"> </w:t>
      </w:r>
      <w:r>
        <w:t>in</w:t>
      </w:r>
      <w:r>
        <w:rPr>
          <w:spacing w:val="-12"/>
        </w:rPr>
        <w:t xml:space="preserve"> </w:t>
      </w:r>
      <w:r>
        <w:t>these</w:t>
      </w:r>
      <w:r>
        <w:rPr>
          <w:spacing w:val="-58"/>
        </w:rPr>
        <w:t xml:space="preserve"> </w:t>
      </w:r>
      <w:r>
        <w:t>locations</w:t>
      </w:r>
      <w:r>
        <w:rPr>
          <w:spacing w:val="-8"/>
        </w:rPr>
        <w:t xml:space="preserve"> </w:t>
      </w:r>
      <w:r>
        <w:t>will</w:t>
      </w:r>
      <w:r>
        <w:rPr>
          <w:spacing w:val="-8"/>
        </w:rPr>
        <w:t xml:space="preserve"> </w:t>
      </w:r>
      <w:r>
        <w:t>provide</w:t>
      </w:r>
      <w:r>
        <w:rPr>
          <w:spacing w:val="-10"/>
        </w:rPr>
        <w:t xml:space="preserve"> </w:t>
      </w:r>
      <w:r>
        <w:t>drivers</w:t>
      </w:r>
      <w:r>
        <w:rPr>
          <w:spacing w:val="-9"/>
        </w:rPr>
        <w:t xml:space="preserve"> </w:t>
      </w:r>
      <w:r>
        <w:t>with</w:t>
      </w:r>
      <w:r>
        <w:rPr>
          <w:spacing w:val="-7"/>
        </w:rPr>
        <w:t xml:space="preserve"> </w:t>
      </w:r>
      <w:r>
        <w:t>timely</w:t>
      </w:r>
      <w:r>
        <w:rPr>
          <w:spacing w:val="-9"/>
        </w:rPr>
        <w:t xml:space="preserve"> </w:t>
      </w:r>
      <w:r>
        <w:t>notifications</w:t>
      </w:r>
      <w:r>
        <w:rPr>
          <w:spacing w:val="-8"/>
        </w:rPr>
        <w:t xml:space="preserve"> </w:t>
      </w:r>
      <w:r>
        <w:t>regarding</w:t>
      </w:r>
      <w:r>
        <w:rPr>
          <w:spacing w:val="-9"/>
        </w:rPr>
        <w:t xml:space="preserve"> </w:t>
      </w:r>
      <w:r>
        <w:t>parking</w:t>
      </w:r>
      <w:r>
        <w:rPr>
          <w:spacing w:val="-7"/>
        </w:rPr>
        <w:t xml:space="preserve"> </w:t>
      </w:r>
      <w:r>
        <w:t>availability,</w:t>
      </w:r>
      <w:r>
        <w:rPr>
          <w:spacing w:val="-8"/>
        </w:rPr>
        <w:t xml:space="preserve"> </w:t>
      </w:r>
      <w:r>
        <w:t>empowering</w:t>
      </w:r>
      <w:r>
        <w:rPr>
          <w:spacing w:val="-58"/>
        </w:rPr>
        <w:t xml:space="preserve"> </w:t>
      </w:r>
      <w:r>
        <w:t>them</w:t>
      </w:r>
      <w:r>
        <w:rPr>
          <w:spacing w:val="-1"/>
        </w:rPr>
        <w:t xml:space="preserve"> </w:t>
      </w:r>
      <w:r>
        <w:t>to make</w:t>
      </w:r>
      <w:r>
        <w:rPr>
          <w:spacing w:val="-1"/>
        </w:rPr>
        <w:t xml:space="preserve"> </w:t>
      </w:r>
      <w:r>
        <w:t>informed</w:t>
      </w:r>
      <w:r>
        <w:rPr>
          <w:spacing w:val="-1"/>
        </w:rPr>
        <w:t xml:space="preserve"> </w:t>
      </w:r>
      <w:r>
        <w:t>choices about accessing</w:t>
      </w:r>
      <w:r>
        <w:rPr>
          <w:spacing w:val="-1"/>
        </w:rPr>
        <w:t xml:space="preserve"> </w:t>
      </w:r>
      <w:r>
        <w:t>available spots or exploring</w:t>
      </w:r>
      <w:r>
        <w:rPr>
          <w:spacing w:val="-1"/>
        </w:rPr>
        <w:t xml:space="preserve"> </w:t>
      </w:r>
      <w:r>
        <w:t>other</w:t>
      </w:r>
      <w:r>
        <w:rPr>
          <w:spacing w:val="-2"/>
        </w:rPr>
        <w:t xml:space="preserve"> </w:t>
      </w:r>
      <w:r>
        <w:t>options.</w:t>
      </w:r>
    </w:p>
    <w:p w14:paraId="177721A6" w14:textId="77777777" w:rsidR="007D20C2" w:rsidRDefault="00D260D4">
      <w:pPr>
        <w:pStyle w:val="BodyText"/>
        <w:spacing w:line="360" w:lineRule="auto"/>
        <w:ind w:left="142" w:right="152"/>
        <w:jc w:val="both"/>
      </w:pPr>
      <w:r>
        <w:t>An intelligent parking infrastructure has the capability to substantially diminish fuel consumption</w:t>
      </w:r>
      <w:r>
        <w:rPr>
          <w:spacing w:val="-57"/>
        </w:rPr>
        <w:t xml:space="preserve"> </w:t>
      </w:r>
      <w:r>
        <w:t>and streamline traffic management by precisely monitoring vehicle flow and identifying available</w:t>
      </w:r>
      <w:r>
        <w:rPr>
          <w:spacing w:val="-57"/>
        </w:rPr>
        <w:t xml:space="preserve"> </w:t>
      </w:r>
      <w:r>
        <w:t>parking</w:t>
      </w:r>
      <w:r>
        <w:rPr>
          <w:spacing w:val="56"/>
        </w:rPr>
        <w:t xml:space="preserve"> </w:t>
      </w:r>
      <w:r>
        <w:t>spaces.</w:t>
      </w:r>
      <w:r>
        <w:rPr>
          <w:spacing w:val="57"/>
        </w:rPr>
        <w:t xml:space="preserve"> </w:t>
      </w:r>
      <w:r>
        <w:t>The</w:t>
      </w:r>
      <w:r>
        <w:rPr>
          <w:spacing w:val="56"/>
        </w:rPr>
        <w:t xml:space="preserve"> </w:t>
      </w:r>
      <w:r>
        <w:t>utilization</w:t>
      </w:r>
      <w:r>
        <w:rPr>
          <w:spacing w:val="57"/>
        </w:rPr>
        <w:t xml:space="preserve"> </w:t>
      </w:r>
      <w:r>
        <w:t>of</w:t>
      </w:r>
      <w:r>
        <w:rPr>
          <w:spacing w:val="56"/>
        </w:rPr>
        <w:t xml:space="preserve"> </w:t>
      </w:r>
      <w:r>
        <w:t>optical</w:t>
      </w:r>
      <w:r>
        <w:rPr>
          <w:spacing w:val="56"/>
        </w:rPr>
        <w:t xml:space="preserve"> </w:t>
      </w:r>
      <w:r>
        <w:t>streaming</w:t>
      </w:r>
      <w:r>
        <w:rPr>
          <w:spacing w:val="57"/>
        </w:rPr>
        <w:t xml:space="preserve"> </w:t>
      </w:r>
      <w:r>
        <w:t>from</w:t>
      </w:r>
      <w:r>
        <w:rPr>
          <w:spacing w:val="57"/>
        </w:rPr>
        <w:t xml:space="preserve"> </w:t>
      </w:r>
      <w:r>
        <w:t>cameras</w:t>
      </w:r>
      <w:r>
        <w:rPr>
          <w:spacing w:val="57"/>
        </w:rPr>
        <w:t xml:space="preserve"> </w:t>
      </w:r>
      <w:r>
        <w:t>negates</w:t>
      </w:r>
      <w:r>
        <w:rPr>
          <w:spacing w:val="57"/>
        </w:rPr>
        <w:t xml:space="preserve"> </w:t>
      </w:r>
      <w:r>
        <w:t>the</w:t>
      </w:r>
      <w:r>
        <w:rPr>
          <w:spacing w:val="55"/>
        </w:rPr>
        <w:t xml:space="preserve"> </w:t>
      </w:r>
      <w:r>
        <w:t>necessity</w:t>
      </w:r>
      <w:r>
        <w:rPr>
          <w:spacing w:val="57"/>
        </w:rPr>
        <w:t xml:space="preserve"> </w:t>
      </w:r>
      <w:r>
        <w:t>for</w:t>
      </w:r>
      <w:r>
        <w:rPr>
          <w:spacing w:val="-57"/>
        </w:rPr>
        <w:t xml:space="preserve"> </w:t>
      </w:r>
      <w:r>
        <w:t>supplementary</w:t>
      </w:r>
      <w:r>
        <w:rPr>
          <w:spacing w:val="-1"/>
        </w:rPr>
        <w:t xml:space="preserve"> </w:t>
      </w:r>
      <w:r>
        <w:t>sensors within parking facilities.</w:t>
      </w:r>
    </w:p>
    <w:p w14:paraId="50529247" w14:textId="77777777" w:rsidR="007D20C2" w:rsidRDefault="007D20C2">
      <w:pPr>
        <w:spacing w:line="360" w:lineRule="auto"/>
        <w:jc w:val="both"/>
        <w:sectPr w:rsidR="007D20C2" w:rsidSect="001F0049">
          <w:pgSz w:w="12240" w:h="15840"/>
          <w:pgMar w:top="1500" w:right="980" w:bottom="1800" w:left="1560" w:header="0" w:footer="1535" w:gutter="0"/>
          <w:cols w:space="720"/>
        </w:sectPr>
      </w:pPr>
    </w:p>
    <w:p w14:paraId="0AC297BF" w14:textId="77777777" w:rsidR="007D20C2" w:rsidRDefault="00D260D4">
      <w:pPr>
        <w:pStyle w:val="BodyText"/>
        <w:spacing w:before="78" w:line="360" w:lineRule="auto"/>
        <w:ind w:left="142" w:right="148"/>
        <w:jc w:val="both"/>
      </w:pPr>
      <w:r>
        <w:lastRenderedPageBreak/>
        <w:t>In our investigation, we introduced a pioneering technique based on Faster R-CNN for vehicle</w:t>
      </w:r>
      <w:r>
        <w:rPr>
          <w:spacing w:val="1"/>
        </w:rPr>
        <w:t xml:space="preserve"> </w:t>
      </w:r>
      <w:r>
        <w:t>detection</w:t>
      </w:r>
      <w:r>
        <w:rPr>
          <w:spacing w:val="-7"/>
        </w:rPr>
        <w:t xml:space="preserve"> </w:t>
      </w:r>
      <w:r>
        <w:t>to</w:t>
      </w:r>
      <w:r>
        <w:rPr>
          <w:spacing w:val="-6"/>
        </w:rPr>
        <w:t xml:space="preserve"> </w:t>
      </w:r>
      <w:r>
        <w:t>discern</w:t>
      </w:r>
      <w:r>
        <w:rPr>
          <w:spacing w:val="-7"/>
        </w:rPr>
        <w:t xml:space="preserve"> </w:t>
      </w:r>
      <w:r>
        <w:t>parking</w:t>
      </w:r>
      <w:r>
        <w:rPr>
          <w:spacing w:val="-7"/>
        </w:rPr>
        <w:t xml:space="preserve"> </w:t>
      </w:r>
      <w:r>
        <w:t>spaces.</w:t>
      </w:r>
      <w:r>
        <w:rPr>
          <w:spacing w:val="-4"/>
        </w:rPr>
        <w:t xml:space="preserve"> </w:t>
      </w:r>
      <w:r>
        <w:t>Furthermore,</w:t>
      </w:r>
      <w:r>
        <w:rPr>
          <w:spacing w:val="-5"/>
        </w:rPr>
        <w:t xml:space="preserve"> </w:t>
      </w:r>
      <w:r>
        <w:t>we</w:t>
      </w:r>
      <w:r>
        <w:rPr>
          <w:spacing w:val="-8"/>
        </w:rPr>
        <w:t xml:space="preserve"> </w:t>
      </w:r>
      <w:r>
        <w:t>employed</w:t>
      </w:r>
      <w:r>
        <w:rPr>
          <w:spacing w:val="-6"/>
        </w:rPr>
        <w:t xml:space="preserve"> </w:t>
      </w:r>
      <w:r>
        <w:t>advanced</w:t>
      </w:r>
      <w:r>
        <w:rPr>
          <w:spacing w:val="-7"/>
        </w:rPr>
        <w:t xml:space="preserve"> </w:t>
      </w:r>
      <w:r>
        <w:t>segmentation</w:t>
      </w:r>
      <w:r>
        <w:rPr>
          <w:spacing w:val="-6"/>
        </w:rPr>
        <w:t xml:space="preserve"> </w:t>
      </w:r>
      <w:r>
        <w:t>features</w:t>
      </w:r>
      <w:r>
        <w:rPr>
          <w:spacing w:val="-6"/>
        </w:rPr>
        <w:t xml:space="preserve"> </w:t>
      </w:r>
      <w:r>
        <w:t>to</w:t>
      </w:r>
      <w:r>
        <w:rPr>
          <w:spacing w:val="-58"/>
        </w:rPr>
        <w:t xml:space="preserve"> </w:t>
      </w:r>
      <w:r>
        <w:t>determine the count of vehicle entries and exits. Evaluation using the widely accessible PKLOT</w:t>
      </w:r>
      <w:r>
        <w:rPr>
          <w:spacing w:val="1"/>
        </w:rPr>
        <w:t xml:space="preserve"> </w:t>
      </w:r>
      <w:r>
        <w:t>dataset</w:t>
      </w:r>
      <w:r>
        <w:rPr>
          <w:spacing w:val="-1"/>
        </w:rPr>
        <w:t xml:space="preserve"> </w:t>
      </w:r>
      <w:r>
        <w:t>showcased an</w:t>
      </w:r>
      <w:r>
        <w:rPr>
          <w:spacing w:val="-1"/>
        </w:rPr>
        <w:t xml:space="preserve"> </w:t>
      </w:r>
      <w:r>
        <w:t>8%</w:t>
      </w:r>
      <w:r>
        <w:rPr>
          <w:spacing w:val="1"/>
        </w:rPr>
        <w:t xml:space="preserve"> </w:t>
      </w:r>
      <w:r>
        <w:t>enhancement</w:t>
      </w:r>
      <w:r>
        <w:rPr>
          <w:spacing w:val="-1"/>
        </w:rPr>
        <w:t xml:space="preserve"> </w:t>
      </w:r>
      <w:r>
        <w:t>in precision</w:t>
      </w:r>
      <w:r>
        <w:rPr>
          <w:spacing w:val="-1"/>
        </w:rPr>
        <w:t xml:space="preserve"> </w:t>
      </w:r>
      <w:r>
        <w:t>compared to</w:t>
      </w:r>
      <w:r>
        <w:rPr>
          <w:spacing w:val="-1"/>
        </w:rPr>
        <w:t xml:space="preserve"> </w:t>
      </w:r>
      <w:r>
        <w:t>conventional methods.</w:t>
      </w:r>
    </w:p>
    <w:p w14:paraId="664427B7" w14:textId="77777777" w:rsidR="007D20C2" w:rsidRDefault="00D260D4">
      <w:pPr>
        <w:pStyle w:val="BodyText"/>
        <w:spacing w:line="360" w:lineRule="auto"/>
        <w:ind w:left="142" w:right="150"/>
        <w:jc w:val="both"/>
      </w:pPr>
      <w:r>
        <w:t>Additional research is advised, alongside the deployment of automated systems capable of license</w:t>
      </w:r>
      <w:r>
        <w:rPr>
          <w:spacing w:val="-57"/>
        </w:rPr>
        <w:t xml:space="preserve"> </w:t>
      </w:r>
      <w:r>
        <w:t>plate recognition and payment verification, to ensure precise forecasting regardless of weather</w:t>
      </w:r>
      <w:r>
        <w:rPr>
          <w:spacing w:val="1"/>
        </w:rPr>
        <w:t xml:space="preserve"> </w:t>
      </w:r>
      <w:r>
        <w:t>conditions. The integration of such technologies will enhance the value proposition for parking</w:t>
      </w:r>
      <w:r>
        <w:rPr>
          <w:spacing w:val="1"/>
        </w:rPr>
        <w:t xml:space="preserve"> </w:t>
      </w:r>
      <w:r>
        <w:t>management,</w:t>
      </w:r>
      <w:r>
        <w:rPr>
          <w:spacing w:val="-5"/>
        </w:rPr>
        <w:t xml:space="preserve"> </w:t>
      </w:r>
      <w:r>
        <w:t>as</w:t>
      </w:r>
      <w:r>
        <w:rPr>
          <w:spacing w:val="-4"/>
        </w:rPr>
        <w:t xml:space="preserve"> </w:t>
      </w:r>
      <w:r>
        <w:t>it</w:t>
      </w:r>
      <w:r>
        <w:rPr>
          <w:spacing w:val="-3"/>
        </w:rPr>
        <w:t xml:space="preserve"> </w:t>
      </w:r>
      <w:r>
        <w:t>eliminates</w:t>
      </w:r>
      <w:r>
        <w:rPr>
          <w:spacing w:val="-4"/>
        </w:rPr>
        <w:t xml:space="preserve"> </w:t>
      </w:r>
      <w:r>
        <w:t>the</w:t>
      </w:r>
      <w:r>
        <w:rPr>
          <w:spacing w:val="-4"/>
        </w:rPr>
        <w:t xml:space="preserve"> </w:t>
      </w:r>
      <w:r>
        <w:t>need</w:t>
      </w:r>
      <w:r>
        <w:rPr>
          <w:spacing w:val="-4"/>
        </w:rPr>
        <w:t xml:space="preserve"> </w:t>
      </w:r>
      <w:r>
        <w:t>for</w:t>
      </w:r>
      <w:r>
        <w:rPr>
          <w:spacing w:val="-5"/>
        </w:rPr>
        <w:t xml:space="preserve"> </w:t>
      </w:r>
      <w:r>
        <w:t>human</w:t>
      </w:r>
      <w:r>
        <w:rPr>
          <w:spacing w:val="-4"/>
        </w:rPr>
        <w:t xml:space="preserve"> </w:t>
      </w:r>
      <w:r>
        <w:t>surveillance</w:t>
      </w:r>
      <w:r>
        <w:rPr>
          <w:spacing w:val="-6"/>
        </w:rPr>
        <w:t xml:space="preserve"> </w:t>
      </w:r>
      <w:r>
        <w:t>of</w:t>
      </w:r>
      <w:r>
        <w:rPr>
          <w:spacing w:val="-5"/>
        </w:rPr>
        <w:t xml:space="preserve"> </w:t>
      </w:r>
      <w:r>
        <w:t>illegally</w:t>
      </w:r>
      <w:r>
        <w:rPr>
          <w:spacing w:val="-4"/>
        </w:rPr>
        <w:t xml:space="preserve"> </w:t>
      </w:r>
      <w:r>
        <w:t>parked</w:t>
      </w:r>
      <w:r>
        <w:rPr>
          <w:spacing w:val="-4"/>
        </w:rPr>
        <w:t xml:space="preserve"> </w:t>
      </w:r>
      <w:r>
        <w:t>vehicles</w:t>
      </w:r>
      <w:r>
        <w:rPr>
          <w:spacing w:val="-4"/>
        </w:rPr>
        <w:t xml:space="preserve"> </w:t>
      </w:r>
      <w:r>
        <w:t>in</w:t>
      </w:r>
      <w:r>
        <w:rPr>
          <w:spacing w:val="-3"/>
        </w:rPr>
        <w:t xml:space="preserve"> </w:t>
      </w:r>
      <w:r>
        <w:t>urban</w:t>
      </w:r>
      <w:r>
        <w:rPr>
          <w:spacing w:val="-58"/>
        </w:rPr>
        <w:t xml:space="preserve"> </w:t>
      </w:r>
      <w:r>
        <w:t>settings. Notably, the M-RCNN method demonstrated superior efficiency in object recognition</w:t>
      </w:r>
      <w:r>
        <w:rPr>
          <w:spacing w:val="1"/>
        </w:rPr>
        <w:t xml:space="preserve"> </w:t>
      </w:r>
      <w:r>
        <w:t>compared to the YOLO method. Hence, endeavors to optimize the program's performance for</w:t>
      </w:r>
      <w:r>
        <w:rPr>
          <w:spacing w:val="1"/>
        </w:rPr>
        <w:t xml:space="preserve"> </w:t>
      </w:r>
      <w:r>
        <w:t>reduced</w:t>
      </w:r>
      <w:r>
        <w:rPr>
          <w:spacing w:val="1"/>
        </w:rPr>
        <w:t xml:space="preserve"> </w:t>
      </w:r>
      <w:r>
        <w:t>computational resource</w:t>
      </w:r>
      <w:r>
        <w:rPr>
          <w:spacing w:val="-1"/>
        </w:rPr>
        <w:t xml:space="preserve"> </w:t>
      </w:r>
      <w:r>
        <w:t>utilization</w:t>
      </w:r>
      <w:r>
        <w:rPr>
          <w:spacing w:val="-1"/>
        </w:rPr>
        <w:t xml:space="preserve"> </w:t>
      </w:r>
      <w:r>
        <w:t>warrant</w:t>
      </w:r>
      <w:r>
        <w:rPr>
          <w:spacing w:val="2"/>
        </w:rPr>
        <w:t xml:space="preserve"> </w:t>
      </w:r>
      <w:r>
        <w:t>exploration.</w:t>
      </w:r>
    </w:p>
    <w:p w14:paraId="5FB4938F" w14:textId="77777777" w:rsidR="007D20C2" w:rsidRDefault="007D20C2">
      <w:pPr>
        <w:pStyle w:val="BodyText"/>
        <w:rPr>
          <w:sz w:val="36"/>
        </w:rPr>
      </w:pPr>
    </w:p>
    <w:p w14:paraId="2D8DCD5C" w14:textId="77777777" w:rsidR="007D20C2" w:rsidRDefault="00D260D4">
      <w:pPr>
        <w:pStyle w:val="Heading1"/>
        <w:numPr>
          <w:ilvl w:val="1"/>
          <w:numId w:val="11"/>
        </w:numPr>
        <w:tabs>
          <w:tab w:val="left" w:pos="502"/>
        </w:tabs>
        <w:spacing w:before="1"/>
        <w:jc w:val="both"/>
      </w:pPr>
      <w:r>
        <w:t>Contributions</w:t>
      </w:r>
    </w:p>
    <w:p w14:paraId="340C184A" w14:textId="77777777" w:rsidR="007D20C2" w:rsidRDefault="00D260D4">
      <w:pPr>
        <w:pStyle w:val="BodyText"/>
        <w:spacing w:before="136" w:line="360" w:lineRule="auto"/>
        <w:ind w:left="142" w:right="150" w:firstLine="719"/>
        <w:jc w:val="both"/>
      </w:pPr>
      <w:r>
        <w:t>This</w:t>
      </w:r>
      <w:r>
        <w:rPr>
          <w:spacing w:val="1"/>
        </w:rPr>
        <w:t xml:space="preserve"> </w:t>
      </w:r>
      <w:r>
        <w:t>research</w:t>
      </w:r>
      <w:r>
        <w:rPr>
          <w:spacing w:val="1"/>
        </w:rPr>
        <w:t xml:space="preserve"> </w:t>
      </w:r>
      <w:r>
        <w:t>enhances</w:t>
      </w:r>
      <w:r>
        <w:rPr>
          <w:spacing w:val="1"/>
        </w:rPr>
        <w:t xml:space="preserve"> </w:t>
      </w:r>
      <w:r>
        <w:t>existing</w:t>
      </w:r>
      <w:r>
        <w:rPr>
          <w:spacing w:val="1"/>
        </w:rPr>
        <w:t xml:space="preserve"> </w:t>
      </w:r>
      <w:r>
        <w:t>knowledge</w:t>
      </w:r>
      <w:r>
        <w:rPr>
          <w:spacing w:val="1"/>
        </w:rPr>
        <w:t xml:space="preserve"> </w:t>
      </w:r>
      <w:r>
        <w:t>by</w:t>
      </w:r>
      <w:r>
        <w:rPr>
          <w:spacing w:val="1"/>
        </w:rPr>
        <w:t xml:space="preserve"> </w:t>
      </w:r>
      <w:r>
        <w:t>demonstrating</w:t>
      </w:r>
      <w:r>
        <w:rPr>
          <w:spacing w:val="1"/>
        </w:rPr>
        <w:t xml:space="preserve"> </w:t>
      </w:r>
      <w:r>
        <w:t>the</w:t>
      </w:r>
      <w:r>
        <w:rPr>
          <w:spacing w:val="1"/>
        </w:rPr>
        <w:t xml:space="preserve"> </w:t>
      </w:r>
      <w:r>
        <w:t>utilization</w:t>
      </w:r>
      <w:r>
        <w:rPr>
          <w:spacing w:val="1"/>
        </w:rPr>
        <w:t xml:space="preserve"> </w:t>
      </w:r>
      <w:r>
        <w:t>of</w:t>
      </w:r>
      <w:r>
        <w:rPr>
          <w:spacing w:val="1"/>
        </w:rPr>
        <w:t xml:space="preserve"> </w:t>
      </w:r>
      <w:r>
        <w:t>deep</w:t>
      </w:r>
      <w:r>
        <w:rPr>
          <w:spacing w:val="-57"/>
        </w:rPr>
        <w:t xml:space="preserve"> </w:t>
      </w:r>
      <w:r>
        <w:rPr>
          <w:spacing w:val="-1"/>
        </w:rPr>
        <w:t>learning</w:t>
      </w:r>
      <w:r>
        <w:rPr>
          <w:spacing w:val="-15"/>
        </w:rPr>
        <w:t xml:space="preserve"> </w:t>
      </w:r>
      <w:r>
        <w:rPr>
          <w:spacing w:val="-1"/>
        </w:rPr>
        <w:t>algorithms</w:t>
      </w:r>
      <w:r>
        <w:rPr>
          <w:spacing w:val="-14"/>
        </w:rPr>
        <w:t xml:space="preserve"> </w:t>
      </w:r>
      <w:r>
        <w:t>such</w:t>
      </w:r>
      <w:r>
        <w:rPr>
          <w:spacing w:val="-11"/>
        </w:rPr>
        <w:t xml:space="preserve"> </w:t>
      </w:r>
      <w:r>
        <w:t>as</w:t>
      </w:r>
      <w:r>
        <w:rPr>
          <w:spacing w:val="-15"/>
        </w:rPr>
        <w:t xml:space="preserve"> </w:t>
      </w:r>
      <w:r>
        <w:t>YOLO</w:t>
      </w:r>
      <w:r>
        <w:rPr>
          <w:spacing w:val="-15"/>
        </w:rPr>
        <w:t xml:space="preserve"> </w:t>
      </w:r>
      <w:r>
        <w:t>and</w:t>
      </w:r>
      <w:r>
        <w:rPr>
          <w:spacing w:val="-15"/>
        </w:rPr>
        <w:t xml:space="preserve"> </w:t>
      </w:r>
      <w:r>
        <w:t>M-RCNN,</w:t>
      </w:r>
      <w:r>
        <w:rPr>
          <w:spacing w:val="-14"/>
        </w:rPr>
        <w:t xml:space="preserve"> </w:t>
      </w:r>
      <w:r>
        <w:t>alongside</w:t>
      </w:r>
      <w:r>
        <w:rPr>
          <w:spacing w:val="-15"/>
        </w:rPr>
        <w:t xml:space="preserve"> </w:t>
      </w:r>
      <w:r>
        <w:t>classification</w:t>
      </w:r>
      <w:r>
        <w:rPr>
          <w:spacing w:val="-14"/>
        </w:rPr>
        <w:t xml:space="preserve"> </w:t>
      </w:r>
      <w:r>
        <w:t>algorithms,</w:t>
      </w:r>
      <w:r>
        <w:rPr>
          <w:spacing w:val="-15"/>
        </w:rPr>
        <w:t xml:space="preserve"> </w:t>
      </w:r>
      <w:r>
        <w:t>to</w:t>
      </w:r>
      <w:r>
        <w:rPr>
          <w:spacing w:val="-13"/>
        </w:rPr>
        <w:t xml:space="preserve"> </w:t>
      </w:r>
      <w:r>
        <w:t>determine</w:t>
      </w:r>
      <w:r>
        <w:rPr>
          <w:spacing w:val="-58"/>
        </w:rPr>
        <w:t xml:space="preserve"> </w:t>
      </w:r>
      <w:r>
        <w:t>the occupancy status of parking spaces—whether they are available or occupied by vehicles or</w:t>
      </w:r>
      <w:r>
        <w:rPr>
          <w:spacing w:val="1"/>
        </w:rPr>
        <w:t xml:space="preserve"> </w:t>
      </w:r>
      <w:r>
        <w:t>other objects. The developed prototype showcases the efficient application of AI and machine</w:t>
      </w:r>
      <w:r>
        <w:rPr>
          <w:spacing w:val="1"/>
        </w:rPr>
        <w:t xml:space="preserve"> </w:t>
      </w:r>
      <w:r>
        <w:t>learning in parking management, resulting in reduced traffic congestion, decreased time spent</w:t>
      </w:r>
      <w:r>
        <w:rPr>
          <w:spacing w:val="1"/>
        </w:rPr>
        <w:t xml:space="preserve"> </w:t>
      </w:r>
      <w:r>
        <w:t>searching for parking, and enhanced revenue generation in commercial parking facilities through</w:t>
      </w:r>
      <w:r>
        <w:rPr>
          <w:spacing w:val="1"/>
        </w:rPr>
        <w:t xml:space="preserve"> </w:t>
      </w:r>
      <w:r>
        <w:t>improved</w:t>
      </w:r>
      <w:r>
        <w:rPr>
          <w:spacing w:val="1"/>
        </w:rPr>
        <w:t xml:space="preserve"> </w:t>
      </w:r>
      <w:r>
        <w:t>data</w:t>
      </w:r>
      <w:r>
        <w:rPr>
          <w:spacing w:val="1"/>
        </w:rPr>
        <w:t xml:space="preserve"> </w:t>
      </w:r>
      <w:r>
        <w:t>transparency.</w:t>
      </w:r>
      <w:r>
        <w:rPr>
          <w:spacing w:val="1"/>
        </w:rPr>
        <w:t xml:space="preserve"> </w:t>
      </w:r>
      <w:r>
        <w:t>With</w:t>
      </w:r>
      <w:r>
        <w:rPr>
          <w:spacing w:val="1"/>
        </w:rPr>
        <w:t xml:space="preserve"> </w:t>
      </w:r>
      <w:r>
        <w:t>a</w:t>
      </w:r>
      <w:r>
        <w:rPr>
          <w:spacing w:val="1"/>
        </w:rPr>
        <w:t xml:space="preserve"> </w:t>
      </w:r>
      <w:r>
        <w:t>median</w:t>
      </w:r>
      <w:r>
        <w:rPr>
          <w:spacing w:val="1"/>
        </w:rPr>
        <w:t xml:space="preserve"> </w:t>
      </w:r>
      <w:r>
        <w:t>proficiency</w:t>
      </w:r>
      <w:r>
        <w:rPr>
          <w:spacing w:val="1"/>
        </w:rPr>
        <w:t xml:space="preserve"> </w:t>
      </w:r>
      <w:r>
        <w:t>of</w:t>
      </w:r>
      <w:r>
        <w:rPr>
          <w:spacing w:val="1"/>
        </w:rPr>
        <w:t xml:space="preserve"> </w:t>
      </w:r>
      <w:r>
        <w:t>92.6%,</w:t>
      </w:r>
      <w:r>
        <w:rPr>
          <w:spacing w:val="1"/>
        </w:rPr>
        <w:t xml:space="preserve"> </w:t>
      </w:r>
      <w:r>
        <w:t>the</w:t>
      </w:r>
      <w:r>
        <w:rPr>
          <w:spacing w:val="1"/>
        </w:rPr>
        <w:t xml:space="preserve"> </w:t>
      </w:r>
      <w:r>
        <w:t>prototype</w:t>
      </w:r>
      <w:r>
        <w:rPr>
          <w:spacing w:val="1"/>
        </w:rPr>
        <w:t xml:space="preserve"> </w:t>
      </w:r>
      <w:r>
        <w:t>accurately</w:t>
      </w:r>
      <w:r>
        <w:rPr>
          <w:spacing w:val="-57"/>
        </w:rPr>
        <w:t xml:space="preserve"> </w:t>
      </w:r>
      <w:r>
        <w:t>determines</w:t>
      </w:r>
      <w:r>
        <w:rPr>
          <w:spacing w:val="-1"/>
        </w:rPr>
        <w:t xml:space="preserve"> </w:t>
      </w:r>
      <w:r>
        <w:t>the status of parking spots.</w:t>
      </w:r>
    </w:p>
    <w:p w14:paraId="4F0CAEDE" w14:textId="77777777" w:rsidR="007D20C2" w:rsidRDefault="007D20C2">
      <w:pPr>
        <w:pStyle w:val="BodyText"/>
        <w:spacing w:before="2"/>
        <w:rPr>
          <w:sz w:val="36"/>
        </w:rPr>
      </w:pPr>
    </w:p>
    <w:p w14:paraId="349D4846" w14:textId="77777777" w:rsidR="007D20C2" w:rsidRDefault="00D260D4">
      <w:pPr>
        <w:pStyle w:val="Heading1"/>
        <w:numPr>
          <w:ilvl w:val="1"/>
          <w:numId w:val="11"/>
        </w:numPr>
        <w:tabs>
          <w:tab w:val="left" w:pos="502"/>
        </w:tabs>
        <w:jc w:val="both"/>
      </w:pPr>
      <w:r>
        <w:t>Future</w:t>
      </w:r>
      <w:r>
        <w:rPr>
          <w:spacing w:val="-2"/>
        </w:rPr>
        <w:t xml:space="preserve"> </w:t>
      </w:r>
      <w:r>
        <w:t>Work</w:t>
      </w:r>
    </w:p>
    <w:p w14:paraId="10EA862A" w14:textId="77777777" w:rsidR="007D20C2" w:rsidRDefault="00D260D4">
      <w:pPr>
        <w:pStyle w:val="BodyText"/>
        <w:spacing w:before="137" w:line="360" w:lineRule="auto"/>
        <w:ind w:left="142" w:right="147" w:firstLine="719"/>
        <w:jc w:val="both"/>
      </w:pPr>
      <w:r>
        <w:t>Subsequent</w:t>
      </w:r>
      <w:r>
        <w:rPr>
          <w:spacing w:val="-11"/>
        </w:rPr>
        <w:t xml:space="preserve"> </w:t>
      </w:r>
      <w:r>
        <w:t>studies</w:t>
      </w:r>
      <w:r>
        <w:rPr>
          <w:spacing w:val="-11"/>
        </w:rPr>
        <w:t xml:space="preserve"> </w:t>
      </w:r>
      <w:r>
        <w:t>in</w:t>
      </w:r>
      <w:r>
        <w:rPr>
          <w:spacing w:val="-11"/>
        </w:rPr>
        <w:t xml:space="preserve"> </w:t>
      </w:r>
      <w:r>
        <w:t>this</w:t>
      </w:r>
      <w:r>
        <w:rPr>
          <w:spacing w:val="-11"/>
        </w:rPr>
        <w:t xml:space="preserve"> </w:t>
      </w:r>
      <w:r>
        <w:t>domain</w:t>
      </w:r>
      <w:r>
        <w:rPr>
          <w:spacing w:val="-11"/>
        </w:rPr>
        <w:t xml:space="preserve"> </w:t>
      </w:r>
      <w:r>
        <w:t>should</w:t>
      </w:r>
      <w:r>
        <w:rPr>
          <w:spacing w:val="-11"/>
        </w:rPr>
        <w:t xml:space="preserve"> </w:t>
      </w:r>
      <w:r>
        <w:t>prioritize</w:t>
      </w:r>
      <w:r>
        <w:rPr>
          <w:spacing w:val="-13"/>
        </w:rPr>
        <w:t xml:space="preserve"> </w:t>
      </w:r>
      <w:r>
        <w:t>refining</w:t>
      </w:r>
      <w:r>
        <w:rPr>
          <w:spacing w:val="-11"/>
        </w:rPr>
        <w:t xml:space="preserve"> </w:t>
      </w:r>
      <w:r>
        <w:t>the</w:t>
      </w:r>
      <w:r>
        <w:rPr>
          <w:spacing w:val="-12"/>
        </w:rPr>
        <w:t xml:space="preserve"> </w:t>
      </w:r>
      <w:r>
        <w:t>model's</w:t>
      </w:r>
      <w:r>
        <w:rPr>
          <w:spacing w:val="-11"/>
        </w:rPr>
        <w:t xml:space="preserve"> </w:t>
      </w:r>
      <w:r>
        <w:t>capacity</w:t>
      </w:r>
      <w:r>
        <w:rPr>
          <w:spacing w:val="-10"/>
        </w:rPr>
        <w:t xml:space="preserve"> </w:t>
      </w:r>
      <w:r>
        <w:t>to</w:t>
      </w:r>
      <w:r>
        <w:rPr>
          <w:spacing w:val="-11"/>
        </w:rPr>
        <w:t xml:space="preserve"> </w:t>
      </w:r>
      <w:r>
        <w:t>forecast</w:t>
      </w:r>
      <w:r>
        <w:rPr>
          <w:spacing w:val="-58"/>
        </w:rPr>
        <w:t xml:space="preserve"> </w:t>
      </w:r>
      <w:r>
        <w:t>parking space availability. With a commendable accuracy rate of 92.6%, the developed method</w:t>
      </w:r>
      <w:r>
        <w:rPr>
          <w:spacing w:val="1"/>
        </w:rPr>
        <w:t xml:space="preserve"> </w:t>
      </w:r>
      <w:r>
        <w:t>shows</w:t>
      </w:r>
      <w:r>
        <w:rPr>
          <w:spacing w:val="-4"/>
        </w:rPr>
        <w:t xml:space="preserve"> </w:t>
      </w:r>
      <w:r>
        <w:t>potential</w:t>
      </w:r>
      <w:r>
        <w:rPr>
          <w:spacing w:val="-4"/>
        </w:rPr>
        <w:t xml:space="preserve"> </w:t>
      </w:r>
      <w:r>
        <w:t>for</w:t>
      </w:r>
      <w:r>
        <w:rPr>
          <w:spacing w:val="-5"/>
        </w:rPr>
        <w:t xml:space="preserve"> </w:t>
      </w:r>
      <w:r>
        <w:t>further</w:t>
      </w:r>
      <w:r>
        <w:rPr>
          <w:spacing w:val="-5"/>
        </w:rPr>
        <w:t xml:space="preserve"> </w:t>
      </w:r>
      <w:r>
        <w:t>enhancement.</w:t>
      </w:r>
      <w:r>
        <w:rPr>
          <w:spacing w:val="-1"/>
        </w:rPr>
        <w:t xml:space="preserve"> </w:t>
      </w:r>
      <w:r>
        <w:t>Integration</w:t>
      </w:r>
      <w:r>
        <w:rPr>
          <w:spacing w:val="-4"/>
        </w:rPr>
        <w:t xml:space="preserve"> </w:t>
      </w:r>
      <w:r>
        <w:t>of</w:t>
      </w:r>
      <w:r>
        <w:rPr>
          <w:spacing w:val="-5"/>
        </w:rPr>
        <w:t xml:space="preserve"> </w:t>
      </w:r>
      <w:r>
        <w:t>an</w:t>
      </w:r>
      <w:r>
        <w:rPr>
          <w:spacing w:val="-4"/>
        </w:rPr>
        <w:t xml:space="preserve"> </w:t>
      </w:r>
      <w:r>
        <w:t>automated</w:t>
      </w:r>
      <w:r>
        <w:rPr>
          <w:spacing w:val="-4"/>
        </w:rPr>
        <w:t xml:space="preserve"> </w:t>
      </w:r>
      <w:r>
        <w:t>artificial</w:t>
      </w:r>
      <w:r>
        <w:rPr>
          <w:spacing w:val="-4"/>
        </w:rPr>
        <w:t xml:space="preserve"> </w:t>
      </w:r>
      <w:r>
        <w:t>parking</w:t>
      </w:r>
      <w:r>
        <w:rPr>
          <w:spacing w:val="-4"/>
        </w:rPr>
        <w:t xml:space="preserve"> </w:t>
      </w:r>
      <w:r>
        <w:t>lot</w:t>
      </w:r>
      <w:r>
        <w:rPr>
          <w:spacing w:val="-3"/>
        </w:rPr>
        <w:t xml:space="preserve"> </w:t>
      </w:r>
      <w:r>
        <w:t>lighting</w:t>
      </w:r>
      <w:r>
        <w:rPr>
          <w:spacing w:val="-58"/>
        </w:rPr>
        <w:t xml:space="preserve"> </w:t>
      </w:r>
      <w:r>
        <w:rPr>
          <w:spacing w:val="-1"/>
        </w:rPr>
        <w:t>system</w:t>
      </w:r>
      <w:r>
        <w:rPr>
          <w:spacing w:val="-14"/>
        </w:rPr>
        <w:t xml:space="preserve"> </w:t>
      </w:r>
      <w:r>
        <w:rPr>
          <w:spacing w:val="-1"/>
        </w:rPr>
        <w:t>into</w:t>
      </w:r>
      <w:r>
        <w:rPr>
          <w:spacing w:val="-15"/>
        </w:rPr>
        <w:t xml:space="preserve"> </w:t>
      </w:r>
      <w:r>
        <w:t>the</w:t>
      </w:r>
      <w:r>
        <w:rPr>
          <w:spacing w:val="-15"/>
        </w:rPr>
        <w:t xml:space="preserve"> </w:t>
      </w:r>
      <w:r>
        <w:t>model</w:t>
      </w:r>
      <w:r>
        <w:rPr>
          <w:spacing w:val="-15"/>
        </w:rPr>
        <w:t xml:space="preserve"> </w:t>
      </w:r>
      <w:r>
        <w:t>could</w:t>
      </w:r>
      <w:r>
        <w:rPr>
          <w:spacing w:val="-14"/>
        </w:rPr>
        <w:t xml:space="preserve"> </w:t>
      </w:r>
      <w:r>
        <w:t>ensure</w:t>
      </w:r>
      <w:r>
        <w:rPr>
          <w:spacing w:val="-16"/>
        </w:rPr>
        <w:t xml:space="preserve"> </w:t>
      </w:r>
      <w:r>
        <w:t>precise</w:t>
      </w:r>
      <w:r>
        <w:rPr>
          <w:spacing w:val="-14"/>
        </w:rPr>
        <w:t xml:space="preserve"> </w:t>
      </w:r>
      <w:r>
        <w:t>predictions,</w:t>
      </w:r>
      <w:r>
        <w:rPr>
          <w:spacing w:val="-14"/>
        </w:rPr>
        <w:t xml:space="preserve"> </w:t>
      </w:r>
      <w:r>
        <w:t>particularly</w:t>
      </w:r>
      <w:r>
        <w:rPr>
          <w:spacing w:val="-14"/>
        </w:rPr>
        <w:t xml:space="preserve"> </w:t>
      </w:r>
      <w:r>
        <w:t>during</w:t>
      </w:r>
      <w:r>
        <w:rPr>
          <w:spacing w:val="-15"/>
        </w:rPr>
        <w:t xml:space="preserve"> </w:t>
      </w:r>
      <w:r>
        <w:t>nighttime</w:t>
      </w:r>
      <w:r>
        <w:rPr>
          <w:spacing w:val="-15"/>
        </w:rPr>
        <w:t xml:space="preserve"> </w:t>
      </w:r>
      <w:r>
        <w:t>when</w:t>
      </w:r>
      <w:r>
        <w:rPr>
          <w:spacing w:val="-15"/>
        </w:rPr>
        <w:t xml:space="preserve"> </w:t>
      </w:r>
      <w:r>
        <w:t>vehicles</w:t>
      </w:r>
      <w:r>
        <w:rPr>
          <w:spacing w:val="-57"/>
        </w:rPr>
        <w:t xml:space="preserve"> </w:t>
      </w:r>
      <w:r>
        <w:t>seek</w:t>
      </w:r>
      <w:r>
        <w:rPr>
          <w:spacing w:val="-7"/>
        </w:rPr>
        <w:t xml:space="preserve"> </w:t>
      </w:r>
      <w:r>
        <w:t>access</w:t>
      </w:r>
      <w:r>
        <w:rPr>
          <w:spacing w:val="-6"/>
        </w:rPr>
        <w:t xml:space="preserve"> </w:t>
      </w:r>
      <w:r>
        <w:t>to</w:t>
      </w:r>
      <w:r>
        <w:rPr>
          <w:spacing w:val="-6"/>
        </w:rPr>
        <w:t xml:space="preserve"> </w:t>
      </w:r>
      <w:r>
        <w:t>parking</w:t>
      </w:r>
      <w:r>
        <w:rPr>
          <w:spacing w:val="-7"/>
        </w:rPr>
        <w:t xml:space="preserve"> </w:t>
      </w:r>
      <w:r>
        <w:t>areas.</w:t>
      </w:r>
      <w:r>
        <w:rPr>
          <w:spacing w:val="-7"/>
        </w:rPr>
        <w:t xml:space="preserve"> </w:t>
      </w:r>
      <w:r>
        <w:t>Furthermore,</w:t>
      </w:r>
      <w:r>
        <w:rPr>
          <w:spacing w:val="-6"/>
        </w:rPr>
        <w:t xml:space="preserve"> </w:t>
      </w:r>
      <w:r>
        <w:t>improvements</w:t>
      </w:r>
      <w:r>
        <w:rPr>
          <w:spacing w:val="-6"/>
        </w:rPr>
        <w:t xml:space="preserve"> </w:t>
      </w:r>
      <w:r>
        <w:t>to</w:t>
      </w:r>
      <w:r>
        <w:rPr>
          <w:spacing w:val="-6"/>
        </w:rPr>
        <w:t xml:space="preserve"> </w:t>
      </w:r>
      <w:r>
        <w:t>the</w:t>
      </w:r>
      <w:r>
        <w:rPr>
          <w:spacing w:val="-8"/>
        </w:rPr>
        <w:t xml:space="preserve"> </w:t>
      </w:r>
      <w:r>
        <w:t>model's</w:t>
      </w:r>
      <w:r>
        <w:rPr>
          <w:spacing w:val="-6"/>
        </w:rPr>
        <w:t xml:space="preserve"> </w:t>
      </w:r>
      <w:r>
        <w:t>architecture</w:t>
      </w:r>
      <w:r>
        <w:rPr>
          <w:spacing w:val="-7"/>
        </w:rPr>
        <w:t xml:space="preserve"> </w:t>
      </w:r>
      <w:r>
        <w:t>could</w:t>
      </w:r>
      <w:r>
        <w:rPr>
          <w:spacing w:val="-6"/>
        </w:rPr>
        <w:t xml:space="preserve"> </w:t>
      </w:r>
      <w:r>
        <w:t>involve</w:t>
      </w:r>
      <w:r>
        <w:rPr>
          <w:spacing w:val="-58"/>
        </w:rPr>
        <w:t xml:space="preserve"> </w:t>
      </w:r>
      <w:r>
        <w:t>implementing notification features for customers desiring real-time alerts upon the availability of</w:t>
      </w:r>
      <w:r>
        <w:rPr>
          <w:spacing w:val="1"/>
        </w:rPr>
        <w:t xml:space="preserve"> </w:t>
      </w:r>
      <w:r>
        <w:t>parking</w:t>
      </w:r>
      <w:r>
        <w:rPr>
          <w:spacing w:val="-1"/>
        </w:rPr>
        <w:t xml:space="preserve"> </w:t>
      </w:r>
      <w:r>
        <w:t>spaces.</w:t>
      </w:r>
    </w:p>
    <w:p w14:paraId="1029BFD8" w14:textId="77777777" w:rsidR="007D20C2" w:rsidRDefault="007D20C2">
      <w:pPr>
        <w:spacing w:line="360" w:lineRule="auto"/>
        <w:jc w:val="both"/>
        <w:sectPr w:rsidR="007D20C2" w:rsidSect="001F0049">
          <w:pgSz w:w="12240" w:h="15840"/>
          <w:pgMar w:top="1340" w:right="980" w:bottom="1800" w:left="1560" w:header="0" w:footer="1535" w:gutter="0"/>
          <w:cols w:space="720"/>
        </w:sectPr>
      </w:pPr>
    </w:p>
    <w:p w14:paraId="2CB178FE" w14:textId="77777777" w:rsidR="007D20C2" w:rsidRDefault="007D20C2">
      <w:pPr>
        <w:pStyle w:val="BodyText"/>
        <w:spacing w:before="4"/>
        <w:rPr>
          <w:sz w:val="17"/>
        </w:rPr>
      </w:pPr>
    </w:p>
    <w:p w14:paraId="2DE85EFB" w14:textId="77777777" w:rsidR="007D20C2" w:rsidRDefault="007D20C2">
      <w:pPr>
        <w:pStyle w:val="BodyText"/>
        <w:spacing w:before="10"/>
        <w:rPr>
          <w:sz w:val="20"/>
        </w:rPr>
      </w:pPr>
    </w:p>
    <w:p w14:paraId="46907F47" w14:textId="77777777" w:rsidR="007D20C2" w:rsidRDefault="007D20C2">
      <w:pPr>
        <w:rPr>
          <w:sz w:val="20"/>
        </w:rPr>
        <w:sectPr w:rsidR="007D20C2" w:rsidSect="001F0049">
          <w:pgSz w:w="12240" w:h="15840"/>
          <w:pgMar w:top="1500" w:right="980" w:bottom="1720" w:left="1560" w:header="0" w:footer="1535" w:gutter="0"/>
          <w:cols w:space="720"/>
        </w:sectPr>
      </w:pPr>
    </w:p>
    <w:p w14:paraId="306F9432" w14:textId="77777777" w:rsidR="007D20C2" w:rsidRDefault="007D20C2">
      <w:pPr>
        <w:pStyle w:val="BodyText"/>
        <w:rPr>
          <w:sz w:val="26"/>
        </w:rPr>
      </w:pPr>
    </w:p>
    <w:p w14:paraId="43950DFE" w14:textId="77777777" w:rsidR="007D20C2" w:rsidRDefault="007D20C2">
      <w:pPr>
        <w:pStyle w:val="BodyText"/>
        <w:rPr>
          <w:sz w:val="26"/>
        </w:rPr>
      </w:pPr>
    </w:p>
    <w:p w14:paraId="48469C38" w14:textId="77777777" w:rsidR="007D20C2" w:rsidRDefault="007D20C2">
      <w:pPr>
        <w:pStyle w:val="BodyText"/>
        <w:spacing w:before="10"/>
        <w:rPr>
          <w:sz w:val="27"/>
        </w:rPr>
      </w:pPr>
    </w:p>
    <w:p w14:paraId="57E3ED1B" w14:textId="77777777" w:rsidR="007D20C2" w:rsidRDefault="00D260D4">
      <w:pPr>
        <w:pStyle w:val="Heading1"/>
        <w:ind w:left="142" w:firstLine="0"/>
      </w:pPr>
      <w:r>
        <w:t>Reference</w:t>
      </w:r>
    </w:p>
    <w:p w14:paraId="63C0C9D9" w14:textId="77777777" w:rsidR="005B49C4" w:rsidRDefault="005B49C4">
      <w:pPr>
        <w:pStyle w:val="Heading1"/>
        <w:ind w:left="142" w:firstLine="0"/>
      </w:pPr>
    </w:p>
    <w:p w14:paraId="56247A77" w14:textId="77777777" w:rsidR="005B49C4" w:rsidRDefault="005B49C4">
      <w:pPr>
        <w:pStyle w:val="Heading1"/>
        <w:ind w:left="142" w:firstLine="0"/>
      </w:pPr>
    </w:p>
    <w:p w14:paraId="18C56E25" w14:textId="77777777" w:rsidR="005B49C4" w:rsidRDefault="005B49C4">
      <w:pPr>
        <w:pStyle w:val="Heading1"/>
        <w:ind w:left="142" w:firstLine="0"/>
      </w:pPr>
    </w:p>
    <w:p w14:paraId="5E0BF9B3" w14:textId="77777777" w:rsidR="007D20C2" w:rsidRDefault="00D260D4">
      <w:pPr>
        <w:spacing w:before="90" w:line="360" w:lineRule="auto"/>
        <w:ind w:left="142" w:right="4029" w:firstLine="129"/>
        <w:rPr>
          <w:b/>
          <w:sz w:val="24"/>
        </w:rPr>
      </w:pPr>
      <w:r>
        <w:br w:type="column"/>
      </w:r>
      <w:r>
        <w:rPr>
          <w:b/>
          <w:sz w:val="24"/>
        </w:rPr>
        <w:t>CHAPTER 7</w:t>
      </w:r>
      <w:r>
        <w:rPr>
          <w:b/>
          <w:spacing w:val="1"/>
          <w:sz w:val="24"/>
        </w:rPr>
        <w:t xml:space="preserve"> </w:t>
      </w:r>
      <w:r>
        <w:rPr>
          <w:b/>
          <w:sz w:val="24"/>
        </w:rPr>
        <w:t>REFERENCES</w:t>
      </w:r>
    </w:p>
    <w:p w14:paraId="0C774084" w14:textId="77777777" w:rsidR="007D20C2" w:rsidRDefault="007D20C2">
      <w:pPr>
        <w:spacing w:line="360" w:lineRule="auto"/>
        <w:rPr>
          <w:sz w:val="24"/>
        </w:rPr>
        <w:sectPr w:rsidR="007D20C2" w:rsidSect="001F0049">
          <w:type w:val="continuous"/>
          <w:pgSz w:w="12240" w:h="15840"/>
          <w:pgMar w:top="1500" w:right="980" w:bottom="280" w:left="1560" w:header="720" w:footer="720" w:gutter="0"/>
          <w:cols w:num="2" w:space="720" w:equalWidth="0">
            <w:col w:w="1205" w:space="2690"/>
            <w:col w:w="5805"/>
          </w:cols>
        </w:sectPr>
      </w:pPr>
    </w:p>
    <w:p w14:paraId="55F2BE6D" w14:textId="77777777" w:rsidR="007D20C2" w:rsidRDefault="00D260D4">
      <w:pPr>
        <w:pStyle w:val="ListParagraph"/>
        <w:numPr>
          <w:ilvl w:val="2"/>
          <w:numId w:val="11"/>
        </w:numPr>
        <w:tabs>
          <w:tab w:val="left" w:pos="862"/>
        </w:tabs>
        <w:spacing w:before="139" w:line="360" w:lineRule="auto"/>
        <w:ind w:left="861" w:right="148"/>
        <w:jc w:val="both"/>
        <w:rPr>
          <w:sz w:val="24"/>
        </w:rPr>
      </w:pPr>
      <w:bookmarkStart w:id="9" w:name="_Hlk170158191"/>
      <w:r>
        <w:rPr>
          <w:sz w:val="24"/>
        </w:rPr>
        <w:t>Arnott, R., &amp; Inci, E. (2006a). An integrated model of downtown parking and traffic</w:t>
      </w:r>
      <w:r>
        <w:rPr>
          <w:spacing w:val="1"/>
          <w:sz w:val="24"/>
        </w:rPr>
        <w:t xml:space="preserve"> </w:t>
      </w:r>
      <w:r>
        <w:rPr>
          <w:sz w:val="24"/>
        </w:rPr>
        <w:t>congestion.</w:t>
      </w:r>
      <w:r>
        <w:rPr>
          <w:spacing w:val="1"/>
          <w:sz w:val="24"/>
        </w:rPr>
        <w:t xml:space="preserve"> </w:t>
      </w:r>
      <w:r>
        <w:rPr>
          <w:sz w:val="24"/>
        </w:rPr>
        <w:t>Journal</w:t>
      </w:r>
      <w:r>
        <w:rPr>
          <w:spacing w:val="1"/>
          <w:sz w:val="24"/>
        </w:rPr>
        <w:t xml:space="preserve"> </w:t>
      </w:r>
      <w:r>
        <w:rPr>
          <w:sz w:val="24"/>
        </w:rPr>
        <w:t>of</w:t>
      </w:r>
      <w:r>
        <w:rPr>
          <w:spacing w:val="1"/>
          <w:sz w:val="24"/>
        </w:rPr>
        <w:t xml:space="preserve"> </w:t>
      </w:r>
      <w:r>
        <w:rPr>
          <w:sz w:val="24"/>
        </w:rPr>
        <w:t>Urban</w:t>
      </w:r>
      <w:r>
        <w:rPr>
          <w:spacing w:val="1"/>
          <w:sz w:val="24"/>
        </w:rPr>
        <w:t xml:space="preserve"> </w:t>
      </w:r>
      <w:r>
        <w:rPr>
          <w:sz w:val="24"/>
        </w:rPr>
        <w:t>Economics,</w:t>
      </w:r>
      <w:r>
        <w:rPr>
          <w:spacing w:val="1"/>
          <w:sz w:val="24"/>
        </w:rPr>
        <w:t xml:space="preserve"> </w:t>
      </w:r>
      <w:r>
        <w:rPr>
          <w:sz w:val="24"/>
        </w:rPr>
        <w:t>60(3),</w:t>
      </w:r>
      <w:r>
        <w:rPr>
          <w:spacing w:val="1"/>
          <w:sz w:val="24"/>
        </w:rPr>
        <w:t xml:space="preserve"> </w:t>
      </w:r>
      <w:r>
        <w:rPr>
          <w:sz w:val="24"/>
        </w:rPr>
        <w:t>418–442.</w:t>
      </w:r>
      <w:r>
        <w:rPr>
          <w:spacing w:val="1"/>
          <w:sz w:val="24"/>
        </w:rPr>
        <w:t xml:space="preserve"> </w:t>
      </w:r>
      <w:hyperlink r:id="rId69">
        <w:r>
          <w:rPr>
            <w:sz w:val="24"/>
          </w:rPr>
          <w:t>https://doi.org/10.1016/J.JUE.2006.04.004</w:t>
        </w:r>
      </w:hyperlink>
    </w:p>
    <w:p w14:paraId="0D9EA8A9" w14:textId="16A1A05F" w:rsidR="007F6CBA" w:rsidRPr="007F6CBA" w:rsidRDefault="007F6CBA" w:rsidP="007F6CBA">
      <w:pPr>
        <w:pStyle w:val="ListParagraph"/>
        <w:numPr>
          <w:ilvl w:val="2"/>
          <w:numId w:val="11"/>
        </w:numPr>
        <w:tabs>
          <w:tab w:val="left" w:pos="862"/>
        </w:tabs>
        <w:spacing w:before="139" w:line="360" w:lineRule="auto"/>
        <w:ind w:right="148"/>
        <w:jc w:val="both"/>
        <w:rPr>
          <w:b/>
          <w:bCs/>
          <w:sz w:val="24"/>
        </w:rPr>
      </w:pPr>
      <w:r w:rsidRPr="007F6CBA">
        <w:rPr>
          <w:b/>
          <w:bCs/>
          <w:sz w:val="24"/>
        </w:rPr>
        <w:t>Amato, G., Carrara, F., Falchi, F., Gennaro, C. and Vairo, C. “ Car parking occupancy detection using smart camera networks and Deep Learning,” Computers and Communication (ISCC), 2016 IEEE Symposium.</w:t>
      </w:r>
    </w:p>
    <w:bookmarkEnd w:id="9"/>
    <w:p w14:paraId="5C803775" w14:textId="77777777" w:rsidR="007D20C2" w:rsidRDefault="00D260D4">
      <w:pPr>
        <w:pStyle w:val="ListParagraph"/>
        <w:numPr>
          <w:ilvl w:val="2"/>
          <w:numId w:val="11"/>
        </w:numPr>
        <w:tabs>
          <w:tab w:val="left" w:pos="862"/>
        </w:tabs>
        <w:spacing w:before="119" w:line="360" w:lineRule="auto"/>
        <w:ind w:left="861" w:right="152"/>
        <w:jc w:val="both"/>
        <w:rPr>
          <w:sz w:val="24"/>
        </w:rPr>
      </w:pPr>
      <w:r>
        <w:rPr>
          <w:sz w:val="24"/>
        </w:rPr>
        <w:t>Begum.G.K.E.T.</w:t>
      </w:r>
      <w:r>
        <w:rPr>
          <w:spacing w:val="-12"/>
          <w:sz w:val="24"/>
        </w:rPr>
        <w:t xml:space="preserve"> </w:t>
      </w:r>
      <w:r>
        <w:rPr>
          <w:sz w:val="24"/>
        </w:rPr>
        <w:t>(2023)</w:t>
      </w:r>
      <w:r>
        <w:rPr>
          <w:spacing w:val="-10"/>
          <w:sz w:val="24"/>
        </w:rPr>
        <w:t xml:space="preserve"> </w:t>
      </w:r>
      <w:r>
        <w:rPr>
          <w:sz w:val="24"/>
        </w:rPr>
        <w:t>Car</w:t>
      </w:r>
      <w:r>
        <w:rPr>
          <w:spacing w:val="-13"/>
          <w:sz w:val="24"/>
        </w:rPr>
        <w:t xml:space="preserve"> </w:t>
      </w:r>
      <w:r>
        <w:rPr>
          <w:sz w:val="24"/>
        </w:rPr>
        <w:t>Parking</w:t>
      </w:r>
      <w:r>
        <w:rPr>
          <w:spacing w:val="-12"/>
          <w:sz w:val="24"/>
        </w:rPr>
        <w:t xml:space="preserve"> </w:t>
      </w:r>
      <w:r>
        <w:rPr>
          <w:sz w:val="24"/>
        </w:rPr>
        <w:t>Detection</w:t>
      </w:r>
      <w:r>
        <w:rPr>
          <w:spacing w:val="-12"/>
          <w:sz w:val="24"/>
        </w:rPr>
        <w:t xml:space="preserve"> </w:t>
      </w:r>
      <w:r>
        <w:rPr>
          <w:sz w:val="24"/>
        </w:rPr>
        <w:t>System</w:t>
      </w:r>
      <w:r>
        <w:rPr>
          <w:spacing w:val="-13"/>
          <w:sz w:val="24"/>
        </w:rPr>
        <w:t xml:space="preserve"> </w:t>
      </w:r>
      <w:r>
        <w:rPr>
          <w:sz w:val="24"/>
        </w:rPr>
        <w:t>Using</w:t>
      </w:r>
      <w:r>
        <w:rPr>
          <w:spacing w:val="-12"/>
          <w:sz w:val="24"/>
        </w:rPr>
        <w:t xml:space="preserve"> </w:t>
      </w:r>
      <w:r>
        <w:rPr>
          <w:sz w:val="24"/>
        </w:rPr>
        <w:t>Deep</w:t>
      </w:r>
      <w:r>
        <w:rPr>
          <w:spacing w:val="-12"/>
          <w:sz w:val="24"/>
        </w:rPr>
        <w:t xml:space="preserve"> </w:t>
      </w:r>
      <w:r>
        <w:rPr>
          <w:sz w:val="24"/>
        </w:rPr>
        <w:t>Learning.</w:t>
      </w:r>
      <w:r>
        <w:rPr>
          <w:spacing w:val="-12"/>
          <w:sz w:val="24"/>
        </w:rPr>
        <w:t xml:space="preserve"> </w:t>
      </w:r>
      <w:r>
        <w:rPr>
          <w:sz w:val="24"/>
        </w:rPr>
        <w:t>International</w:t>
      </w:r>
      <w:r>
        <w:rPr>
          <w:spacing w:val="-58"/>
          <w:sz w:val="24"/>
        </w:rPr>
        <w:t xml:space="preserve"> </w:t>
      </w:r>
      <w:r>
        <w:rPr>
          <w:sz w:val="24"/>
        </w:rPr>
        <w:t>Journal of Advances in Engineering and Management (IJAEM) Volume 5, Issue 6 June</w:t>
      </w:r>
      <w:r>
        <w:rPr>
          <w:spacing w:val="1"/>
          <w:sz w:val="24"/>
        </w:rPr>
        <w:t xml:space="preserve"> </w:t>
      </w:r>
      <w:r>
        <w:rPr>
          <w:sz w:val="24"/>
        </w:rPr>
        <w:t>2023, pp: 850-854</w:t>
      </w:r>
    </w:p>
    <w:p w14:paraId="3DDC77DE" w14:textId="77777777" w:rsidR="007D20C2" w:rsidRDefault="00D260D4">
      <w:pPr>
        <w:pStyle w:val="ListParagraph"/>
        <w:numPr>
          <w:ilvl w:val="2"/>
          <w:numId w:val="11"/>
        </w:numPr>
        <w:tabs>
          <w:tab w:val="left" w:pos="862"/>
        </w:tabs>
        <w:spacing w:before="122" w:line="360" w:lineRule="auto"/>
        <w:ind w:left="861" w:right="155"/>
        <w:jc w:val="both"/>
        <w:rPr>
          <w:sz w:val="24"/>
        </w:rPr>
      </w:pPr>
      <w:r>
        <w:rPr>
          <w:sz w:val="24"/>
        </w:rPr>
        <w:t>Boda, V.K. &amp; Nasipuri, Asis &amp; Howitt, Ivan. (2007). Design considerations for a wireless</w:t>
      </w:r>
      <w:r>
        <w:rPr>
          <w:spacing w:val="-57"/>
          <w:sz w:val="24"/>
        </w:rPr>
        <w:t xml:space="preserve"> </w:t>
      </w:r>
      <w:r>
        <w:rPr>
          <w:sz w:val="24"/>
        </w:rPr>
        <w:t>sensor</w:t>
      </w:r>
      <w:r>
        <w:rPr>
          <w:spacing w:val="-1"/>
          <w:sz w:val="24"/>
        </w:rPr>
        <w:t xml:space="preserve"> </w:t>
      </w:r>
      <w:r>
        <w:rPr>
          <w:sz w:val="24"/>
        </w:rPr>
        <w:t>network</w:t>
      </w:r>
      <w:r>
        <w:rPr>
          <w:spacing w:val="1"/>
          <w:sz w:val="24"/>
        </w:rPr>
        <w:t xml:space="preserve"> </w:t>
      </w:r>
      <w:r>
        <w:rPr>
          <w:sz w:val="24"/>
        </w:rPr>
        <w:t>for</w:t>
      </w:r>
      <w:r>
        <w:rPr>
          <w:spacing w:val="-2"/>
          <w:sz w:val="24"/>
        </w:rPr>
        <w:t xml:space="preserve"> </w:t>
      </w:r>
      <w:r>
        <w:rPr>
          <w:sz w:val="24"/>
        </w:rPr>
        <w:t>locating parking spaces.</w:t>
      </w:r>
      <w:r>
        <w:rPr>
          <w:spacing w:val="-1"/>
          <w:sz w:val="24"/>
        </w:rPr>
        <w:t xml:space="preserve"> </w:t>
      </w:r>
      <w:r>
        <w:rPr>
          <w:sz w:val="24"/>
        </w:rPr>
        <w:t>698</w:t>
      </w:r>
      <w:r>
        <w:rPr>
          <w:spacing w:val="2"/>
          <w:sz w:val="24"/>
        </w:rPr>
        <w:t xml:space="preserve"> </w:t>
      </w:r>
      <w:r>
        <w:rPr>
          <w:sz w:val="24"/>
        </w:rPr>
        <w:t>-</w:t>
      </w:r>
      <w:r>
        <w:rPr>
          <w:spacing w:val="1"/>
          <w:sz w:val="24"/>
        </w:rPr>
        <w:t xml:space="preserve"> </w:t>
      </w:r>
      <w:r>
        <w:rPr>
          <w:sz w:val="24"/>
        </w:rPr>
        <w:t>703. 10.1109/SECON.2007.342990.</w:t>
      </w:r>
    </w:p>
    <w:p w14:paraId="4DEF5CDC" w14:textId="77777777" w:rsidR="007D20C2" w:rsidRDefault="00D260D4">
      <w:pPr>
        <w:pStyle w:val="ListParagraph"/>
        <w:numPr>
          <w:ilvl w:val="2"/>
          <w:numId w:val="11"/>
        </w:numPr>
        <w:tabs>
          <w:tab w:val="left" w:pos="862"/>
        </w:tabs>
        <w:spacing w:before="199" w:line="360" w:lineRule="auto"/>
        <w:ind w:left="861" w:right="153"/>
        <w:jc w:val="both"/>
        <w:rPr>
          <w:sz w:val="24"/>
        </w:rPr>
      </w:pPr>
      <w:r>
        <w:rPr>
          <w:sz w:val="24"/>
        </w:rPr>
        <w:t>Bui, Q.H.; Suhr, J.K. One-Stage Parking Slot Detection Using Component Linkage and</w:t>
      </w:r>
      <w:r>
        <w:rPr>
          <w:spacing w:val="1"/>
          <w:sz w:val="24"/>
        </w:rPr>
        <w:t xml:space="preserve"> </w:t>
      </w:r>
      <w:r>
        <w:rPr>
          <w:sz w:val="24"/>
        </w:rPr>
        <w:t>Progressive</w:t>
      </w:r>
      <w:r>
        <w:rPr>
          <w:spacing w:val="-2"/>
          <w:sz w:val="24"/>
        </w:rPr>
        <w:t xml:space="preserve"> </w:t>
      </w:r>
      <w:r>
        <w:rPr>
          <w:sz w:val="24"/>
        </w:rPr>
        <w:t>Assembly.</w:t>
      </w:r>
      <w:r>
        <w:rPr>
          <w:spacing w:val="2"/>
          <w:sz w:val="24"/>
        </w:rPr>
        <w:t xml:space="preserve"> </w:t>
      </w:r>
      <w:r>
        <w:rPr>
          <w:sz w:val="24"/>
        </w:rPr>
        <w:t>IEEE</w:t>
      </w:r>
      <w:r>
        <w:rPr>
          <w:spacing w:val="1"/>
          <w:sz w:val="24"/>
        </w:rPr>
        <w:t xml:space="preserve"> </w:t>
      </w:r>
      <w:r>
        <w:rPr>
          <w:sz w:val="24"/>
        </w:rPr>
        <w:t>Intell. Transp.</w:t>
      </w:r>
      <w:r>
        <w:rPr>
          <w:spacing w:val="-1"/>
          <w:sz w:val="24"/>
        </w:rPr>
        <w:t xml:space="preserve"> </w:t>
      </w:r>
      <w:r>
        <w:rPr>
          <w:sz w:val="24"/>
        </w:rPr>
        <w:t>Syst. Mag. (2023)</w:t>
      </w:r>
    </w:p>
    <w:p w14:paraId="72B00158" w14:textId="49C20B9C" w:rsidR="00DD1CC0" w:rsidRPr="00DD1CC0" w:rsidRDefault="00D260D4" w:rsidP="00DD1CC0">
      <w:pPr>
        <w:pStyle w:val="ListParagraph"/>
        <w:numPr>
          <w:ilvl w:val="2"/>
          <w:numId w:val="11"/>
        </w:numPr>
        <w:tabs>
          <w:tab w:val="left" w:pos="862"/>
        </w:tabs>
        <w:spacing w:before="120" w:line="360" w:lineRule="auto"/>
        <w:ind w:left="861" w:right="148"/>
        <w:jc w:val="both"/>
        <w:rPr>
          <w:sz w:val="24"/>
        </w:rPr>
      </w:pPr>
      <w:r>
        <w:rPr>
          <w:sz w:val="24"/>
        </w:rPr>
        <w:t>CNR Parking Dataset - Dataset for visual occupancy detection of parking lots. (2020).</w:t>
      </w:r>
      <w:r>
        <w:rPr>
          <w:spacing w:val="1"/>
          <w:sz w:val="24"/>
        </w:rPr>
        <w:t xml:space="preserve"> </w:t>
      </w:r>
      <w:r>
        <w:rPr>
          <w:sz w:val="24"/>
        </w:rPr>
        <w:t>Available</w:t>
      </w:r>
      <w:r>
        <w:rPr>
          <w:spacing w:val="-1"/>
          <w:sz w:val="24"/>
        </w:rPr>
        <w:t xml:space="preserve"> </w:t>
      </w:r>
      <w:r>
        <w:rPr>
          <w:sz w:val="24"/>
        </w:rPr>
        <w:t>from:</w:t>
      </w:r>
      <w:r>
        <w:rPr>
          <w:color w:val="0000FF"/>
          <w:spacing w:val="1"/>
          <w:sz w:val="24"/>
        </w:rPr>
        <w:t xml:space="preserve"> </w:t>
      </w:r>
      <w:hyperlink r:id="rId70">
        <w:r>
          <w:rPr>
            <w:color w:val="0000FF"/>
            <w:sz w:val="24"/>
            <w:u w:val="single" w:color="0000FF"/>
          </w:rPr>
          <w:t>http://cnrpark.it/</w:t>
        </w:r>
      </w:hyperlink>
    </w:p>
    <w:p w14:paraId="6C74BBF1" w14:textId="00A9D48A" w:rsidR="00DD1CC0" w:rsidRPr="00DD1CC0" w:rsidRDefault="00DD1CC0" w:rsidP="00DD1CC0">
      <w:pPr>
        <w:pStyle w:val="ListParagraph"/>
        <w:numPr>
          <w:ilvl w:val="2"/>
          <w:numId w:val="11"/>
        </w:numPr>
        <w:spacing w:line="360" w:lineRule="auto"/>
        <w:rPr>
          <w:b/>
          <w:bCs/>
          <w:sz w:val="24"/>
        </w:rPr>
      </w:pPr>
      <w:r w:rsidRPr="00DD1CC0">
        <w:rPr>
          <w:b/>
          <w:bCs/>
          <w:sz w:val="24"/>
        </w:rPr>
        <w:t>Chia-Ying Lin, Yi-Lung Lu, Meng-Hsun Tsai, Hui-Ling Chang</w:t>
      </w:r>
      <w:r>
        <w:rPr>
          <w:b/>
          <w:bCs/>
          <w:sz w:val="24"/>
        </w:rPr>
        <w:t xml:space="preserve"> (2018).      </w:t>
      </w:r>
      <w:r w:rsidRPr="00DD1CC0">
        <w:rPr>
          <w:b/>
          <w:bCs/>
          <w:sz w:val="24"/>
        </w:rPr>
        <w:t xml:space="preserve"> "Utilization-based parking space suggestion in smart city", Consumer Communications &amp; Networking Conference (CCNC) 2018 15th IEEE Annual, pp</w:t>
      </w:r>
      <w:r>
        <w:rPr>
          <w:b/>
          <w:bCs/>
          <w:sz w:val="24"/>
        </w:rPr>
        <w:t>:</w:t>
      </w:r>
      <w:r w:rsidRPr="00DD1CC0">
        <w:rPr>
          <w:b/>
          <w:bCs/>
          <w:sz w:val="24"/>
        </w:rPr>
        <w:t xml:space="preserve"> 1-6</w:t>
      </w:r>
      <w:r>
        <w:rPr>
          <w:b/>
          <w:bCs/>
          <w:sz w:val="24"/>
        </w:rPr>
        <w:t>.</w:t>
      </w:r>
    </w:p>
    <w:p w14:paraId="5376B619" w14:textId="77777777" w:rsidR="007D20C2" w:rsidRDefault="00D260D4">
      <w:pPr>
        <w:pStyle w:val="ListParagraph"/>
        <w:numPr>
          <w:ilvl w:val="2"/>
          <w:numId w:val="11"/>
        </w:numPr>
        <w:tabs>
          <w:tab w:val="left" w:pos="862"/>
        </w:tabs>
        <w:spacing w:before="121" w:line="360" w:lineRule="auto"/>
        <w:ind w:left="861" w:right="158"/>
        <w:jc w:val="both"/>
        <w:rPr>
          <w:sz w:val="24"/>
        </w:rPr>
      </w:pPr>
      <w:r>
        <w:rPr>
          <w:sz w:val="24"/>
        </w:rPr>
        <w:t>De Almeida, P. R. L., Oliveira, L. S., Britto, A. S., Silva, E. J., &amp; Koerich, A. L. (2015).</w:t>
      </w:r>
      <w:r>
        <w:rPr>
          <w:spacing w:val="1"/>
          <w:sz w:val="24"/>
        </w:rPr>
        <w:t xml:space="preserve"> </w:t>
      </w:r>
      <w:r>
        <w:rPr>
          <w:sz w:val="24"/>
        </w:rPr>
        <w:t>PKLot-A robust dataset for parking lot classification. Expert Systems with Applications,</w:t>
      </w:r>
      <w:r>
        <w:rPr>
          <w:spacing w:val="1"/>
          <w:sz w:val="24"/>
        </w:rPr>
        <w:t xml:space="preserve"> </w:t>
      </w:r>
      <w:r>
        <w:rPr>
          <w:sz w:val="24"/>
        </w:rPr>
        <w:lastRenderedPageBreak/>
        <w:t>42(11),</w:t>
      </w:r>
      <w:r>
        <w:rPr>
          <w:spacing w:val="-1"/>
          <w:sz w:val="24"/>
        </w:rPr>
        <w:t xml:space="preserve"> </w:t>
      </w:r>
      <w:r>
        <w:rPr>
          <w:sz w:val="24"/>
        </w:rPr>
        <w:t>4937–4949.</w:t>
      </w:r>
      <w:r>
        <w:rPr>
          <w:color w:val="0000FF"/>
          <w:sz w:val="24"/>
        </w:rPr>
        <w:t xml:space="preserve"> </w:t>
      </w:r>
      <w:hyperlink r:id="rId71">
        <w:r>
          <w:rPr>
            <w:color w:val="0000FF"/>
            <w:sz w:val="24"/>
            <w:u w:val="single" w:color="0000FF"/>
          </w:rPr>
          <w:t>https://doi.org/10.1016/J.ESWA.2015.02.009</w:t>
        </w:r>
      </w:hyperlink>
    </w:p>
    <w:p w14:paraId="0C34BC52" w14:textId="77777777" w:rsidR="007D20C2" w:rsidRDefault="00D260D4">
      <w:pPr>
        <w:pStyle w:val="ListParagraph"/>
        <w:numPr>
          <w:ilvl w:val="2"/>
          <w:numId w:val="11"/>
        </w:numPr>
        <w:tabs>
          <w:tab w:val="left" w:pos="862"/>
        </w:tabs>
        <w:spacing w:before="119" w:line="360" w:lineRule="auto"/>
        <w:ind w:left="861" w:right="147"/>
        <w:jc w:val="both"/>
        <w:rPr>
          <w:sz w:val="24"/>
        </w:rPr>
      </w:pPr>
      <w:r>
        <w:rPr>
          <w:sz w:val="24"/>
        </w:rPr>
        <w:t>Deng,</w:t>
      </w:r>
      <w:r>
        <w:rPr>
          <w:spacing w:val="-1"/>
          <w:sz w:val="24"/>
        </w:rPr>
        <w:t xml:space="preserve"> </w:t>
      </w:r>
      <w:r>
        <w:rPr>
          <w:sz w:val="24"/>
        </w:rPr>
        <w:t>J.,</w:t>
      </w:r>
      <w:r>
        <w:rPr>
          <w:spacing w:val="-1"/>
          <w:sz w:val="24"/>
        </w:rPr>
        <w:t xml:space="preserve"> </w:t>
      </w:r>
      <w:r>
        <w:rPr>
          <w:sz w:val="24"/>
        </w:rPr>
        <w:t>Dong,</w:t>
      </w:r>
      <w:r>
        <w:rPr>
          <w:spacing w:val="-2"/>
          <w:sz w:val="24"/>
        </w:rPr>
        <w:t xml:space="preserve"> </w:t>
      </w:r>
      <w:r>
        <w:rPr>
          <w:sz w:val="24"/>
        </w:rPr>
        <w:t>W.,</w:t>
      </w:r>
      <w:r>
        <w:rPr>
          <w:spacing w:val="-1"/>
          <w:sz w:val="24"/>
        </w:rPr>
        <w:t xml:space="preserve"> </w:t>
      </w:r>
      <w:r>
        <w:rPr>
          <w:sz w:val="24"/>
        </w:rPr>
        <w:t>Socher,</w:t>
      </w:r>
      <w:r>
        <w:rPr>
          <w:spacing w:val="-1"/>
          <w:sz w:val="24"/>
        </w:rPr>
        <w:t xml:space="preserve"> </w:t>
      </w:r>
      <w:r>
        <w:rPr>
          <w:sz w:val="24"/>
        </w:rPr>
        <w:t>R.,</w:t>
      </w:r>
      <w:r>
        <w:rPr>
          <w:spacing w:val="-1"/>
          <w:sz w:val="24"/>
        </w:rPr>
        <w:t xml:space="preserve"> </w:t>
      </w:r>
      <w:r>
        <w:rPr>
          <w:sz w:val="24"/>
        </w:rPr>
        <w:t>Li,</w:t>
      </w:r>
      <w:r>
        <w:rPr>
          <w:spacing w:val="-1"/>
          <w:sz w:val="24"/>
        </w:rPr>
        <w:t xml:space="preserve"> </w:t>
      </w:r>
      <w:r>
        <w:rPr>
          <w:sz w:val="24"/>
        </w:rPr>
        <w:t>L.-J.,</w:t>
      </w:r>
      <w:r>
        <w:rPr>
          <w:spacing w:val="-1"/>
          <w:sz w:val="24"/>
        </w:rPr>
        <w:t xml:space="preserve"> </w:t>
      </w:r>
      <w:r>
        <w:rPr>
          <w:sz w:val="24"/>
        </w:rPr>
        <w:t>Kai</w:t>
      </w:r>
      <w:r>
        <w:rPr>
          <w:spacing w:val="-1"/>
          <w:sz w:val="24"/>
        </w:rPr>
        <w:t xml:space="preserve"> </w:t>
      </w:r>
      <w:r>
        <w:rPr>
          <w:sz w:val="24"/>
        </w:rPr>
        <w:t>Li,</w:t>
      </w:r>
      <w:r>
        <w:rPr>
          <w:spacing w:val="-1"/>
          <w:sz w:val="24"/>
        </w:rPr>
        <w:t xml:space="preserve"> </w:t>
      </w:r>
      <w:r>
        <w:rPr>
          <w:sz w:val="24"/>
        </w:rPr>
        <w:t>&amp;</w:t>
      </w:r>
      <w:r>
        <w:rPr>
          <w:spacing w:val="-1"/>
          <w:sz w:val="24"/>
        </w:rPr>
        <w:t xml:space="preserve"> </w:t>
      </w:r>
      <w:r>
        <w:rPr>
          <w:sz w:val="24"/>
        </w:rPr>
        <w:t>Li</w:t>
      </w:r>
      <w:r>
        <w:rPr>
          <w:spacing w:val="-1"/>
          <w:sz w:val="24"/>
        </w:rPr>
        <w:t xml:space="preserve"> </w:t>
      </w:r>
      <w:r>
        <w:rPr>
          <w:sz w:val="24"/>
        </w:rPr>
        <w:t>Fei-Fei.</w:t>
      </w:r>
      <w:r>
        <w:rPr>
          <w:spacing w:val="-1"/>
          <w:sz w:val="24"/>
        </w:rPr>
        <w:t xml:space="preserve"> </w:t>
      </w:r>
      <w:r>
        <w:rPr>
          <w:sz w:val="24"/>
        </w:rPr>
        <w:t>(2010). ImageNet:</w:t>
      </w:r>
      <w:r>
        <w:rPr>
          <w:spacing w:val="-1"/>
          <w:sz w:val="24"/>
        </w:rPr>
        <w:t xml:space="preserve"> </w:t>
      </w:r>
      <w:r>
        <w:rPr>
          <w:sz w:val="24"/>
        </w:rPr>
        <w:t>A</w:t>
      </w:r>
      <w:r>
        <w:rPr>
          <w:spacing w:val="-1"/>
          <w:sz w:val="24"/>
        </w:rPr>
        <w:t xml:space="preserve"> </w:t>
      </w:r>
      <w:r>
        <w:rPr>
          <w:sz w:val="24"/>
        </w:rPr>
        <w:t>large-</w:t>
      </w:r>
      <w:r>
        <w:rPr>
          <w:spacing w:val="-57"/>
          <w:sz w:val="24"/>
        </w:rPr>
        <w:t xml:space="preserve"> </w:t>
      </w:r>
      <w:r>
        <w:rPr>
          <w:sz w:val="24"/>
        </w:rPr>
        <w:t>scale</w:t>
      </w:r>
      <w:r>
        <w:rPr>
          <w:spacing w:val="-1"/>
          <w:sz w:val="24"/>
        </w:rPr>
        <w:t xml:space="preserve"> </w:t>
      </w:r>
      <w:r>
        <w:rPr>
          <w:sz w:val="24"/>
        </w:rPr>
        <w:t>hierarchical</w:t>
      </w:r>
      <w:r>
        <w:rPr>
          <w:spacing w:val="-1"/>
          <w:sz w:val="24"/>
        </w:rPr>
        <w:t xml:space="preserve"> </w:t>
      </w:r>
      <w:r>
        <w:rPr>
          <w:sz w:val="24"/>
        </w:rPr>
        <w:t>image</w:t>
      </w:r>
      <w:r>
        <w:rPr>
          <w:spacing w:val="-1"/>
          <w:sz w:val="24"/>
        </w:rPr>
        <w:t xml:space="preserve"> </w:t>
      </w:r>
      <w:r>
        <w:rPr>
          <w:sz w:val="24"/>
        </w:rPr>
        <w:t>database. 248–255.</w:t>
      </w:r>
      <w:r>
        <w:rPr>
          <w:spacing w:val="-1"/>
          <w:sz w:val="24"/>
        </w:rPr>
        <w:t xml:space="preserve"> </w:t>
      </w:r>
      <w:r>
        <w:rPr>
          <w:sz w:val="24"/>
        </w:rPr>
        <w:t>https://doi.org/10.1109/cvpr.2009.5206848</w:t>
      </w:r>
    </w:p>
    <w:p w14:paraId="5E294418" w14:textId="77777777" w:rsidR="007D20C2" w:rsidRDefault="00D260D4">
      <w:pPr>
        <w:pStyle w:val="ListParagraph"/>
        <w:numPr>
          <w:ilvl w:val="2"/>
          <w:numId w:val="11"/>
        </w:numPr>
        <w:tabs>
          <w:tab w:val="left" w:pos="862"/>
        </w:tabs>
        <w:ind w:hanging="361"/>
        <w:jc w:val="both"/>
        <w:rPr>
          <w:sz w:val="24"/>
        </w:rPr>
      </w:pPr>
      <w:r>
        <w:rPr>
          <w:sz w:val="24"/>
        </w:rPr>
        <w:t>Everingham,</w:t>
      </w:r>
      <w:r>
        <w:rPr>
          <w:spacing w:val="-13"/>
          <w:sz w:val="24"/>
        </w:rPr>
        <w:t xml:space="preserve"> </w:t>
      </w:r>
      <w:r>
        <w:rPr>
          <w:sz w:val="24"/>
        </w:rPr>
        <w:t>M.,</w:t>
      </w:r>
      <w:r>
        <w:rPr>
          <w:spacing w:val="-13"/>
          <w:sz w:val="24"/>
        </w:rPr>
        <w:t xml:space="preserve"> </w:t>
      </w:r>
      <w:r>
        <w:rPr>
          <w:sz w:val="24"/>
        </w:rPr>
        <w:t>Eslami,</w:t>
      </w:r>
      <w:r>
        <w:rPr>
          <w:spacing w:val="-11"/>
          <w:sz w:val="24"/>
        </w:rPr>
        <w:t xml:space="preserve"> </w:t>
      </w:r>
      <w:r>
        <w:rPr>
          <w:sz w:val="24"/>
        </w:rPr>
        <w:t>S.</w:t>
      </w:r>
      <w:r>
        <w:rPr>
          <w:spacing w:val="-13"/>
          <w:sz w:val="24"/>
        </w:rPr>
        <w:t xml:space="preserve"> </w:t>
      </w:r>
      <w:r>
        <w:rPr>
          <w:sz w:val="24"/>
        </w:rPr>
        <w:t>M.</w:t>
      </w:r>
      <w:r>
        <w:rPr>
          <w:spacing w:val="-13"/>
          <w:sz w:val="24"/>
        </w:rPr>
        <w:t xml:space="preserve"> </w:t>
      </w:r>
      <w:r>
        <w:rPr>
          <w:sz w:val="24"/>
        </w:rPr>
        <w:t>A.,</w:t>
      </w:r>
      <w:r>
        <w:rPr>
          <w:spacing w:val="-13"/>
          <w:sz w:val="24"/>
        </w:rPr>
        <w:t xml:space="preserve"> </w:t>
      </w:r>
      <w:r>
        <w:rPr>
          <w:sz w:val="24"/>
        </w:rPr>
        <w:t>Van</w:t>
      </w:r>
      <w:r>
        <w:rPr>
          <w:spacing w:val="-11"/>
          <w:sz w:val="24"/>
        </w:rPr>
        <w:t xml:space="preserve"> </w:t>
      </w:r>
      <w:r>
        <w:rPr>
          <w:sz w:val="24"/>
        </w:rPr>
        <w:t>Gool,</w:t>
      </w:r>
      <w:r>
        <w:rPr>
          <w:spacing w:val="-13"/>
          <w:sz w:val="24"/>
        </w:rPr>
        <w:t xml:space="preserve"> </w:t>
      </w:r>
      <w:r>
        <w:rPr>
          <w:sz w:val="24"/>
        </w:rPr>
        <w:t>L.,</w:t>
      </w:r>
      <w:r>
        <w:rPr>
          <w:spacing w:val="-11"/>
          <w:sz w:val="24"/>
        </w:rPr>
        <w:t xml:space="preserve"> </w:t>
      </w:r>
      <w:r>
        <w:rPr>
          <w:sz w:val="24"/>
        </w:rPr>
        <w:t>Williams,</w:t>
      </w:r>
      <w:r>
        <w:rPr>
          <w:spacing w:val="-13"/>
          <w:sz w:val="24"/>
        </w:rPr>
        <w:t xml:space="preserve"> </w:t>
      </w:r>
      <w:r>
        <w:rPr>
          <w:sz w:val="24"/>
        </w:rPr>
        <w:t>C.</w:t>
      </w:r>
      <w:r>
        <w:rPr>
          <w:spacing w:val="-12"/>
          <w:sz w:val="24"/>
        </w:rPr>
        <w:t xml:space="preserve"> </w:t>
      </w:r>
      <w:r>
        <w:rPr>
          <w:sz w:val="24"/>
        </w:rPr>
        <w:t>K.</w:t>
      </w:r>
      <w:r>
        <w:rPr>
          <w:spacing w:val="-12"/>
          <w:sz w:val="24"/>
        </w:rPr>
        <w:t xml:space="preserve"> </w:t>
      </w:r>
      <w:r>
        <w:rPr>
          <w:sz w:val="24"/>
        </w:rPr>
        <w:t>I.,</w:t>
      </w:r>
      <w:r>
        <w:rPr>
          <w:spacing w:val="-13"/>
          <w:sz w:val="24"/>
        </w:rPr>
        <w:t xml:space="preserve"> </w:t>
      </w:r>
      <w:r>
        <w:rPr>
          <w:sz w:val="24"/>
        </w:rPr>
        <w:t>Winn,</w:t>
      </w:r>
      <w:r>
        <w:rPr>
          <w:spacing w:val="-8"/>
          <w:sz w:val="24"/>
        </w:rPr>
        <w:t xml:space="preserve"> </w:t>
      </w:r>
      <w:r>
        <w:rPr>
          <w:sz w:val="24"/>
        </w:rPr>
        <w:t>J.,</w:t>
      </w:r>
      <w:r>
        <w:rPr>
          <w:spacing w:val="-13"/>
          <w:sz w:val="24"/>
        </w:rPr>
        <w:t xml:space="preserve"> </w:t>
      </w:r>
      <w:r>
        <w:rPr>
          <w:sz w:val="24"/>
        </w:rPr>
        <w:t>&amp;</w:t>
      </w:r>
      <w:r>
        <w:rPr>
          <w:spacing w:val="-13"/>
          <w:sz w:val="24"/>
        </w:rPr>
        <w:t xml:space="preserve"> </w:t>
      </w:r>
      <w:r>
        <w:rPr>
          <w:sz w:val="24"/>
        </w:rPr>
        <w:t>Zisserman,</w:t>
      </w:r>
    </w:p>
    <w:p w14:paraId="7026304C" w14:textId="77777777" w:rsidR="007D20C2" w:rsidRDefault="00D260D4">
      <w:pPr>
        <w:pStyle w:val="BodyText"/>
        <w:spacing w:before="139" w:line="360" w:lineRule="auto"/>
        <w:ind w:left="861" w:right="158"/>
        <w:jc w:val="both"/>
      </w:pPr>
      <w:r>
        <w:t>A. (2015). The Pascal Visual Object Classes Challenge: A Retrospective. International</w:t>
      </w:r>
      <w:r>
        <w:rPr>
          <w:spacing w:val="1"/>
        </w:rPr>
        <w:t xml:space="preserve"> </w:t>
      </w:r>
      <w:r>
        <w:t>Journal</w:t>
      </w:r>
      <w:r>
        <w:rPr>
          <w:spacing w:val="-1"/>
        </w:rPr>
        <w:t xml:space="preserve"> </w:t>
      </w:r>
      <w:r>
        <w:t>of</w:t>
      </w:r>
      <w:r>
        <w:rPr>
          <w:spacing w:val="-1"/>
        </w:rPr>
        <w:t xml:space="preserve"> </w:t>
      </w:r>
      <w:r>
        <w:t>Computer</w:t>
      </w:r>
      <w:r>
        <w:rPr>
          <w:spacing w:val="-3"/>
        </w:rPr>
        <w:t xml:space="preserve"> </w:t>
      </w:r>
      <w:r>
        <w:t>Vision,</w:t>
      </w:r>
      <w:r>
        <w:rPr>
          <w:spacing w:val="-1"/>
        </w:rPr>
        <w:t xml:space="preserve"> </w:t>
      </w:r>
      <w:r>
        <w:t>111(1), 98–136.</w:t>
      </w:r>
      <w:r>
        <w:rPr>
          <w:color w:val="0000FF"/>
          <w:spacing w:val="-1"/>
        </w:rPr>
        <w:t xml:space="preserve"> </w:t>
      </w:r>
      <w:hyperlink r:id="rId72">
        <w:r>
          <w:rPr>
            <w:color w:val="0000FF"/>
            <w:u w:val="single" w:color="0000FF"/>
          </w:rPr>
          <w:t>https://doi.org/10.1007/s11263-014-0733-5</w:t>
        </w:r>
      </w:hyperlink>
    </w:p>
    <w:p w14:paraId="0417BCD0" w14:textId="77777777" w:rsidR="007D20C2" w:rsidRDefault="00D260D4">
      <w:pPr>
        <w:pStyle w:val="ListParagraph"/>
        <w:numPr>
          <w:ilvl w:val="2"/>
          <w:numId w:val="11"/>
        </w:numPr>
        <w:tabs>
          <w:tab w:val="left" w:pos="862"/>
        </w:tabs>
        <w:spacing w:before="1" w:line="360" w:lineRule="auto"/>
        <w:ind w:left="861" w:right="154"/>
        <w:jc w:val="both"/>
        <w:rPr>
          <w:sz w:val="24"/>
        </w:rPr>
      </w:pPr>
      <w:r>
        <w:rPr>
          <w:sz w:val="24"/>
        </w:rPr>
        <w:t>Giuseppe Amatoa, F. C. F. F. C. G. C. M. C. V., (2016). Deep Learning for Decentralized</w:t>
      </w:r>
      <w:r>
        <w:rPr>
          <w:spacing w:val="-57"/>
          <w:sz w:val="24"/>
        </w:rPr>
        <w:t xml:space="preserve"> </w:t>
      </w:r>
      <w:r>
        <w:rPr>
          <w:sz w:val="24"/>
        </w:rPr>
        <w:t>Parking Lot Occupancy Detection. Institute of Information Science and Technologies of</w:t>
      </w:r>
      <w:r>
        <w:rPr>
          <w:spacing w:val="1"/>
          <w:sz w:val="24"/>
        </w:rPr>
        <w:t xml:space="preserve"> </w:t>
      </w:r>
      <w:r>
        <w:rPr>
          <w:sz w:val="24"/>
        </w:rPr>
        <w:t>the</w:t>
      </w:r>
      <w:r>
        <w:rPr>
          <w:spacing w:val="-1"/>
          <w:sz w:val="24"/>
        </w:rPr>
        <w:t xml:space="preserve"> </w:t>
      </w:r>
      <w:r>
        <w:rPr>
          <w:sz w:val="24"/>
        </w:rPr>
        <w:t>National Research Council</w:t>
      </w:r>
      <w:r>
        <w:rPr>
          <w:spacing w:val="-1"/>
          <w:sz w:val="24"/>
        </w:rPr>
        <w:t xml:space="preserve"> </w:t>
      </w:r>
      <w:r>
        <w:rPr>
          <w:sz w:val="24"/>
        </w:rPr>
        <w:t>of</w:t>
      </w:r>
      <w:r>
        <w:rPr>
          <w:spacing w:val="1"/>
          <w:sz w:val="24"/>
        </w:rPr>
        <w:t xml:space="preserve"> </w:t>
      </w:r>
      <w:r>
        <w:rPr>
          <w:sz w:val="24"/>
        </w:rPr>
        <w:t>Italy (ISTI-CNR),</w:t>
      </w:r>
      <w:r>
        <w:rPr>
          <w:spacing w:val="-1"/>
          <w:sz w:val="24"/>
        </w:rPr>
        <w:t xml:space="preserve"> </w:t>
      </w:r>
      <w:r>
        <w:rPr>
          <w:sz w:val="24"/>
        </w:rPr>
        <w:t>2(12), pp. 2-6.</w:t>
      </w:r>
    </w:p>
    <w:p w14:paraId="1DB32BF1" w14:textId="77777777" w:rsidR="007D20C2" w:rsidRDefault="007D20C2">
      <w:pPr>
        <w:spacing w:line="360" w:lineRule="auto"/>
        <w:jc w:val="both"/>
        <w:rPr>
          <w:sz w:val="24"/>
        </w:rPr>
        <w:sectPr w:rsidR="007D20C2" w:rsidSect="001F0049">
          <w:type w:val="continuous"/>
          <w:pgSz w:w="12240" w:h="15840"/>
          <w:pgMar w:top="1500" w:right="980" w:bottom="280" w:left="1560" w:header="720" w:footer="720" w:gutter="0"/>
          <w:cols w:space="720"/>
        </w:sectPr>
      </w:pPr>
    </w:p>
    <w:p w14:paraId="7DA96EC0" w14:textId="4D357103" w:rsidR="007D20C2" w:rsidRPr="00F6320C" w:rsidRDefault="00D260D4">
      <w:pPr>
        <w:pStyle w:val="ListParagraph"/>
        <w:numPr>
          <w:ilvl w:val="2"/>
          <w:numId w:val="11"/>
        </w:numPr>
        <w:tabs>
          <w:tab w:val="left" w:pos="862"/>
        </w:tabs>
        <w:spacing w:before="78" w:line="360" w:lineRule="auto"/>
        <w:ind w:left="861" w:right="153"/>
        <w:jc w:val="both"/>
        <w:rPr>
          <w:sz w:val="24"/>
        </w:rPr>
      </w:pPr>
      <w:r>
        <w:rPr>
          <w:sz w:val="24"/>
        </w:rPr>
        <w:lastRenderedPageBreak/>
        <w:t>Giuseppe</w:t>
      </w:r>
      <w:r>
        <w:rPr>
          <w:spacing w:val="-14"/>
          <w:sz w:val="24"/>
        </w:rPr>
        <w:t xml:space="preserve"> </w:t>
      </w:r>
      <w:r>
        <w:rPr>
          <w:sz w:val="24"/>
        </w:rPr>
        <w:t>Amato,</w:t>
      </w:r>
      <w:r>
        <w:rPr>
          <w:spacing w:val="-13"/>
          <w:sz w:val="24"/>
        </w:rPr>
        <w:t xml:space="preserve"> </w:t>
      </w:r>
      <w:r>
        <w:rPr>
          <w:sz w:val="24"/>
        </w:rPr>
        <w:t>F.</w:t>
      </w:r>
      <w:r>
        <w:rPr>
          <w:spacing w:val="-11"/>
          <w:sz w:val="24"/>
        </w:rPr>
        <w:t xml:space="preserve"> </w:t>
      </w:r>
      <w:r>
        <w:rPr>
          <w:sz w:val="24"/>
        </w:rPr>
        <w:t>C.</w:t>
      </w:r>
      <w:r>
        <w:rPr>
          <w:spacing w:val="-12"/>
          <w:sz w:val="24"/>
        </w:rPr>
        <w:t xml:space="preserve"> </w:t>
      </w:r>
      <w:r>
        <w:rPr>
          <w:sz w:val="24"/>
        </w:rPr>
        <w:t>F.</w:t>
      </w:r>
      <w:r>
        <w:rPr>
          <w:spacing w:val="-11"/>
          <w:sz w:val="24"/>
        </w:rPr>
        <w:t xml:space="preserve"> </w:t>
      </w:r>
      <w:r>
        <w:rPr>
          <w:sz w:val="24"/>
        </w:rPr>
        <w:t>F.</w:t>
      </w:r>
      <w:r>
        <w:rPr>
          <w:spacing w:val="-11"/>
          <w:sz w:val="24"/>
        </w:rPr>
        <w:t xml:space="preserve"> </w:t>
      </w:r>
      <w:r>
        <w:rPr>
          <w:sz w:val="24"/>
        </w:rPr>
        <w:t>C.</w:t>
      </w:r>
      <w:r>
        <w:rPr>
          <w:spacing w:val="-13"/>
          <w:sz w:val="24"/>
        </w:rPr>
        <w:t xml:space="preserve"> </w:t>
      </w:r>
      <w:r>
        <w:rPr>
          <w:sz w:val="24"/>
        </w:rPr>
        <w:t>G.</w:t>
      </w:r>
      <w:r>
        <w:rPr>
          <w:spacing w:val="-14"/>
          <w:sz w:val="24"/>
        </w:rPr>
        <w:t xml:space="preserve"> </w:t>
      </w:r>
      <w:r>
        <w:rPr>
          <w:sz w:val="24"/>
        </w:rPr>
        <w:t>C.</w:t>
      </w:r>
      <w:r>
        <w:rPr>
          <w:spacing w:val="-11"/>
          <w:sz w:val="24"/>
        </w:rPr>
        <w:t xml:space="preserve"> </w:t>
      </w:r>
      <w:r>
        <w:rPr>
          <w:sz w:val="24"/>
        </w:rPr>
        <w:t>V.,</w:t>
      </w:r>
      <w:r>
        <w:rPr>
          <w:spacing w:val="-9"/>
          <w:sz w:val="24"/>
        </w:rPr>
        <w:t xml:space="preserve"> </w:t>
      </w:r>
      <w:r>
        <w:rPr>
          <w:sz w:val="24"/>
        </w:rPr>
        <w:t>(2015).</w:t>
      </w:r>
      <w:r>
        <w:rPr>
          <w:spacing w:val="-11"/>
          <w:sz w:val="24"/>
        </w:rPr>
        <w:t xml:space="preserve"> </w:t>
      </w:r>
      <w:r>
        <w:rPr>
          <w:sz w:val="24"/>
        </w:rPr>
        <w:t>A</w:t>
      </w:r>
      <w:r>
        <w:rPr>
          <w:spacing w:val="-12"/>
          <w:sz w:val="24"/>
        </w:rPr>
        <w:t xml:space="preserve"> </w:t>
      </w:r>
      <w:r>
        <w:rPr>
          <w:sz w:val="24"/>
        </w:rPr>
        <w:t>Dataset</w:t>
      </w:r>
      <w:r>
        <w:rPr>
          <w:spacing w:val="-11"/>
          <w:sz w:val="24"/>
        </w:rPr>
        <w:t xml:space="preserve"> </w:t>
      </w:r>
      <w:r>
        <w:rPr>
          <w:sz w:val="24"/>
        </w:rPr>
        <w:t>for</w:t>
      </w:r>
      <w:r>
        <w:rPr>
          <w:spacing w:val="-13"/>
          <w:sz w:val="24"/>
        </w:rPr>
        <w:t xml:space="preserve"> </w:t>
      </w:r>
      <w:r>
        <w:rPr>
          <w:sz w:val="24"/>
        </w:rPr>
        <w:t>Visual</w:t>
      </w:r>
      <w:r>
        <w:rPr>
          <w:spacing w:val="-13"/>
          <w:sz w:val="24"/>
        </w:rPr>
        <w:t xml:space="preserve"> </w:t>
      </w:r>
      <w:r>
        <w:rPr>
          <w:sz w:val="24"/>
        </w:rPr>
        <w:t>Occupancy</w:t>
      </w:r>
      <w:r>
        <w:rPr>
          <w:spacing w:val="-13"/>
          <w:sz w:val="24"/>
        </w:rPr>
        <w:t xml:space="preserve"> </w:t>
      </w:r>
      <w:r>
        <w:rPr>
          <w:sz w:val="24"/>
        </w:rPr>
        <w:t>Detection</w:t>
      </w:r>
      <w:r>
        <w:rPr>
          <w:spacing w:val="-57"/>
          <w:sz w:val="24"/>
        </w:rPr>
        <w:t xml:space="preserve"> </w:t>
      </w:r>
      <w:r>
        <w:rPr>
          <w:sz w:val="24"/>
        </w:rPr>
        <w:t>of</w:t>
      </w:r>
      <w:r>
        <w:rPr>
          <w:spacing w:val="-1"/>
          <w:sz w:val="24"/>
        </w:rPr>
        <w:t xml:space="preserve"> </w:t>
      </w:r>
      <w:r>
        <w:rPr>
          <w:sz w:val="24"/>
        </w:rPr>
        <w:t>Parking Lots. Available at:</w:t>
      </w:r>
      <w:r>
        <w:rPr>
          <w:color w:val="0000FF"/>
          <w:spacing w:val="3"/>
          <w:sz w:val="24"/>
        </w:rPr>
        <w:t xml:space="preserve"> </w:t>
      </w:r>
      <w:hyperlink r:id="rId73">
        <w:r>
          <w:rPr>
            <w:color w:val="0000FF"/>
            <w:sz w:val="24"/>
            <w:u w:val="single" w:color="0000FF"/>
          </w:rPr>
          <w:t>http://cnrpark.it/</w:t>
        </w:r>
      </w:hyperlink>
    </w:p>
    <w:p w14:paraId="4C2E0601" w14:textId="77777777" w:rsidR="00F6320C" w:rsidRPr="00F6320C" w:rsidRDefault="00F6320C" w:rsidP="00F6320C">
      <w:pPr>
        <w:pStyle w:val="ListParagraph"/>
        <w:rPr>
          <w:sz w:val="24"/>
        </w:rPr>
      </w:pPr>
    </w:p>
    <w:p w14:paraId="1683750C" w14:textId="12623BA5" w:rsidR="00F6320C" w:rsidRPr="00F6320C" w:rsidRDefault="00F6320C" w:rsidP="00F6320C">
      <w:pPr>
        <w:pStyle w:val="ListParagraph"/>
        <w:numPr>
          <w:ilvl w:val="2"/>
          <w:numId w:val="11"/>
        </w:numPr>
        <w:spacing w:line="360" w:lineRule="auto"/>
        <w:rPr>
          <w:b/>
          <w:bCs/>
          <w:sz w:val="24"/>
        </w:rPr>
      </w:pPr>
      <w:r w:rsidRPr="00F6320C">
        <w:rPr>
          <w:b/>
          <w:bCs/>
          <w:sz w:val="24"/>
        </w:rPr>
        <w:t>H. Bura, N. Lin, N. Kumar, S. Malekar, S. Nagaraj, and K. Liu,(2018) “An edge based smart parking solution using camera networks and deep learning,” in 2018 IEEE International Conference on Cognitive Computing (ICCC), 2018, pp. 17–24.</w:t>
      </w:r>
    </w:p>
    <w:p w14:paraId="02771719" w14:textId="77777777" w:rsidR="00F6320C" w:rsidRPr="00F6320C" w:rsidRDefault="00F6320C" w:rsidP="00F6320C">
      <w:pPr>
        <w:rPr>
          <w:sz w:val="24"/>
        </w:rPr>
      </w:pPr>
    </w:p>
    <w:p w14:paraId="680AB069" w14:textId="77777777" w:rsidR="007D20C2" w:rsidRDefault="00D260D4">
      <w:pPr>
        <w:pStyle w:val="ListParagraph"/>
        <w:numPr>
          <w:ilvl w:val="2"/>
          <w:numId w:val="11"/>
        </w:numPr>
        <w:tabs>
          <w:tab w:val="left" w:pos="862"/>
        </w:tabs>
        <w:spacing w:line="360" w:lineRule="auto"/>
        <w:ind w:left="861" w:right="146"/>
        <w:jc w:val="both"/>
        <w:rPr>
          <w:sz w:val="24"/>
        </w:rPr>
      </w:pPr>
      <w:r>
        <w:rPr>
          <w:sz w:val="24"/>
        </w:rPr>
        <w:t>H. Do and J. Y. Choi, Context-based parking slot detection with a realistic dataset, IEEE</w:t>
      </w:r>
      <w:r>
        <w:rPr>
          <w:spacing w:val="1"/>
          <w:sz w:val="24"/>
        </w:rPr>
        <w:t xml:space="preserve"> </w:t>
      </w:r>
      <w:r>
        <w:rPr>
          <w:sz w:val="24"/>
        </w:rPr>
        <w:t>Access, vol. 8, pp. 171551–171559, 2020, doi:10.1109/ACCESS.2020.3024668 Huang C,</w:t>
      </w:r>
      <w:r>
        <w:rPr>
          <w:spacing w:val="-57"/>
          <w:sz w:val="24"/>
        </w:rPr>
        <w:t xml:space="preserve"> </w:t>
      </w:r>
      <w:r>
        <w:rPr>
          <w:sz w:val="24"/>
        </w:rPr>
        <w:t>S.Y.Y.Z.,</w:t>
      </w:r>
      <w:r>
        <w:rPr>
          <w:spacing w:val="-1"/>
          <w:sz w:val="24"/>
        </w:rPr>
        <w:t xml:space="preserve"> </w:t>
      </w:r>
      <w:r>
        <w:rPr>
          <w:sz w:val="24"/>
        </w:rPr>
        <w:t>(2022).</w:t>
      </w:r>
    </w:p>
    <w:p w14:paraId="0264BAD7" w14:textId="77777777" w:rsidR="0083464E" w:rsidRPr="0083464E" w:rsidRDefault="0083464E" w:rsidP="0083464E">
      <w:pPr>
        <w:tabs>
          <w:tab w:val="left" w:pos="862"/>
        </w:tabs>
        <w:spacing w:line="360" w:lineRule="auto"/>
        <w:ind w:right="146"/>
        <w:jc w:val="both"/>
        <w:rPr>
          <w:sz w:val="24"/>
        </w:rPr>
      </w:pPr>
    </w:p>
    <w:p w14:paraId="5765B5AB" w14:textId="4525DC57" w:rsidR="0083464E" w:rsidRDefault="00D260D4" w:rsidP="0083464E">
      <w:pPr>
        <w:pStyle w:val="ListParagraph"/>
        <w:numPr>
          <w:ilvl w:val="2"/>
          <w:numId w:val="11"/>
        </w:numPr>
        <w:tabs>
          <w:tab w:val="left" w:pos="862"/>
        </w:tabs>
        <w:spacing w:line="360" w:lineRule="auto"/>
        <w:ind w:left="861" w:right="154"/>
        <w:jc w:val="both"/>
        <w:rPr>
          <w:sz w:val="24"/>
        </w:rPr>
      </w:pPr>
      <w:r>
        <w:rPr>
          <w:sz w:val="24"/>
        </w:rPr>
        <w:t>Huang,</w:t>
      </w:r>
      <w:r>
        <w:rPr>
          <w:spacing w:val="-6"/>
          <w:sz w:val="24"/>
        </w:rPr>
        <w:t xml:space="preserve"> </w:t>
      </w:r>
      <w:r>
        <w:rPr>
          <w:sz w:val="24"/>
        </w:rPr>
        <w:t>C.;</w:t>
      </w:r>
      <w:r>
        <w:rPr>
          <w:spacing w:val="-6"/>
          <w:sz w:val="24"/>
        </w:rPr>
        <w:t xml:space="preserve"> </w:t>
      </w:r>
      <w:r>
        <w:rPr>
          <w:sz w:val="24"/>
        </w:rPr>
        <w:t>Yang,</w:t>
      </w:r>
      <w:r>
        <w:rPr>
          <w:spacing w:val="-6"/>
          <w:sz w:val="24"/>
        </w:rPr>
        <w:t xml:space="preserve"> </w:t>
      </w:r>
      <w:r>
        <w:rPr>
          <w:sz w:val="24"/>
        </w:rPr>
        <w:t>S.;</w:t>
      </w:r>
      <w:r>
        <w:rPr>
          <w:spacing w:val="-6"/>
          <w:sz w:val="24"/>
        </w:rPr>
        <w:t xml:space="preserve"> </w:t>
      </w:r>
      <w:r>
        <w:rPr>
          <w:sz w:val="24"/>
        </w:rPr>
        <w:t>Luo,</w:t>
      </w:r>
      <w:r>
        <w:rPr>
          <w:spacing w:val="-6"/>
          <w:sz w:val="24"/>
        </w:rPr>
        <w:t xml:space="preserve"> </w:t>
      </w:r>
      <w:r>
        <w:rPr>
          <w:sz w:val="24"/>
        </w:rPr>
        <w:t>Y.;</w:t>
      </w:r>
      <w:r>
        <w:rPr>
          <w:spacing w:val="-5"/>
          <w:sz w:val="24"/>
        </w:rPr>
        <w:t xml:space="preserve"> </w:t>
      </w:r>
      <w:r>
        <w:rPr>
          <w:sz w:val="24"/>
        </w:rPr>
        <w:t>Wang,</w:t>
      </w:r>
      <w:r>
        <w:rPr>
          <w:spacing w:val="-6"/>
          <w:sz w:val="24"/>
        </w:rPr>
        <w:t xml:space="preserve"> </w:t>
      </w:r>
      <w:r>
        <w:rPr>
          <w:sz w:val="24"/>
        </w:rPr>
        <w:t>Y.;</w:t>
      </w:r>
      <w:r>
        <w:rPr>
          <w:spacing w:val="-6"/>
          <w:sz w:val="24"/>
        </w:rPr>
        <w:t xml:space="preserve"> </w:t>
      </w:r>
      <w:r>
        <w:rPr>
          <w:sz w:val="24"/>
        </w:rPr>
        <w:t>Liu,</w:t>
      </w:r>
      <w:r>
        <w:rPr>
          <w:spacing w:val="-4"/>
          <w:sz w:val="24"/>
        </w:rPr>
        <w:t xml:space="preserve"> </w:t>
      </w:r>
      <w:r>
        <w:rPr>
          <w:sz w:val="24"/>
        </w:rPr>
        <w:t>Z.</w:t>
      </w:r>
      <w:r>
        <w:rPr>
          <w:spacing w:val="-6"/>
          <w:sz w:val="24"/>
        </w:rPr>
        <w:t xml:space="preserve"> </w:t>
      </w:r>
      <w:r>
        <w:rPr>
          <w:sz w:val="24"/>
        </w:rPr>
        <w:t>Visual</w:t>
      </w:r>
      <w:r>
        <w:rPr>
          <w:spacing w:val="-6"/>
          <w:sz w:val="24"/>
        </w:rPr>
        <w:t xml:space="preserve"> </w:t>
      </w:r>
      <w:r>
        <w:rPr>
          <w:sz w:val="24"/>
        </w:rPr>
        <w:t>Detection</w:t>
      </w:r>
      <w:r>
        <w:rPr>
          <w:spacing w:val="-5"/>
          <w:sz w:val="24"/>
        </w:rPr>
        <w:t xml:space="preserve"> </w:t>
      </w:r>
      <w:r>
        <w:rPr>
          <w:sz w:val="24"/>
        </w:rPr>
        <w:t>and</w:t>
      </w:r>
      <w:r>
        <w:rPr>
          <w:spacing w:val="-4"/>
          <w:sz w:val="24"/>
        </w:rPr>
        <w:t xml:space="preserve"> </w:t>
      </w:r>
      <w:r>
        <w:rPr>
          <w:sz w:val="24"/>
        </w:rPr>
        <w:t>Image</w:t>
      </w:r>
      <w:r>
        <w:rPr>
          <w:spacing w:val="-7"/>
          <w:sz w:val="24"/>
        </w:rPr>
        <w:t xml:space="preserve"> </w:t>
      </w:r>
      <w:r>
        <w:rPr>
          <w:sz w:val="24"/>
        </w:rPr>
        <w:t>Processing</w:t>
      </w:r>
      <w:r>
        <w:rPr>
          <w:spacing w:val="-6"/>
          <w:sz w:val="24"/>
        </w:rPr>
        <w:t xml:space="preserve"> </w:t>
      </w:r>
      <w:r>
        <w:rPr>
          <w:sz w:val="24"/>
        </w:rPr>
        <w:t>of</w:t>
      </w:r>
      <w:r>
        <w:rPr>
          <w:spacing w:val="-57"/>
          <w:sz w:val="24"/>
        </w:rPr>
        <w:t xml:space="preserve"> </w:t>
      </w:r>
      <w:r>
        <w:rPr>
          <w:sz w:val="24"/>
        </w:rPr>
        <w:t>Parking</w:t>
      </w:r>
      <w:r>
        <w:rPr>
          <w:spacing w:val="-1"/>
          <w:sz w:val="24"/>
        </w:rPr>
        <w:t xml:space="preserve"> </w:t>
      </w:r>
      <w:r>
        <w:rPr>
          <w:sz w:val="24"/>
        </w:rPr>
        <w:t>Space</w:t>
      </w:r>
      <w:r>
        <w:rPr>
          <w:spacing w:val="-1"/>
          <w:sz w:val="24"/>
        </w:rPr>
        <w:t xml:space="preserve"> </w:t>
      </w:r>
      <w:r>
        <w:rPr>
          <w:sz w:val="24"/>
        </w:rPr>
        <w:t>Based on</w:t>
      </w:r>
      <w:r>
        <w:rPr>
          <w:spacing w:val="2"/>
          <w:sz w:val="24"/>
        </w:rPr>
        <w:t xml:space="preserve"> </w:t>
      </w:r>
      <w:r>
        <w:rPr>
          <w:sz w:val="24"/>
        </w:rPr>
        <w:t>Deep</w:t>
      </w:r>
      <w:r>
        <w:rPr>
          <w:spacing w:val="-1"/>
          <w:sz w:val="24"/>
        </w:rPr>
        <w:t xml:space="preserve"> </w:t>
      </w:r>
      <w:r>
        <w:rPr>
          <w:sz w:val="24"/>
        </w:rPr>
        <w:t>Learning. Sensors</w:t>
      </w:r>
      <w:r>
        <w:rPr>
          <w:spacing w:val="2"/>
          <w:sz w:val="24"/>
        </w:rPr>
        <w:t xml:space="preserve"> </w:t>
      </w:r>
      <w:r>
        <w:rPr>
          <w:sz w:val="24"/>
        </w:rPr>
        <w:t>(2022), 22, 6672.</w:t>
      </w:r>
    </w:p>
    <w:p w14:paraId="2B0CF4BB" w14:textId="77777777" w:rsidR="0083464E" w:rsidRPr="0083464E" w:rsidRDefault="0083464E" w:rsidP="0083464E">
      <w:pPr>
        <w:tabs>
          <w:tab w:val="left" w:pos="862"/>
        </w:tabs>
        <w:spacing w:line="360" w:lineRule="auto"/>
        <w:ind w:right="154"/>
        <w:jc w:val="both"/>
        <w:rPr>
          <w:sz w:val="24"/>
        </w:rPr>
      </w:pPr>
    </w:p>
    <w:p w14:paraId="1BB8702A" w14:textId="77777777" w:rsidR="007D20C2" w:rsidRDefault="00D260D4">
      <w:pPr>
        <w:pStyle w:val="ListParagraph"/>
        <w:numPr>
          <w:ilvl w:val="2"/>
          <w:numId w:val="11"/>
        </w:numPr>
        <w:tabs>
          <w:tab w:val="left" w:pos="862"/>
        </w:tabs>
        <w:spacing w:line="360" w:lineRule="auto"/>
        <w:ind w:left="861" w:right="156"/>
        <w:jc w:val="both"/>
        <w:rPr>
          <w:sz w:val="24"/>
        </w:rPr>
      </w:pPr>
      <w:r>
        <w:rPr>
          <w:sz w:val="24"/>
        </w:rPr>
        <w:t>Haji</w:t>
      </w:r>
      <w:r>
        <w:rPr>
          <w:spacing w:val="-10"/>
          <w:sz w:val="24"/>
        </w:rPr>
        <w:t xml:space="preserve"> </w:t>
      </w:r>
      <w:r>
        <w:rPr>
          <w:sz w:val="24"/>
        </w:rPr>
        <w:t>Faraji,</w:t>
      </w:r>
      <w:r>
        <w:rPr>
          <w:spacing w:val="-11"/>
          <w:sz w:val="24"/>
        </w:rPr>
        <w:t xml:space="preserve"> </w:t>
      </w:r>
      <w:r>
        <w:rPr>
          <w:sz w:val="24"/>
        </w:rPr>
        <w:t>P.</w:t>
      </w:r>
      <w:r>
        <w:rPr>
          <w:spacing w:val="-11"/>
          <w:sz w:val="24"/>
        </w:rPr>
        <w:t xml:space="preserve"> </w:t>
      </w:r>
      <w:r>
        <w:rPr>
          <w:sz w:val="24"/>
        </w:rPr>
        <w:t>(2023).</w:t>
      </w:r>
      <w:r>
        <w:rPr>
          <w:spacing w:val="-12"/>
          <w:sz w:val="24"/>
        </w:rPr>
        <w:t xml:space="preserve"> </w:t>
      </w:r>
      <w:r>
        <w:rPr>
          <w:sz w:val="24"/>
        </w:rPr>
        <w:t>Efficient</w:t>
      </w:r>
      <w:r>
        <w:rPr>
          <w:spacing w:val="-11"/>
          <w:sz w:val="24"/>
        </w:rPr>
        <w:t xml:space="preserve"> </w:t>
      </w:r>
      <w:r>
        <w:rPr>
          <w:sz w:val="24"/>
        </w:rPr>
        <w:t>street</w:t>
      </w:r>
      <w:r>
        <w:rPr>
          <w:spacing w:val="-11"/>
          <w:sz w:val="24"/>
        </w:rPr>
        <w:t xml:space="preserve"> </w:t>
      </w:r>
      <w:r>
        <w:rPr>
          <w:sz w:val="24"/>
        </w:rPr>
        <w:t>parking</w:t>
      </w:r>
      <w:r>
        <w:rPr>
          <w:spacing w:val="-11"/>
          <w:sz w:val="24"/>
        </w:rPr>
        <w:t xml:space="preserve"> </w:t>
      </w:r>
      <w:r>
        <w:rPr>
          <w:sz w:val="24"/>
        </w:rPr>
        <w:t>sign</w:t>
      </w:r>
      <w:r>
        <w:rPr>
          <w:spacing w:val="-8"/>
          <w:sz w:val="24"/>
        </w:rPr>
        <w:t xml:space="preserve"> </w:t>
      </w:r>
      <w:r>
        <w:rPr>
          <w:sz w:val="24"/>
        </w:rPr>
        <w:t>detection</w:t>
      </w:r>
      <w:r>
        <w:rPr>
          <w:spacing w:val="-11"/>
          <w:sz w:val="24"/>
        </w:rPr>
        <w:t xml:space="preserve"> </w:t>
      </w:r>
      <w:r>
        <w:rPr>
          <w:sz w:val="24"/>
        </w:rPr>
        <w:t>and</w:t>
      </w:r>
      <w:r>
        <w:rPr>
          <w:spacing w:val="-9"/>
          <w:sz w:val="24"/>
        </w:rPr>
        <w:t xml:space="preserve"> </w:t>
      </w:r>
      <w:r>
        <w:rPr>
          <w:sz w:val="24"/>
        </w:rPr>
        <w:t>recognition</w:t>
      </w:r>
      <w:r>
        <w:rPr>
          <w:spacing w:val="-10"/>
          <w:sz w:val="24"/>
        </w:rPr>
        <w:t xml:space="preserve"> </w:t>
      </w:r>
      <w:r>
        <w:rPr>
          <w:sz w:val="24"/>
        </w:rPr>
        <w:t>using</w:t>
      </w:r>
      <w:r>
        <w:rPr>
          <w:spacing w:val="-11"/>
          <w:sz w:val="24"/>
        </w:rPr>
        <w:t xml:space="preserve"> </w:t>
      </w:r>
      <w:r>
        <w:rPr>
          <w:sz w:val="24"/>
        </w:rPr>
        <w:t>artificial</w:t>
      </w:r>
      <w:r>
        <w:rPr>
          <w:spacing w:val="-58"/>
          <w:sz w:val="24"/>
        </w:rPr>
        <w:t xml:space="preserve"> </w:t>
      </w:r>
      <w:r>
        <w:rPr>
          <w:sz w:val="24"/>
        </w:rPr>
        <w:t>intelligence</w:t>
      </w:r>
      <w:r>
        <w:rPr>
          <w:spacing w:val="1"/>
          <w:sz w:val="24"/>
        </w:rPr>
        <w:t xml:space="preserve"> </w:t>
      </w:r>
      <w:r>
        <w:rPr>
          <w:sz w:val="24"/>
        </w:rPr>
        <w:t>(T).</w:t>
      </w:r>
      <w:r>
        <w:rPr>
          <w:spacing w:val="1"/>
          <w:sz w:val="24"/>
        </w:rPr>
        <w:t xml:space="preserve"> </w:t>
      </w:r>
      <w:r>
        <w:rPr>
          <w:sz w:val="24"/>
        </w:rPr>
        <w:t>University</w:t>
      </w:r>
      <w:r>
        <w:rPr>
          <w:spacing w:val="1"/>
          <w:sz w:val="24"/>
        </w:rPr>
        <w:t xml:space="preserve"> </w:t>
      </w:r>
      <w:r>
        <w:rPr>
          <w:sz w:val="24"/>
        </w:rPr>
        <w:t>of</w:t>
      </w:r>
      <w:r>
        <w:rPr>
          <w:spacing w:val="1"/>
          <w:sz w:val="24"/>
        </w:rPr>
        <w:t xml:space="preserve"> </w:t>
      </w:r>
      <w:r>
        <w:rPr>
          <w:sz w:val="24"/>
        </w:rPr>
        <w:t>British</w:t>
      </w:r>
      <w:r>
        <w:rPr>
          <w:spacing w:val="1"/>
          <w:sz w:val="24"/>
        </w:rPr>
        <w:t xml:space="preserve"> </w:t>
      </w:r>
      <w:r>
        <w:rPr>
          <w:sz w:val="24"/>
        </w:rPr>
        <w:t>Columbia.</w:t>
      </w:r>
      <w:r>
        <w:rPr>
          <w:spacing w:val="1"/>
          <w:sz w:val="24"/>
        </w:rPr>
        <w:t xml:space="preserve"> </w:t>
      </w:r>
      <w:r>
        <w:rPr>
          <w:sz w:val="24"/>
        </w:rPr>
        <w:t>Retrieved</w:t>
      </w:r>
      <w:r>
        <w:rPr>
          <w:spacing w:val="1"/>
          <w:sz w:val="24"/>
        </w:rPr>
        <w:t xml:space="preserve"> </w:t>
      </w:r>
      <w:r>
        <w:rPr>
          <w:sz w:val="24"/>
        </w:rPr>
        <w:t>from</w:t>
      </w:r>
      <w:r>
        <w:rPr>
          <w:spacing w:val="1"/>
          <w:sz w:val="24"/>
        </w:rPr>
        <w:t xml:space="preserve"> </w:t>
      </w:r>
      <w:r>
        <w:rPr>
          <w:sz w:val="24"/>
        </w:rPr>
        <w:t>https://open.library.ubc.ca/collections/ubctheses/24/items/1.0437297</w:t>
      </w:r>
    </w:p>
    <w:p w14:paraId="71211FC9" w14:textId="77777777" w:rsidR="0083464E" w:rsidRDefault="0083464E" w:rsidP="0083464E">
      <w:pPr>
        <w:pStyle w:val="ListParagraph"/>
        <w:tabs>
          <w:tab w:val="left" w:pos="862"/>
        </w:tabs>
        <w:spacing w:line="360" w:lineRule="auto"/>
        <w:ind w:left="861" w:right="156" w:firstLine="0"/>
        <w:jc w:val="both"/>
        <w:rPr>
          <w:sz w:val="24"/>
        </w:rPr>
      </w:pPr>
    </w:p>
    <w:p w14:paraId="0DB3B209" w14:textId="77777777" w:rsidR="007D20C2" w:rsidRDefault="00D260D4">
      <w:pPr>
        <w:pStyle w:val="ListParagraph"/>
        <w:numPr>
          <w:ilvl w:val="2"/>
          <w:numId w:val="11"/>
        </w:numPr>
        <w:tabs>
          <w:tab w:val="left" w:pos="862"/>
        </w:tabs>
        <w:spacing w:before="1" w:line="360" w:lineRule="auto"/>
        <w:ind w:left="861" w:right="157"/>
        <w:jc w:val="both"/>
        <w:rPr>
          <w:sz w:val="24"/>
        </w:rPr>
      </w:pPr>
      <w:r>
        <w:rPr>
          <w:sz w:val="24"/>
        </w:rPr>
        <w:t>Idris, M. Y. I., Leng, Y. Y., Tamil, E. M., Noor, N. M., &amp; Razak, Z. (2009). Car park</w:t>
      </w:r>
      <w:r>
        <w:rPr>
          <w:spacing w:val="1"/>
          <w:sz w:val="24"/>
        </w:rPr>
        <w:t xml:space="preserve"> </w:t>
      </w:r>
      <w:r>
        <w:rPr>
          <w:sz w:val="24"/>
        </w:rPr>
        <w:t>system: A review of smart parking system and its technology. Information Technology</w:t>
      </w:r>
      <w:r>
        <w:rPr>
          <w:spacing w:val="1"/>
          <w:sz w:val="24"/>
        </w:rPr>
        <w:t xml:space="preserve"> </w:t>
      </w:r>
      <w:r>
        <w:rPr>
          <w:sz w:val="24"/>
        </w:rPr>
        <w:t>Journal,</w:t>
      </w:r>
      <w:r>
        <w:rPr>
          <w:spacing w:val="-1"/>
          <w:sz w:val="24"/>
        </w:rPr>
        <w:t xml:space="preserve"> </w:t>
      </w:r>
      <w:r>
        <w:rPr>
          <w:sz w:val="24"/>
        </w:rPr>
        <w:t>8(2), 101–113.</w:t>
      </w:r>
      <w:r>
        <w:rPr>
          <w:color w:val="0000FF"/>
          <w:sz w:val="24"/>
        </w:rPr>
        <w:t xml:space="preserve"> </w:t>
      </w:r>
      <w:hyperlink r:id="rId74">
        <w:r>
          <w:rPr>
            <w:color w:val="0000FF"/>
            <w:sz w:val="24"/>
            <w:u w:val="single" w:color="0000FF"/>
          </w:rPr>
          <w:t>https://doi.org/10.3923/ITJ.2009.101.113</w:t>
        </w:r>
      </w:hyperlink>
    </w:p>
    <w:p w14:paraId="41C1AE47" w14:textId="77777777" w:rsidR="007D20C2" w:rsidRDefault="00D260D4">
      <w:pPr>
        <w:pStyle w:val="ListParagraph"/>
        <w:numPr>
          <w:ilvl w:val="2"/>
          <w:numId w:val="11"/>
        </w:numPr>
        <w:tabs>
          <w:tab w:val="left" w:pos="862"/>
        </w:tabs>
        <w:spacing w:line="360" w:lineRule="auto"/>
        <w:ind w:left="861" w:right="150"/>
        <w:jc w:val="both"/>
        <w:rPr>
          <w:sz w:val="24"/>
        </w:rPr>
      </w:pPr>
      <w:r>
        <w:rPr>
          <w:sz w:val="24"/>
        </w:rPr>
        <w:t>J. Trivedi, M. S. Devi, and D. Dhara, Canny edge detection based real-time intelligent</w:t>
      </w:r>
      <w:r>
        <w:rPr>
          <w:spacing w:val="1"/>
          <w:sz w:val="24"/>
        </w:rPr>
        <w:t xml:space="preserve"> </w:t>
      </w:r>
      <w:r>
        <w:rPr>
          <w:sz w:val="24"/>
        </w:rPr>
        <w:t>parking management system, Sci. J. Silesian Univ. Technol. Transp., 106 (2020) 197-208.</w:t>
      </w:r>
      <w:r>
        <w:rPr>
          <w:spacing w:val="-57"/>
          <w:sz w:val="24"/>
        </w:rPr>
        <w:t xml:space="preserve"> </w:t>
      </w:r>
      <w:r>
        <w:rPr>
          <w:sz w:val="24"/>
        </w:rPr>
        <w:t>doi:10.20858/SJSUTST.2020.106.17.</w:t>
      </w:r>
    </w:p>
    <w:p w14:paraId="3E47BDAC" w14:textId="77777777" w:rsidR="007D20C2" w:rsidRDefault="00D260D4">
      <w:pPr>
        <w:pStyle w:val="ListParagraph"/>
        <w:numPr>
          <w:ilvl w:val="2"/>
          <w:numId w:val="11"/>
        </w:numPr>
        <w:tabs>
          <w:tab w:val="left" w:pos="862"/>
        </w:tabs>
        <w:spacing w:line="360" w:lineRule="auto"/>
        <w:ind w:left="861" w:right="150"/>
        <w:jc w:val="both"/>
        <w:rPr>
          <w:sz w:val="24"/>
        </w:rPr>
      </w:pPr>
      <w:r>
        <w:rPr>
          <w:sz w:val="24"/>
        </w:rPr>
        <w:t>Julien Nyambal,Richard Klein,Hongston shi ,kuchapu kakiku,Automated parking space</w:t>
      </w:r>
      <w:r>
        <w:rPr>
          <w:spacing w:val="1"/>
          <w:sz w:val="24"/>
        </w:rPr>
        <w:t xml:space="preserve"> </w:t>
      </w:r>
      <w:r>
        <w:rPr>
          <w:sz w:val="24"/>
        </w:rPr>
        <w:t>detection</w:t>
      </w:r>
      <w:r>
        <w:rPr>
          <w:spacing w:val="1"/>
          <w:sz w:val="24"/>
        </w:rPr>
        <w:t xml:space="preserve"> </w:t>
      </w:r>
      <w:r>
        <w:rPr>
          <w:sz w:val="24"/>
        </w:rPr>
        <w:t>using</w:t>
      </w:r>
      <w:r>
        <w:rPr>
          <w:spacing w:val="1"/>
          <w:sz w:val="24"/>
        </w:rPr>
        <w:t xml:space="preserve"> </w:t>
      </w:r>
      <w:r>
        <w:rPr>
          <w:sz w:val="24"/>
        </w:rPr>
        <w:t>CNN,</w:t>
      </w:r>
      <w:r>
        <w:rPr>
          <w:spacing w:val="1"/>
          <w:sz w:val="24"/>
        </w:rPr>
        <w:t xml:space="preserve"> </w:t>
      </w:r>
      <w:r>
        <w:rPr>
          <w:sz w:val="24"/>
        </w:rPr>
        <w:t>International</w:t>
      </w:r>
      <w:r>
        <w:rPr>
          <w:spacing w:val="1"/>
          <w:sz w:val="24"/>
        </w:rPr>
        <w:t xml:space="preserve"> </w:t>
      </w:r>
      <w:r>
        <w:rPr>
          <w:sz w:val="24"/>
        </w:rPr>
        <w:t>Journal</w:t>
      </w:r>
      <w:r>
        <w:rPr>
          <w:spacing w:val="1"/>
          <w:sz w:val="24"/>
        </w:rPr>
        <w:t xml:space="preserve"> </w:t>
      </w:r>
      <w:r>
        <w:rPr>
          <w:sz w:val="24"/>
        </w:rPr>
        <w:t>of</w:t>
      </w:r>
      <w:r>
        <w:rPr>
          <w:spacing w:val="1"/>
          <w:sz w:val="24"/>
        </w:rPr>
        <w:t xml:space="preserve"> </w:t>
      </w:r>
      <w:r>
        <w:rPr>
          <w:sz w:val="24"/>
        </w:rPr>
        <w:t>Advanced</w:t>
      </w:r>
      <w:r>
        <w:rPr>
          <w:spacing w:val="1"/>
          <w:sz w:val="24"/>
        </w:rPr>
        <w:t xml:space="preserve"> </w:t>
      </w:r>
      <w:r>
        <w:rPr>
          <w:sz w:val="24"/>
        </w:rPr>
        <w:t>research</w:t>
      </w:r>
      <w:r>
        <w:rPr>
          <w:spacing w:val="1"/>
          <w:sz w:val="24"/>
        </w:rPr>
        <w:t xml:space="preserve"> </w:t>
      </w:r>
      <w:r>
        <w:rPr>
          <w:sz w:val="24"/>
        </w:rPr>
        <w:t>in</w:t>
      </w:r>
      <w:r>
        <w:rPr>
          <w:spacing w:val="1"/>
          <w:sz w:val="24"/>
        </w:rPr>
        <w:t xml:space="preserve"> </w:t>
      </w:r>
      <w:r>
        <w:rPr>
          <w:sz w:val="24"/>
        </w:rPr>
        <w:t>Science(IJARST),Volume</w:t>
      </w:r>
      <w:r>
        <w:rPr>
          <w:spacing w:val="-1"/>
          <w:sz w:val="24"/>
        </w:rPr>
        <w:t xml:space="preserve"> </w:t>
      </w:r>
      <w:r>
        <w:rPr>
          <w:sz w:val="24"/>
        </w:rPr>
        <w:t>3,Issue 4,April</w:t>
      </w:r>
      <w:r>
        <w:rPr>
          <w:spacing w:val="2"/>
          <w:sz w:val="24"/>
        </w:rPr>
        <w:t xml:space="preserve"> </w:t>
      </w:r>
      <w:r>
        <w:rPr>
          <w:sz w:val="24"/>
        </w:rPr>
        <w:t>(2021)</w:t>
      </w:r>
    </w:p>
    <w:p w14:paraId="61444E31" w14:textId="77777777" w:rsidR="007D20C2" w:rsidRDefault="00D260D4">
      <w:pPr>
        <w:pStyle w:val="ListParagraph"/>
        <w:numPr>
          <w:ilvl w:val="2"/>
          <w:numId w:val="11"/>
        </w:numPr>
        <w:tabs>
          <w:tab w:val="left" w:pos="862"/>
        </w:tabs>
        <w:spacing w:line="360" w:lineRule="auto"/>
        <w:ind w:left="861" w:right="156"/>
        <w:jc w:val="both"/>
        <w:rPr>
          <w:sz w:val="24"/>
        </w:rPr>
      </w:pPr>
      <w:r>
        <w:rPr>
          <w:spacing w:val="-1"/>
          <w:sz w:val="24"/>
        </w:rPr>
        <w:t>Kher,</w:t>
      </w:r>
      <w:r>
        <w:rPr>
          <w:spacing w:val="-16"/>
          <w:sz w:val="24"/>
        </w:rPr>
        <w:t xml:space="preserve"> </w:t>
      </w:r>
      <w:r>
        <w:rPr>
          <w:spacing w:val="-1"/>
          <w:sz w:val="24"/>
        </w:rPr>
        <w:t>R.</w:t>
      </w:r>
      <w:r>
        <w:rPr>
          <w:spacing w:val="-15"/>
          <w:sz w:val="24"/>
        </w:rPr>
        <w:t xml:space="preserve"> </w:t>
      </w:r>
      <w:r>
        <w:rPr>
          <w:spacing w:val="-1"/>
          <w:sz w:val="24"/>
        </w:rPr>
        <w:t>K.,</w:t>
      </w:r>
      <w:r>
        <w:rPr>
          <w:spacing w:val="-12"/>
          <w:sz w:val="24"/>
        </w:rPr>
        <w:t xml:space="preserve"> </w:t>
      </w:r>
      <w:r>
        <w:rPr>
          <w:spacing w:val="-1"/>
          <w:sz w:val="24"/>
        </w:rPr>
        <w:t>&amp;</w:t>
      </w:r>
      <w:r>
        <w:rPr>
          <w:spacing w:val="-13"/>
          <w:sz w:val="24"/>
        </w:rPr>
        <w:t xml:space="preserve"> </w:t>
      </w:r>
      <w:r>
        <w:rPr>
          <w:spacing w:val="-1"/>
          <w:sz w:val="24"/>
        </w:rPr>
        <w:t>Raninga,</w:t>
      </w:r>
      <w:r>
        <w:rPr>
          <w:spacing w:val="-13"/>
          <w:sz w:val="24"/>
        </w:rPr>
        <w:t xml:space="preserve"> </w:t>
      </w:r>
      <w:r>
        <w:rPr>
          <w:sz w:val="24"/>
        </w:rPr>
        <w:t>P.</w:t>
      </w:r>
      <w:r>
        <w:rPr>
          <w:spacing w:val="-14"/>
          <w:sz w:val="24"/>
        </w:rPr>
        <w:t xml:space="preserve"> </w:t>
      </w:r>
      <w:r>
        <w:rPr>
          <w:sz w:val="24"/>
        </w:rPr>
        <w:t>(2020).</w:t>
      </w:r>
      <w:r>
        <w:rPr>
          <w:spacing w:val="-16"/>
          <w:sz w:val="24"/>
        </w:rPr>
        <w:t xml:space="preserve"> </w:t>
      </w:r>
      <w:r>
        <w:rPr>
          <w:sz w:val="24"/>
        </w:rPr>
        <w:t>Object</w:t>
      </w:r>
      <w:r>
        <w:rPr>
          <w:spacing w:val="-13"/>
          <w:sz w:val="24"/>
        </w:rPr>
        <w:t xml:space="preserve"> </w:t>
      </w:r>
      <w:r>
        <w:rPr>
          <w:sz w:val="24"/>
        </w:rPr>
        <w:t>Detection</w:t>
      </w:r>
      <w:r>
        <w:rPr>
          <w:spacing w:val="-15"/>
          <w:sz w:val="24"/>
        </w:rPr>
        <w:t xml:space="preserve"> </w:t>
      </w:r>
      <w:r>
        <w:rPr>
          <w:sz w:val="24"/>
        </w:rPr>
        <w:t>and</w:t>
      </w:r>
      <w:r>
        <w:rPr>
          <w:spacing w:val="-11"/>
          <w:sz w:val="24"/>
        </w:rPr>
        <w:t xml:space="preserve"> </w:t>
      </w:r>
      <w:r>
        <w:rPr>
          <w:sz w:val="24"/>
        </w:rPr>
        <w:t>Instance</w:t>
      </w:r>
      <w:r>
        <w:rPr>
          <w:spacing w:val="-16"/>
          <w:sz w:val="24"/>
        </w:rPr>
        <w:t xml:space="preserve"> </w:t>
      </w:r>
      <w:r>
        <w:rPr>
          <w:sz w:val="24"/>
        </w:rPr>
        <w:t>Segmentation</w:t>
      </w:r>
      <w:r>
        <w:rPr>
          <w:spacing w:val="-14"/>
          <w:sz w:val="24"/>
        </w:rPr>
        <w:t xml:space="preserve"> </w:t>
      </w:r>
      <w:r>
        <w:rPr>
          <w:sz w:val="24"/>
        </w:rPr>
        <w:t>using</w:t>
      </w:r>
      <w:r>
        <w:rPr>
          <w:spacing w:val="-14"/>
          <w:sz w:val="24"/>
        </w:rPr>
        <w:t xml:space="preserve"> </w:t>
      </w:r>
      <w:r>
        <w:rPr>
          <w:sz w:val="24"/>
        </w:rPr>
        <w:t>Mask</w:t>
      </w:r>
      <w:r>
        <w:rPr>
          <w:spacing w:val="-58"/>
          <w:sz w:val="24"/>
        </w:rPr>
        <w:t xml:space="preserve"> </w:t>
      </w:r>
      <w:r>
        <w:rPr>
          <w:sz w:val="24"/>
        </w:rPr>
        <w:t>R-CNN</w:t>
      </w:r>
      <w:r>
        <w:rPr>
          <w:spacing w:val="-1"/>
          <w:sz w:val="24"/>
        </w:rPr>
        <w:t xml:space="preserve"> </w:t>
      </w:r>
      <w:r>
        <w:rPr>
          <w:sz w:val="24"/>
        </w:rPr>
        <w:t>Algorithm.</w:t>
      </w:r>
    </w:p>
    <w:p w14:paraId="14789E6C" w14:textId="77777777" w:rsidR="007D20C2" w:rsidRDefault="00D260D4">
      <w:pPr>
        <w:pStyle w:val="ListParagraph"/>
        <w:numPr>
          <w:ilvl w:val="2"/>
          <w:numId w:val="11"/>
        </w:numPr>
        <w:tabs>
          <w:tab w:val="left" w:pos="862"/>
        </w:tabs>
        <w:spacing w:line="360" w:lineRule="auto"/>
        <w:ind w:left="861" w:right="149"/>
        <w:jc w:val="both"/>
        <w:rPr>
          <w:sz w:val="24"/>
        </w:rPr>
      </w:pPr>
      <w:r>
        <w:rPr>
          <w:sz w:val="24"/>
        </w:rPr>
        <w:t>Karia.S, Temani.T and Gajara.V (2023), Smart Parking Management System Volume 9,</w:t>
      </w:r>
      <w:r>
        <w:rPr>
          <w:spacing w:val="1"/>
          <w:sz w:val="24"/>
        </w:rPr>
        <w:t xml:space="preserve"> </w:t>
      </w:r>
      <w:r>
        <w:rPr>
          <w:sz w:val="24"/>
        </w:rPr>
        <w:t>Issue</w:t>
      </w:r>
      <w:r>
        <w:rPr>
          <w:spacing w:val="-2"/>
          <w:sz w:val="24"/>
        </w:rPr>
        <w:t xml:space="preserve"> </w:t>
      </w:r>
      <w:r>
        <w:rPr>
          <w:sz w:val="24"/>
        </w:rPr>
        <w:t>5, Sept-Oct-2023,</w:t>
      </w:r>
      <w:r>
        <w:rPr>
          <w:spacing w:val="2"/>
          <w:sz w:val="24"/>
        </w:rPr>
        <w:t xml:space="preserve"> </w:t>
      </w:r>
      <w:r>
        <w:rPr>
          <w:sz w:val="24"/>
        </w:rPr>
        <w:t>ISSN (Online): 2395-566X</w:t>
      </w:r>
    </w:p>
    <w:p w14:paraId="726248EF" w14:textId="77777777" w:rsidR="007D20C2" w:rsidRDefault="00D260D4">
      <w:pPr>
        <w:pStyle w:val="ListParagraph"/>
        <w:numPr>
          <w:ilvl w:val="2"/>
          <w:numId w:val="11"/>
        </w:numPr>
        <w:tabs>
          <w:tab w:val="left" w:pos="862"/>
        </w:tabs>
        <w:spacing w:line="360" w:lineRule="auto"/>
        <w:ind w:left="861" w:right="151"/>
        <w:jc w:val="both"/>
        <w:rPr>
          <w:sz w:val="24"/>
        </w:rPr>
      </w:pPr>
      <w:r>
        <w:rPr>
          <w:spacing w:val="-1"/>
          <w:sz w:val="24"/>
        </w:rPr>
        <w:lastRenderedPageBreak/>
        <w:t>Lin,</w:t>
      </w:r>
      <w:r>
        <w:rPr>
          <w:spacing w:val="-15"/>
          <w:sz w:val="24"/>
        </w:rPr>
        <w:t xml:space="preserve"> </w:t>
      </w:r>
      <w:r>
        <w:rPr>
          <w:spacing w:val="-1"/>
          <w:sz w:val="24"/>
        </w:rPr>
        <w:t>S.</w:t>
      </w:r>
      <w:r>
        <w:rPr>
          <w:spacing w:val="-15"/>
          <w:sz w:val="24"/>
        </w:rPr>
        <w:t xml:space="preserve"> </w:t>
      </w:r>
      <w:r>
        <w:rPr>
          <w:spacing w:val="-1"/>
          <w:sz w:val="24"/>
        </w:rPr>
        <w:t>F.,</w:t>
      </w:r>
      <w:r>
        <w:rPr>
          <w:spacing w:val="-15"/>
          <w:sz w:val="24"/>
        </w:rPr>
        <w:t xml:space="preserve"> </w:t>
      </w:r>
      <w:r>
        <w:rPr>
          <w:sz w:val="24"/>
        </w:rPr>
        <w:t>Chen,</w:t>
      </w:r>
      <w:r>
        <w:rPr>
          <w:spacing w:val="-15"/>
          <w:sz w:val="24"/>
        </w:rPr>
        <w:t xml:space="preserve"> </w:t>
      </w:r>
      <w:r>
        <w:rPr>
          <w:sz w:val="24"/>
        </w:rPr>
        <w:t>Y.</w:t>
      </w:r>
      <w:r>
        <w:rPr>
          <w:spacing w:val="-15"/>
          <w:sz w:val="24"/>
        </w:rPr>
        <w:t xml:space="preserve"> </w:t>
      </w:r>
      <w:r>
        <w:rPr>
          <w:sz w:val="24"/>
        </w:rPr>
        <w:t>Y.,</w:t>
      </w:r>
      <w:r>
        <w:rPr>
          <w:spacing w:val="-15"/>
          <w:sz w:val="24"/>
        </w:rPr>
        <w:t xml:space="preserve"> </w:t>
      </w:r>
      <w:r>
        <w:rPr>
          <w:sz w:val="24"/>
        </w:rPr>
        <w:t>&amp;</w:t>
      </w:r>
      <w:r>
        <w:rPr>
          <w:spacing w:val="-11"/>
          <w:sz w:val="24"/>
        </w:rPr>
        <w:t xml:space="preserve"> </w:t>
      </w:r>
      <w:r>
        <w:rPr>
          <w:sz w:val="24"/>
        </w:rPr>
        <w:t>Liu,</w:t>
      </w:r>
      <w:r>
        <w:rPr>
          <w:spacing w:val="-15"/>
          <w:sz w:val="24"/>
        </w:rPr>
        <w:t xml:space="preserve"> </w:t>
      </w:r>
      <w:r>
        <w:rPr>
          <w:sz w:val="24"/>
        </w:rPr>
        <w:t>S.</w:t>
      </w:r>
      <w:r>
        <w:rPr>
          <w:spacing w:val="-15"/>
          <w:sz w:val="24"/>
        </w:rPr>
        <w:t xml:space="preserve"> </w:t>
      </w:r>
      <w:r>
        <w:rPr>
          <w:sz w:val="24"/>
        </w:rPr>
        <w:t>C.</w:t>
      </w:r>
      <w:r>
        <w:rPr>
          <w:spacing w:val="-15"/>
          <w:sz w:val="24"/>
        </w:rPr>
        <w:t xml:space="preserve"> </w:t>
      </w:r>
      <w:r>
        <w:rPr>
          <w:sz w:val="24"/>
        </w:rPr>
        <w:t>(2006).</w:t>
      </w:r>
      <w:r>
        <w:rPr>
          <w:spacing w:val="-16"/>
          <w:sz w:val="24"/>
        </w:rPr>
        <w:t xml:space="preserve"> </w:t>
      </w:r>
      <w:r>
        <w:rPr>
          <w:sz w:val="24"/>
        </w:rPr>
        <w:t>A</w:t>
      </w:r>
      <w:r>
        <w:rPr>
          <w:spacing w:val="-15"/>
          <w:sz w:val="24"/>
        </w:rPr>
        <w:t xml:space="preserve"> </w:t>
      </w:r>
      <w:r>
        <w:rPr>
          <w:sz w:val="24"/>
        </w:rPr>
        <w:t>vision-based</w:t>
      </w:r>
      <w:r>
        <w:rPr>
          <w:spacing w:val="-14"/>
          <w:sz w:val="24"/>
        </w:rPr>
        <w:t xml:space="preserve"> </w:t>
      </w:r>
      <w:r>
        <w:rPr>
          <w:sz w:val="24"/>
        </w:rPr>
        <w:t>parking</w:t>
      </w:r>
      <w:r>
        <w:rPr>
          <w:spacing w:val="-15"/>
          <w:sz w:val="24"/>
        </w:rPr>
        <w:t xml:space="preserve"> </w:t>
      </w:r>
      <w:r>
        <w:rPr>
          <w:sz w:val="24"/>
        </w:rPr>
        <w:t>lot</w:t>
      </w:r>
      <w:r>
        <w:rPr>
          <w:spacing w:val="-14"/>
          <w:sz w:val="24"/>
        </w:rPr>
        <w:t xml:space="preserve"> </w:t>
      </w:r>
      <w:r>
        <w:rPr>
          <w:sz w:val="24"/>
        </w:rPr>
        <w:t>management</w:t>
      </w:r>
      <w:r>
        <w:rPr>
          <w:spacing w:val="-15"/>
          <w:sz w:val="24"/>
        </w:rPr>
        <w:t xml:space="preserve"> </w:t>
      </w:r>
      <w:r>
        <w:rPr>
          <w:sz w:val="24"/>
        </w:rPr>
        <w:t>system.</w:t>
      </w:r>
      <w:r>
        <w:rPr>
          <w:spacing w:val="-58"/>
          <w:sz w:val="24"/>
        </w:rPr>
        <w:t xml:space="preserve"> </w:t>
      </w:r>
      <w:r>
        <w:rPr>
          <w:sz w:val="24"/>
        </w:rPr>
        <w:t>Conference</w:t>
      </w:r>
      <w:r>
        <w:rPr>
          <w:spacing w:val="1"/>
          <w:sz w:val="24"/>
        </w:rPr>
        <w:t xml:space="preserve"> </w:t>
      </w:r>
      <w:r>
        <w:rPr>
          <w:sz w:val="24"/>
        </w:rPr>
        <w:t>Proceedings</w:t>
      </w:r>
      <w:r>
        <w:rPr>
          <w:spacing w:val="1"/>
          <w:sz w:val="24"/>
        </w:rPr>
        <w:t xml:space="preserve"> </w:t>
      </w:r>
      <w:r>
        <w:rPr>
          <w:sz w:val="24"/>
        </w:rPr>
        <w:t>-</w:t>
      </w:r>
      <w:r>
        <w:rPr>
          <w:spacing w:val="1"/>
          <w:sz w:val="24"/>
        </w:rPr>
        <w:t xml:space="preserve"> </w:t>
      </w:r>
      <w:r>
        <w:rPr>
          <w:sz w:val="24"/>
        </w:rPr>
        <w:t>IEEE</w:t>
      </w:r>
      <w:r>
        <w:rPr>
          <w:spacing w:val="1"/>
          <w:sz w:val="24"/>
        </w:rPr>
        <w:t xml:space="preserve"> </w:t>
      </w:r>
      <w:r>
        <w:rPr>
          <w:sz w:val="24"/>
        </w:rPr>
        <w:t>International</w:t>
      </w:r>
      <w:r>
        <w:rPr>
          <w:spacing w:val="1"/>
          <w:sz w:val="24"/>
        </w:rPr>
        <w:t xml:space="preserve"> </w:t>
      </w:r>
      <w:r>
        <w:rPr>
          <w:sz w:val="24"/>
        </w:rPr>
        <w:t>Conference</w:t>
      </w:r>
      <w:r>
        <w:rPr>
          <w:spacing w:val="1"/>
          <w:sz w:val="24"/>
        </w:rPr>
        <w:t xml:space="preserve"> </w:t>
      </w:r>
      <w:r>
        <w:rPr>
          <w:sz w:val="24"/>
        </w:rPr>
        <w:t>on</w:t>
      </w:r>
      <w:r>
        <w:rPr>
          <w:spacing w:val="1"/>
          <w:sz w:val="24"/>
        </w:rPr>
        <w:t xml:space="preserve"> </w:t>
      </w:r>
      <w:r>
        <w:rPr>
          <w:sz w:val="24"/>
        </w:rPr>
        <w:t>Systems,</w:t>
      </w:r>
      <w:r>
        <w:rPr>
          <w:spacing w:val="1"/>
          <w:sz w:val="24"/>
        </w:rPr>
        <w:t xml:space="preserve"> </w:t>
      </w:r>
      <w:r>
        <w:rPr>
          <w:sz w:val="24"/>
        </w:rPr>
        <w:t>Man</w:t>
      </w:r>
      <w:r>
        <w:rPr>
          <w:spacing w:val="1"/>
          <w:sz w:val="24"/>
        </w:rPr>
        <w:t xml:space="preserve"> </w:t>
      </w:r>
      <w:r>
        <w:rPr>
          <w:sz w:val="24"/>
        </w:rPr>
        <w:t>and</w:t>
      </w:r>
      <w:r>
        <w:rPr>
          <w:spacing w:val="1"/>
          <w:sz w:val="24"/>
        </w:rPr>
        <w:t xml:space="preserve"> </w:t>
      </w:r>
      <w:r>
        <w:rPr>
          <w:sz w:val="24"/>
        </w:rPr>
        <w:t>Cybernetics,</w:t>
      </w:r>
      <w:r>
        <w:rPr>
          <w:spacing w:val="-1"/>
          <w:sz w:val="24"/>
        </w:rPr>
        <w:t xml:space="preserve"> </w:t>
      </w:r>
      <w:r>
        <w:rPr>
          <w:sz w:val="24"/>
        </w:rPr>
        <w:t>4, 2897–2902.</w:t>
      </w:r>
      <w:r>
        <w:rPr>
          <w:color w:val="0000FF"/>
          <w:sz w:val="24"/>
        </w:rPr>
        <w:t xml:space="preserve"> </w:t>
      </w:r>
      <w:hyperlink r:id="rId75">
        <w:r>
          <w:rPr>
            <w:color w:val="0000FF"/>
            <w:sz w:val="24"/>
            <w:u w:val="single" w:color="0000FF"/>
          </w:rPr>
          <w:t>https://doi.org/10.1109/ICSMC.2006.385314</w:t>
        </w:r>
      </w:hyperlink>
    </w:p>
    <w:p w14:paraId="3F94DF67" w14:textId="77777777" w:rsidR="007D20C2" w:rsidRDefault="00D260D4">
      <w:pPr>
        <w:pStyle w:val="ListParagraph"/>
        <w:numPr>
          <w:ilvl w:val="2"/>
          <w:numId w:val="11"/>
        </w:numPr>
        <w:tabs>
          <w:tab w:val="left" w:pos="862"/>
        </w:tabs>
        <w:spacing w:line="360" w:lineRule="auto"/>
        <w:ind w:left="861" w:right="148"/>
        <w:jc w:val="both"/>
        <w:rPr>
          <w:sz w:val="24"/>
        </w:rPr>
      </w:pPr>
      <w:r>
        <w:rPr>
          <w:sz w:val="24"/>
        </w:rPr>
        <w:t>Lu,</w:t>
      </w:r>
      <w:r>
        <w:rPr>
          <w:spacing w:val="-4"/>
          <w:sz w:val="24"/>
        </w:rPr>
        <w:t xml:space="preserve"> </w:t>
      </w:r>
      <w:r>
        <w:rPr>
          <w:sz w:val="24"/>
        </w:rPr>
        <w:t>R.,</w:t>
      </w:r>
      <w:r>
        <w:rPr>
          <w:spacing w:val="-3"/>
          <w:sz w:val="24"/>
        </w:rPr>
        <w:t xml:space="preserve"> </w:t>
      </w:r>
      <w:r>
        <w:rPr>
          <w:sz w:val="24"/>
        </w:rPr>
        <w:t>Lin,</w:t>
      </w:r>
      <w:r>
        <w:rPr>
          <w:spacing w:val="-3"/>
          <w:sz w:val="24"/>
        </w:rPr>
        <w:t xml:space="preserve"> </w:t>
      </w:r>
      <w:r>
        <w:rPr>
          <w:sz w:val="24"/>
        </w:rPr>
        <w:t>X.,</w:t>
      </w:r>
      <w:r>
        <w:rPr>
          <w:spacing w:val="-3"/>
          <w:sz w:val="24"/>
        </w:rPr>
        <w:t xml:space="preserve"> </w:t>
      </w:r>
      <w:r>
        <w:rPr>
          <w:sz w:val="24"/>
        </w:rPr>
        <w:t>Zhu,</w:t>
      </w:r>
      <w:r>
        <w:rPr>
          <w:spacing w:val="-3"/>
          <w:sz w:val="24"/>
        </w:rPr>
        <w:t xml:space="preserve"> </w:t>
      </w:r>
      <w:r>
        <w:rPr>
          <w:sz w:val="24"/>
        </w:rPr>
        <w:t>H.,</w:t>
      </w:r>
      <w:r>
        <w:rPr>
          <w:spacing w:val="1"/>
          <w:sz w:val="24"/>
        </w:rPr>
        <w:t xml:space="preserve"> </w:t>
      </w:r>
      <w:r>
        <w:rPr>
          <w:sz w:val="24"/>
        </w:rPr>
        <w:t>&amp;</w:t>
      </w:r>
      <w:r>
        <w:rPr>
          <w:spacing w:val="-2"/>
          <w:sz w:val="24"/>
        </w:rPr>
        <w:t xml:space="preserve"> </w:t>
      </w:r>
      <w:r>
        <w:rPr>
          <w:sz w:val="24"/>
        </w:rPr>
        <w:t>Shen,</w:t>
      </w:r>
      <w:r>
        <w:rPr>
          <w:spacing w:val="-3"/>
          <w:sz w:val="24"/>
        </w:rPr>
        <w:t xml:space="preserve"> </w:t>
      </w:r>
      <w:r>
        <w:rPr>
          <w:sz w:val="24"/>
        </w:rPr>
        <w:t>X.</w:t>
      </w:r>
      <w:r>
        <w:rPr>
          <w:spacing w:val="-3"/>
          <w:sz w:val="24"/>
        </w:rPr>
        <w:t xml:space="preserve"> </w:t>
      </w:r>
      <w:r>
        <w:rPr>
          <w:sz w:val="24"/>
        </w:rPr>
        <w:t>(2009).</w:t>
      </w:r>
      <w:r>
        <w:rPr>
          <w:spacing w:val="-1"/>
          <w:sz w:val="24"/>
        </w:rPr>
        <w:t xml:space="preserve"> </w:t>
      </w:r>
      <w:r>
        <w:rPr>
          <w:sz w:val="24"/>
        </w:rPr>
        <w:t>SPARK:</w:t>
      </w:r>
      <w:r>
        <w:rPr>
          <w:spacing w:val="-3"/>
          <w:sz w:val="24"/>
        </w:rPr>
        <w:t xml:space="preserve"> </w:t>
      </w:r>
      <w:r>
        <w:rPr>
          <w:sz w:val="24"/>
        </w:rPr>
        <w:t>A</w:t>
      </w:r>
      <w:r>
        <w:rPr>
          <w:spacing w:val="-3"/>
          <w:sz w:val="24"/>
        </w:rPr>
        <w:t xml:space="preserve"> </w:t>
      </w:r>
      <w:r>
        <w:rPr>
          <w:sz w:val="24"/>
        </w:rPr>
        <w:t>new</w:t>
      </w:r>
      <w:r>
        <w:rPr>
          <w:spacing w:val="-3"/>
          <w:sz w:val="24"/>
        </w:rPr>
        <w:t xml:space="preserve"> </w:t>
      </w:r>
      <w:r>
        <w:rPr>
          <w:sz w:val="24"/>
        </w:rPr>
        <w:t>VANET-based</w:t>
      </w:r>
      <w:r>
        <w:rPr>
          <w:spacing w:val="-3"/>
          <w:sz w:val="24"/>
        </w:rPr>
        <w:t xml:space="preserve"> </w:t>
      </w:r>
      <w:r>
        <w:rPr>
          <w:sz w:val="24"/>
        </w:rPr>
        <w:t>smart</w:t>
      </w:r>
      <w:r>
        <w:rPr>
          <w:spacing w:val="-2"/>
          <w:sz w:val="24"/>
        </w:rPr>
        <w:t xml:space="preserve"> </w:t>
      </w:r>
      <w:r>
        <w:rPr>
          <w:sz w:val="24"/>
        </w:rPr>
        <w:t>parking</w:t>
      </w:r>
      <w:r>
        <w:rPr>
          <w:spacing w:val="-58"/>
          <w:sz w:val="24"/>
        </w:rPr>
        <w:t xml:space="preserve"> </w:t>
      </w:r>
      <w:r>
        <w:rPr>
          <w:sz w:val="24"/>
        </w:rPr>
        <w:t>scheme</w:t>
      </w:r>
      <w:r>
        <w:rPr>
          <w:spacing w:val="1"/>
          <w:sz w:val="24"/>
        </w:rPr>
        <w:t xml:space="preserve"> </w:t>
      </w:r>
      <w:r>
        <w:rPr>
          <w:sz w:val="24"/>
        </w:rPr>
        <w:t>for</w:t>
      </w:r>
      <w:r>
        <w:rPr>
          <w:spacing w:val="1"/>
          <w:sz w:val="24"/>
        </w:rPr>
        <w:t xml:space="preserve"> </w:t>
      </w:r>
      <w:r>
        <w:rPr>
          <w:sz w:val="24"/>
        </w:rPr>
        <w:t>large</w:t>
      </w:r>
      <w:r>
        <w:rPr>
          <w:spacing w:val="1"/>
          <w:sz w:val="24"/>
        </w:rPr>
        <w:t xml:space="preserve"> </w:t>
      </w:r>
      <w:r>
        <w:rPr>
          <w:sz w:val="24"/>
        </w:rPr>
        <w:t>parking</w:t>
      </w:r>
      <w:r>
        <w:rPr>
          <w:spacing w:val="1"/>
          <w:sz w:val="24"/>
        </w:rPr>
        <w:t xml:space="preserve"> </w:t>
      </w:r>
      <w:r>
        <w:rPr>
          <w:sz w:val="24"/>
        </w:rPr>
        <w:t>lots.</w:t>
      </w:r>
      <w:r>
        <w:rPr>
          <w:spacing w:val="1"/>
          <w:sz w:val="24"/>
        </w:rPr>
        <w:t xml:space="preserve"> </w:t>
      </w:r>
      <w:r>
        <w:rPr>
          <w:sz w:val="24"/>
        </w:rPr>
        <w:t>Proceedings</w:t>
      </w:r>
      <w:r>
        <w:rPr>
          <w:spacing w:val="1"/>
          <w:sz w:val="24"/>
        </w:rPr>
        <w:t xml:space="preserve"> </w:t>
      </w:r>
      <w:r>
        <w:rPr>
          <w:sz w:val="24"/>
        </w:rPr>
        <w:t>-</w:t>
      </w:r>
      <w:r>
        <w:rPr>
          <w:spacing w:val="1"/>
          <w:sz w:val="24"/>
        </w:rPr>
        <w:t xml:space="preserve"> </w:t>
      </w:r>
      <w:r>
        <w:rPr>
          <w:sz w:val="24"/>
        </w:rPr>
        <w:t>IEEE</w:t>
      </w:r>
      <w:r>
        <w:rPr>
          <w:spacing w:val="1"/>
          <w:sz w:val="24"/>
        </w:rPr>
        <w:t xml:space="preserve"> </w:t>
      </w:r>
      <w:r>
        <w:rPr>
          <w:sz w:val="24"/>
        </w:rPr>
        <w:t>INFOCOM,</w:t>
      </w:r>
      <w:r>
        <w:rPr>
          <w:spacing w:val="1"/>
          <w:sz w:val="24"/>
        </w:rPr>
        <w:t xml:space="preserve"> </w:t>
      </w:r>
      <w:r>
        <w:rPr>
          <w:sz w:val="24"/>
        </w:rPr>
        <w:t>1413–1421.</w:t>
      </w:r>
      <w:r>
        <w:rPr>
          <w:color w:val="0000FF"/>
          <w:spacing w:val="1"/>
          <w:sz w:val="24"/>
        </w:rPr>
        <w:t xml:space="preserve"> </w:t>
      </w:r>
      <w:hyperlink r:id="rId76">
        <w:r>
          <w:rPr>
            <w:color w:val="0000FF"/>
            <w:sz w:val="24"/>
            <w:u w:val="single" w:color="0000FF"/>
          </w:rPr>
          <w:t>https://doi.org/10.1109/INFCOM.2009.5062057</w:t>
        </w:r>
      </w:hyperlink>
    </w:p>
    <w:p w14:paraId="4D4B3F85" w14:textId="77777777" w:rsidR="007D20C2" w:rsidRDefault="007D20C2">
      <w:pPr>
        <w:spacing w:line="360" w:lineRule="auto"/>
        <w:jc w:val="both"/>
        <w:rPr>
          <w:sz w:val="24"/>
        </w:rPr>
        <w:sectPr w:rsidR="007D20C2" w:rsidSect="001F0049">
          <w:pgSz w:w="12240" w:h="15840"/>
          <w:pgMar w:top="1340" w:right="980" w:bottom="1800" w:left="1560" w:header="0" w:footer="1535" w:gutter="0"/>
          <w:cols w:space="720"/>
        </w:sectPr>
      </w:pPr>
    </w:p>
    <w:p w14:paraId="5AD0A7A2" w14:textId="77777777" w:rsidR="007D20C2" w:rsidRDefault="00D260D4">
      <w:pPr>
        <w:pStyle w:val="ListParagraph"/>
        <w:numPr>
          <w:ilvl w:val="2"/>
          <w:numId w:val="11"/>
        </w:numPr>
        <w:tabs>
          <w:tab w:val="left" w:pos="862"/>
        </w:tabs>
        <w:spacing w:before="78" w:line="360" w:lineRule="auto"/>
        <w:ind w:left="861" w:right="150"/>
        <w:jc w:val="both"/>
        <w:rPr>
          <w:sz w:val="24"/>
        </w:rPr>
      </w:pPr>
      <w:r>
        <w:rPr>
          <w:sz w:val="24"/>
        </w:rPr>
        <w:lastRenderedPageBreak/>
        <w:t>M. Noor and A. Shrivastava, Automatic parking slot occupancy detection using Laplacian</w:t>
      </w:r>
      <w:r>
        <w:rPr>
          <w:spacing w:val="-57"/>
          <w:sz w:val="24"/>
        </w:rPr>
        <w:t xml:space="preserve"> </w:t>
      </w:r>
      <w:r>
        <w:rPr>
          <w:sz w:val="24"/>
        </w:rPr>
        <w:t>operator and morphological kernel dilation, in (2021) 10th IEEE International Conference</w:t>
      </w:r>
      <w:r>
        <w:rPr>
          <w:spacing w:val="-57"/>
          <w:sz w:val="24"/>
        </w:rPr>
        <w:t xml:space="preserve"> </w:t>
      </w:r>
      <w:r>
        <w:rPr>
          <w:sz w:val="24"/>
        </w:rPr>
        <w:t>on Communication Systems and Network Technologies (CSNT-2021), (2021) 825–831.</w:t>
      </w:r>
      <w:r>
        <w:rPr>
          <w:spacing w:val="1"/>
          <w:sz w:val="24"/>
        </w:rPr>
        <w:t xml:space="preserve"> </w:t>
      </w:r>
      <w:r>
        <w:rPr>
          <w:sz w:val="24"/>
        </w:rPr>
        <w:t>doi:10.1109/CSNT51715.2021.9509620</w:t>
      </w:r>
    </w:p>
    <w:p w14:paraId="11BBD549" w14:textId="77777777" w:rsidR="007D20C2" w:rsidRDefault="00D260D4">
      <w:pPr>
        <w:pStyle w:val="ListParagraph"/>
        <w:numPr>
          <w:ilvl w:val="2"/>
          <w:numId w:val="11"/>
        </w:numPr>
        <w:tabs>
          <w:tab w:val="left" w:pos="862"/>
        </w:tabs>
        <w:spacing w:line="360" w:lineRule="auto"/>
        <w:ind w:left="861" w:right="155"/>
        <w:jc w:val="both"/>
        <w:rPr>
          <w:sz w:val="24"/>
        </w:rPr>
      </w:pPr>
      <w:r>
        <w:rPr>
          <w:sz w:val="24"/>
        </w:rPr>
        <w:t>Malik, R. G. J. D. T. D. J., (2016). Rich feature hierarchies for accurate object detection</w:t>
      </w:r>
      <w:r>
        <w:rPr>
          <w:spacing w:val="1"/>
          <w:sz w:val="24"/>
        </w:rPr>
        <w:t xml:space="preserve"> </w:t>
      </w:r>
      <w:r>
        <w:rPr>
          <w:sz w:val="24"/>
        </w:rPr>
        <w:t>and</w:t>
      </w:r>
      <w:r>
        <w:rPr>
          <w:spacing w:val="-1"/>
          <w:sz w:val="24"/>
        </w:rPr>
        <w:t xml:space="preserve"> </w:t>
      </w:r>
      <w:r>
        <w:rPr>
          <w:sz w:val="24"/>
        </w:rPr>
        <w:t>semantic segmentation. Tech Report, pp. 1-4.</w:t>
      </w:r>
    </w:p>
    <w:p w14:paraId="6DF2066B" w14:textId="77777777" w:rsidR="007D20C2" w:rsidRDefault="00D260D4">
      <w:pPr>
        <w:pStyle w:val="ListParagraph"/>
        <w:numPr>
          <w:ilvl w:val="2"/>
          <w:numId w:val="11"/>
        </w:numPr>
        <w:tabs>
          <w:tab w:val="left" w:pos="862"/>
        </w:tabs>
        <w:spacing w:line="360" w:lineRule="auto"/>
        <w:ind w:left="861" w:right="152"/>
        <w:jc w:val="both"/>
        <w:rPr>
          <w:sz w:val="24"/>
        </w:rPr>
      </w:pPr>
      <w:r>
        <w:rPr>
          <w:sz w:val="24"/>
        </w:rPr>
        <w:t>O.</w:t>
      </w:r>
      <w:r>
        <w:rPr>
          <w:spacing w:val="1"/>
          <w:sz w:val="24"/>
        </w:rPr>
        <w:t xml:space="preserve"> </w:t>
      </w:r>
      <w:r>
        <w:rPr>
          <w:sz w:val="24"/>
        </w:rPr>
        <w:t>Barmak</w:t>
      </w:r>
      <w:r>
        <w:rPr>
          <w:spacing w:val="1"/>
          <w:sz w:val="24"/>
        </w:rPr>
        <w:t xml:space="preserve"> </w:t>
      </w:r>
      <w:r>
        <w:rPr>
          <w:sz w:val="24"/>
        </w:rPr>
        <w:t>and</w:t>
      </w:r>
      <w:r>
        <w:rPr>
          <w:spacing w:val="1"/>
          <w:sz w:val="24"/>
        </w:rPr>
        <w:t xml:space="preserve"> </w:t>
      </w:r>
      <w:r>
        <w:rPr>
          <w:sz w:val="24"/>
        </w:rPr>
        <w:t>P.</w:t>
      </w:r>
      <w:r>
        <w:rPr>
          <w:spacing w:val="1"/>
          <w:sz w:val="24"/>
        </w:rPr>
        <w:t xml:space="preserve"> </w:t>
      </w:r>
      <w:r>
        <w:rPr>
          <w:sz w:val="24"/>
        </w:rPr>
        <w:t>Radiuk,</w:t>
      </w:r>
      <w:r>
        <w:rPr>
          <w:spacing w:val="1"/>
          <w:sz w:val="24"/>
        </w:rPr>
        <w:t xml:space="preserve"> </w:t>
      </w:r>
      <w:r>
        <w:rPr>
          <w:sz w:val="24"/>
        </w:rPr>
        <w:t>Web-based</w:t>
      </w:r>
      <w:r>
        <w:rPr>
          <w:spacing w:val="1"/>
          <w:sz w:val="24"/>
        </w:rPr>
        <w:t xml:space="preserve"> </w:t>
      </w:r>
      <w:r>
        <w:rPr>
          <w:sz w:val="24"/>
        </w:rPr>
        <w:t>information</w:t>
      </w:r>
      <w:r>
        <w:rPr>
          <w:spacing w:val="1"/>
          <w:sz w:val="24"/>
        </w:rPr>
        <w:t xml:space="preserve"> </w:t>
      </w:r>
      <w:r>
        <w:rPr>
          <w:sz w:val="24"/>
        </w:rPr>
        <w:t>technology</w:t>
      </w:r>
      <w:r>
        <w:rPr>
          <w:spacing w:val="1"/>
          <w:sz w:val="24"/>
        </w:rPr>
        <w:t xml:space="preserve"> </w:t>
      </w:r>
      <w:r>
        <w:rPr>
          <w:sz w:val="24"/>
        </w:rPr>
        <w:t>for</w:t>
      </w:r>
      <w:r>
        <w:rPr>
          <w:spacing w:val="1"/>
          <w:sz w:val="24"/>
        </w:rPr>
        <w:t xml:space="preserve"> </w:t>
      </w:r>
      <w:r>
        <w:rPr>
          <w:sz w:val="24"/>
        </w:rPr>
        <w:t>classifying</w:t>
      </w:r>
      <w:r>
        <w:rPr>
          <w:spacing w:val="1"/>
          <w:sz w:val="24"/>
        </w:rPr>
        <w:t xml:space="preserve"> </w:t>
      </w:r>
      <w:r>
        <w:rPr>
          <w:sz w:val="24"/>
        </w:rPr>
        <w:t>and</w:t>
      </w:r>
      <w:r>
        <w:rPr>
          <w:spacing w:val="1"/>
          <w:sz w:val="24"/>
        </w:rPr>
        <w:t xml:space="preserve"> </w:t>
      </w:r>
      <w:r>
        <w:rPr>
          <w:sz w:val="24"/>
        </w:rPr>
        <w:t>interpreting</w:t>
      </w:r>
      <w:r>
        <w:rPr>
          <w:spacing w:val="-11"/>
          <w:sz w:val="24"/>
        </w:rPr>
        <w:t xml:space="preserve"> </w:t>
      </w:r>
      <w:r>
        <w:rPr>
          <w:sz w:val="24"/>
        </w:rPr>
        <w:t>early</w:t>
      </w:r>
      <w:r>
        <w:rPr>
          <w:spacing w:val="-11"/>
          <w:sz w:val="24"/>
        </w:rPr>
        <w:t xml:space="preserve"> </w:t>
      </w:r>
      <w:r>
        <w:rPr>
          <w:sz w:val="24"/>
        </w:rPr>
        <w:t>pneumonia</w:t>
      </w:r>
      <w:r>
        <w:rPr>
          <w:spacing w:val="-12"/>
          <w:sz w:val="24"/>
        </w:rPr>
        <w:t xml:space="preserve"> </w:t>
      </w:r>
      <w:r>
        <w:rPr>
          <w:sz w:val="24"/>
        </w:rPr>
        <w:t>based</w:t>
      </w:r>
      <w:r>
        <w:rPr>
          <w:spacing w:val="-9"/>
          <w:sz w:val="24"/>
        </w:rPr>
        <w:t xml:space="preserve"> </w:t>
      </w:r>
      <w:r>
        <w:rPr>
          <w:sz w:val="24"/>
        </w:rPr>
        <w:t>on</w:t>
      </w:r>
      <w:r>
        <w:rPr>
          <w:spacing w:val="-11"/>
          <w:sz w:val="24"/>
        </w:rPr>
        <w:t xml:space="preserve"> </w:t>
      </w:r>
      <w:r>
        <w:rPr>
          <w:sz w:val="24"/>
        </w:rPr>
        <w:t>fine-tuned</w:t>
      </w:r>
      <w:r>
        <w:rPr>
          <w:spacing w:val="-9"/>
          <w:sz w:val="24"/>
        </w:rPr>
        <w:t xml:space="preserve"> </w:t>
      </w:r>
      <w:r>
        <w:rPr>
          <w:sz w:val="24"/>
        </w:rPr>
        <w:t>convolutional</w:t>
      </w:r>
      <w:r>
        <w:rPr>
          <w:spacing w:val="-11"/>
          <w:sz w:val="24"/>
        </w:rPr>
        <w:t xml:space="preserve"> </w:t>
      </w:r>
      <w:r>
        <w:rPr>
          <w:sz w:val="24"/>
        </w:rPr>
        <w:t>neural</w:t>
      </w:r>
      <w:r>
        <w:rPr>
          <w:spacing w:val="-8"/>
          <w:sz w:val="24"/>
        </w:rPr>
        <w:t xml:space="preserve"> </w:t>
      </w:r>
      <w:r>
        <w:rPr>
          <w:sz w:val="24"/>
        </w:rPr>
        <w:t>network,</w:t>
      </w:r>
      <w:r>
        <w:rPr>
          <w:spacing w:val="-11"/>
          <w:sz w:val="24"/>
        </w:rPr>
        <w:t xml:space="preserve"> </w:t>
      </w:r>
      <w:r>
        <w:rPr>
          <w:sz w:val="24"/>
        </w:rPr>
        <w:t>Computer.</w:t>
      </w:r>
      <w:r>
        <w:rPr>
          <w:spacing w:val="-58"/>
          <w:sz w:val="24"/>
        </w:rPr>
        <w:t xml:space="preserve"> </w:t>
      </w:r>
      <w:r>
        <w:rPr>
          <w:sz w:val="24"/>
        </w:rPr>
        <w:t>Syst.</w:t>
      </w:r>
      <w:r>
        <w:rPr>
          <w:spacing w:val="-1"/>
          <w:sz w:val="24"/>
        </w:rPr>
        <w:t xml:space="preserve"> </w:t>
      </w:r>
      <w:r>
        <w:rPr>
          <w:sz w:val="24"/>
        </w:rPr>
        <w:t>Inf. Technol., 3 1</w:t>
      </w:r>
      <w:r>
        <w:rPr>
          <w:spacing w:val="-1"/>
          <w:sz w:val="24"/>
        </w:rPr>
        <w:t xml:space="preserve"> </w:t>
      </w:r>
      <w:r>
        <w:rPr>
          <w:sz w:val="24"/>
        </w:rPr>
        <w:t>(2021)</w:t>
      </w:r>
      <w:r>
        <w:rPr>
          <w:spacing w:val="-1"/>
          <w:sz w:val="24"/>
        </w:rPr>
        <w:t xml:space="preserve"> </w:t>
      </w:r>
      <w:r>
        <w:rPr>
          <w:sz w:val="24"/>
        </w:rPr>
        <w:t>12-18. doi:10.31891/CSIT-2021-3-2</w:t>
      </w:r>
    </w:p>
    <w:p w14:paraId="150C4C33" w14:textId="4A484DA3" w:rsidR="0083464E" w:rsidRPr="0083464E" w:rsidRDefault="0083464E" w:rsidP="0083464E">
      <w:pPr>
        <w:pStyle w:val="ListParagraph"/>
        <w:numPr>
          <w:ilvl w:val="2"/>
          <w:numId w:val="11"/>
        </w:numPr>
        <w:spacing w:line="360" w:lineRule="auto"/>
        <w:rPr>
          <w:b/>
          <w:bCs/>
          <w:sz w:val="24"/>
        </w:rPr>
      </w:pPr>
      <w:r w:rsidRPr="0083464E">
        <w:rPr>
          <w:b/>
          <w:bCs/>
          <w:sz w:val="24"/>
        </w:rPr>
        <w:t>P. R. de Almeida, L. S. Oliveira, A. S. Britto, E. J. Silva, and A. L. Koerich, “Pklot–a robust dataset for parking lot classification,” Expert Systems with Applications, vol. 42, no. 11, pp. 4937–4949, (2015).</w:t>
      </w:r>
    </w:p>
    <w:p w14:paraId="284AF90B" w14:textId="77777777" w:rsidR="0083464E" w:rsidRPr="0083464E" w:rsidRDefault="0083464E" w:rsidP="0083464E">
      <w:pPr>
        <w:pStyle w:val="ListParagraph"/>
        <w:ind w:firstLine="0"/>
        <w:rPr>
          <w:sz w:val="24"/>
        </w:rPr>
      </w:pPr>
    </w:p>
    <w:p w14:paraId="78ED19D9" w14:textId="77777777" w:rsidR="007D20C2" w:rsidRDefault="00D260D4">
      <w:pPr>
        <w:pStyle w:val="ListParagraph"/>
        <w:numPr>
          <w:ilvl w:val="2"/>
          <w:numId w:val="11"/>
        </w:numPr>
        <w:tabs>
          <w:tab w:val="left" w:pos="862"/>
        </w:tabs>
        <w:spacing w:line="360" w:lineRule="auto"/>
        <w:ind w:left="861" w:right="149"/>
        <w:jc w:val="both"/>
        <w:rPr>
          <w:sz w:val="24"/>
        </w:rPr>
      </w:pPr>
      <w:r>
        <w:rPr>
          <w:sz w:val="24"/>
        </w:rPr>
        <w:t>Ren,</w:t>
      </w:r>
      <w:r>
        <w:rPr>
          <w:spacing w:val="-4"/>
          <w:sz w:val="24"/>
        </w:rPr>
        <w:t xml:space="preserve"> </w:t>
      </w:r>
      <w:r>
        <w:rPr>
          <w:sz w:val="24"/>
        </w:rPr>
        <w:t>S.,</w:t>
      </w:r>
      <w:r>
        <w:rPr>
          <w:spacing w:val="-3"/>
          <w:sz w:val="24"/>
        </w:rPr>
        <w:t xml:space="preserve"> </w:t>
      </w:r>
      <w:r>
        <w:rPr>
          <w:sz w:val="24"/>
        </w:rPr>
        <w:t>He,</w:t>
      </w:r>
      <w:r>
        <w:rPr>
          <w:spacing w:val="-4"/>
          <w:sz w:val="24"/>
        </w:rPr>
        <w:t xml:space="preserve"> </w:t>
      </w:r>
      <w:r>
        <w:rPr>
          <w:sz w:val="24"/>
        </w:rPr>
        <w:t>K.,</w:t>
      </w:r>
      <w:r>
        <w:rPr>
          <w:spacing w:val="-3"/>
          <w:sz w:val="24"/>
        </w:rPr>
        <w:t xml:space="preserve"> </w:t>
      </w:r>
      <w:r>
        <w:rPr>
          <w:sz w:val="24"/>
        </w:rPr>
        <w:t>Girshick,</w:t>
      </w:r>
      <w:r>
        <w:rPr>
          <w:spacing w:val="-2"/>
          <w:sz w:val="24"/>
        </w:rPr>
        <w:t xml:space="preserve"> </w:t>
      </w:r>
      <w:r>
        <w:rPr>
          <w:sz w:val="24"/>
        </w:rPr>
        <w:t>R.,</w:t>
      </w:r>
      <w:r>
        <w:rPr>
          <w:spacing w:val="-3"/>
          <w:sz w:val="24"/>
        </w:rPr>
        <w:t xml:space="preserve"> </w:t>
      </w:r>
      <w:r>
        <w:rPr>
          <w:sz w:val="24"/>
        </w:rPr>
        <w:t>&amp;</w:t>
      </w:r>
      <w:r>
        <w:rPr>
          <w:spacing w:val="-3"/>
          <w:sz w:val="24"/>
        </w:rPr>
        <w:t xml:space="preserve"> </w:t>
      </w:r>
      <w:r>
        <w:rPr>
          <w:sz w:val="24"/>
        </w:rPr>
        <w:t>Sun,</w:t>
      </w:r>
      <w:r>
        <w:rPr>
          <w:spacing w:val="-3"/>
          <w:sz w:val="24"/>
        </w:rPr>
        <w:t xml:space="preserve"> </w:t>
      </w:r>
      <w:r>
        <w:rPr>
          <w:sz w:val="24"/>
        </w:rPr>
        <w:t>J.</w:t>
      </w:r>
      <w:r>
        <w:rPr>
          <w:spacing w:val="-4"/>
          <w:sz w:val="24"/>
        </w:rPr>
        <w:t xml:space="preserve"> </w:t>
      </w:r>
      <w:r>
        <w:rPr>
          <w:sz w:val="24"/>
        </w:rPr>
        <w:t>(2015).</w:t>
      </w:r>
      <w:r>
        <w:rPr>
          <w:spacing w:val="-4"/>
          <w:sz w:val="24"/>
        </w:rPr>
        <w:t xml:space="preserve"> </w:t>
      </w:r>
      <w:r>
        <w:rPr>
          <w:sz w:val="24"/>
        </w:rPr>
        <w:t>Faster</w:t>
      </w:r>
      <w:r>
        <w:rPr>
          <w:spacing w:val="-4"/>
          <w:sz w:val="24"/>
        </w:rPr>
        <w:t xml:space="preserve"> </w:t>
      </w:r>
      <w:r>
        <w:rPr>
          <w:sz w:val="24"/>
        </w:rPr>
        <w:t>R-CNN:</w:t>
      </w:r>
      <w:r>
        <w:rPr>
          <w:spacing w:val="-3"/>
          <w:sz w:val="24"/>
        </w:rPr>
        <w:t xml:space="preserve"> </w:t>
      </w:r>
      <w:r>
        <w:rPr>
          <w:sz w:val="24"/>
        </w:rPr>
        <w:t>Towards</w:t>
      </w:r>
      <w:r>
        <w:rPr>
          <w:spacing w:val="-3"/>
          <w:sz w:val="24"/>
        </w:rPr>
        <w:t xml:space="preserve"> </w:t>
      </w:r>
      <w:r>
        <w:rPr>
          <w:sz w:val="24"/>
        </w:rPr>
        <w:t>Real-Time</w:t>
      </w:r>
      <w:r>
        <w:rPr>
          <w:spacing w:val="-4"/>
          <w:sz w:val="24"/>
        </w:rPr>
        <w:t xml:space="preserve"> </w:t>
      </w:r>
      <w:r>
        <w:rPr>
          <w:sz w:val="24"/>
        </w:rPr>
        <w:t>Object</w:t>
      </w:r>
      <w:r>
        <w:rPr>
          <w:spacing w:val="-57"/>
          <w:sz w:val="24"/>
        </w:rPr>
        <w:t xml:space="preserve"> </w:t>
      </w:r>
      <w:r>
        <w:rPr>
          <w:sz w:val="24"/>
        </w:rPr>
        <w:t>Detection</w:t>
      </w:r>
      <w:r>
        <w:rPr>
          <w:spacing w:val="-1"/>
          <w:sz w:val="24"/>
        </w:rPr>
        <w:t xml:space="preserve"> </w:t>
      </w:r>
      <w:r>
        <w:rPr>
          <w:sz w:val="24"/>
        </w:rPr>
        <w:t>with Region</w:t>
      </w:r>
      <w:r>
        <w:rPr>
          <w:spacing w:val="-1"/>
          <w:sz w:val="24"/>
        </w:rPr>
        <w:t xml:space="preserve"> </w:t>
      </w:r>
      <w:r>
        <w:rPr>
          <w:sz w:val="24"/>
        </w:rPr>
        <w:t>Proposal Networks.</w:t>
      </w:r>
      <w:r>
        <w:rPr>
          <w:color w:val="0000FF"/>
          <w:spacing w:val="2"/>
          <w:sz w:val="24"/>
        </w:rPr>
        <w:t xml:space="preserve"> </w:t>
      </w:r>
      <w:hyperlink r:id="rId77">
        <w:r>
          <w:rPr>
            <w:color w:val="0000FF"/>
            <w:sz w:val="24"/>
            <w:u w:val="single" w:color="0000FF"/>
          </w:rPr>
          <w:t>http://arxiv.org/abs/1506.01497</w:t>
        </w:r>
      </w:hyperlink>
    </w:p>
    <w:p w14:paraId="3B059816" w14:textId="77777777" w:rsidR="007D20C2" w:rsidRDefault="00D260D4">
      <w:pPr>
        <w:pStyle w:val="ListParagraph"/>
        <w:numPr>
          <w:ilvl w:val="2"/>
          <w:numId w:val="11"/>
        </w:numPr>
        <w:tabs>
          <w:tab w:val="left" w:pos="862"/>
        </w:tabs>
        <w:spacing w:line="360" w:lineRule="auto"/>
        <w:ind w:left="861" w:right="150"/>
        <w:jc w:val="both"/>
        <w:rPr>
          <w:sz w:val="24"/>
        </w:rPr>
      </w:pPr>
      <w:r>
        <w:rPr>
          <w:sz w:val="24"/>
        </w:rPr>
        <w:t>Truong, L. N. H., Clay, E., Mora, O. E., Cheng, W., Singh, M., &amp; Jia, X. (2023). Rotated</w:t>
      </w:r>
      <w:r>
        <w:rPr>
          <w:spacing w:val="1"/>
          <w:sz w:val="24"/>
        </w:rPr>
        <w:t xml:space="preserve"> </w:t>
      </w:r>
      <w:r>
        <w:rPr>
          <w:sz w:val="24"/>
        </w:rPr>
        <w:t>Mask</w:t>
      </w:r>
      <w:r>
        <w:rPr>
          <w:spacing w:val="1"/>
          <w:sz w:val="24"/>
        </w:rPr>
        <w:t xml:space="preserve"> </w:t>
      </w:r>
      <w:r>
        <w:rPr>
          <w:sz w:val="24"/>
        </w:rPr>
        <w:t>Region-Based</w:t>
      </w:r>
      <w:r>
        <w:rPr>
          <w:spacing w:val="1"/>
          <w:sz w:val="24"/>
        </w:rPr>
        <w:t xml:space="preserve"> </w:t>
      </w:r>
      <w:r>
        <w:rPr>
          <w:sz w:val="24"/>
        </w:rPr>
        <w:t>Convolutional</w:t>
      </w:r>
      <w:r>
        <w:rPr>
          <w:spacing w:val="1"/>
          <w:sz w:val="24"/>
        </w:rPr>
        <w:t xml:space="preserve"> </w:t>
      </w:r>
      <w:r>
        <w:rPr>
          <w:sz w:val="24"/>
        </w:rPr>
        <w:t>Neural</w:t>
      </w:r>
      <w:r>
        <w:rPr>
          <w:spacing w:val="1"/>
          <w:sz w:val="24"/>
        </w:rPr>
        <w:t xml:space="preserve"> </w:t>
      </w:r>
      <w:r>
        <w:rPr>
          <w:sz w:val="24"/>
        </w:rPr>
        <w:t>Network</w:t>
      </w:r>
      <w:r>
        <w:rPr>
          <w:spacing w:val="1"/>
          <w:sz w:val="24"/>
        </w:rPr>
        <w:t xml:space="preserve"> </w:t>
      </w:r>
      <w:r>
        <w:rPr>
          <w:sz w:val="24"/>
        </w:rPr>
        <w:t>Detection</w:t>
      </w:r>
      <w:r>
        <w:rPr>
          <w:spacing w:val="1"/>
          <w:sz w:val="24"/>
        </w:rPr>
        <w:t xml:space="preserve"> </w:t>
      </w:r>
      <w:r>
        <w:rPr>
          <w:sz w:val="24"/>
        </w:rPr>
        <w:t>for</w:t>
      </w:r>
      <w:r>
        <w:rPr>
          <w:spacing w:val="1"/>
          <w:sz w:val="24"/>
        </w:rPr>
        <w:t xml:space="preserve"> </w:t>
      </w:r>
      <w:r>
        <w:rPr>
          <w:sz w:val="24"/>
        </w:rPr>
        <w:t>Parking</w:t>
      </w:r>
      <w:r>
        <w:rPr>
          <w:spacing w:val="1"/>
          <w:sz w:val="24"/>
        </w:rPr>
        <w:t xml:space="preserve"> </w:t>
      </w:r>
      <w:r>
        <w:rPr>
          <w:sz w:val="24"/>
        </w:rPr>
        <w:t>Space</w:t>
      </w:r>
      <w:r>
        <w:rPr>
          <w:spacing w:val="1"/>
          <w:sz w:val="24"/>
        </w:rPr>
        <w:t xml:space="preserve"> </w:t>
      </w:r>
      <w:r>
        <w:rPr>
          <w:sz w:val="24"/>
        </w:rPr>
        <w:t>Management</w:t>
      </w:r>
      <w:r>
        <w:rPr>
          <w:spacing w:val="1"/>
          <w:sz w:val="24"/>
        </w:rPr>
        <w:t xml:space="preserve"> </w:t>
      </w:r>
      <w:r>
        <w:rPr>
          <w:sz w:val="24"/>
        </w:rPr>
        <w:t>System.</w:t>
      </w:r>
      <w:r>
        <w:rPr>
          <w:spacing w:val="1"/>
          <w:sz w:val="24"/>
        </w:rPr>
        <w:t xml:space="preserve"> </w:t>
      </w:r>
      <w:r>
        <w:rPr>
          <w:sz w:val="24"/>
        </w:rPr>
        <w:t>Transportation</w:t>
      </w:r>
      <w:r>
        <w:rPr>
          <w:spacing w:val="1"/>
          <w:sz w:val="24"/>
        </w:rPr>
        <w:t xml:space="preserve"> </w:t>
      </w:r>
      <w:r>
        <w:rPr>
          <w:sz w:val="24"/>
        </w:rPr>
        <w:t>Research</w:t>
      </w:r>
      <w:r>
        <w:rPr>
          <w:spacing w:val="1"/>
          <w:sz w:val="24"/>
        </w:rPr>
        <w:t xml:space="preserve"> </w:t>
      </w:r>
      <w:r>
        <w:rPr>
          <w:sz w:val="24"/>
        </w:rPr>
        <w:t>Record,</w:t>
      </w:r>
      <w:r>
        <w:rPr>
          <w:spacing w:val="1"/>
          <w:sz w:val="24"/>
        </w:rPr>
        <w:t xml:space="preserve"> </w:t>
      </w:r>
      <w:r>
        <w:rPr>
          <w:sz w:val="24"/>
        </w:rPr>
        <w:t>2677(1),</w:t>
      </w:r>
      <w:r>
        <w:rPr>
          <w:spacing w:val="1"/>
          <w:sz w:val="24"/>
        </w:rPr>
        <w:t xml:space="preserve"> </w:t>
      </w:r>
      <w:r>
        <w:rPr>
          <w:sz w:val="24"/>
        </w:rPr>
        <w:t>1564-1581.</w:t>
      </w:r>
      <w:r>
        <w:rPr>
          <w:spacing w:val="1"/>
          <w:sz w:val="24"/>
        </w:rPr>
        <w:t xml:space="preserve"> </w:t>
      </w:r>
      <w:r>
        <w:rPr>
          <w:sz w:val="24"/>
        </w:rPr>
        <w:t>https://doi.org/10.1177/03611981221105066</w:t>
      </w:r>
    </w:p>
    <w:p w14:paraId="60A86061" w14:textId="77777777" w:rsidR="007D20C2" w:rsidRDefault="00D260D4">
      <w:pPr>
        <w:pStyle w:val="ListParagraph"/>
        <w:numPr>
          <w:ilvl w:val="2"/>
          <w:numId w:val="11"/>
        </w:numPr>
        <w:tabs>
          <w:tab w:val="left" w:pos="862"/>
        </w:tabs>
        <w:spacing w:line="360" w:lineRule="auto"/>
        <w:ind w:left="861" w:right="151"/>
        <w:jc w:val="both"/>
        <w:rPr>
          <w:sz w:val="24"/>
        </w:rPr>
      </w:pPr>
      <w:r>
        <w:rPr>
          <w:sz w:val="24"/>
        </w:rPr>
        <w:t>Simonyan, K. Z. A., (2019). Very deep convolutional networks for large-scale image</w:t>
      </w:r>
      <w:r>
        <w:rPr>
          <w:spacing w:val="1"/>
          <w:sz w:val="24"/>
        </w:rPr>
        <w:t xml:space="preserve"> </w:t>
      </w:r>
      <w:r>
        <w:rPr>
          <w:sz w:val="24"/>
        </w:rPr>
        <w:t>recognition.</w:t>
      </w:r>
      <w:r>
        <w:rPr>
          <w:spacing w:val="-10"/>
          <w:sz w:val="24"/>
        </w:rPr>
        <w:t xml:space="preserve"> </w:t>
      </w:r>
      <w:r>
        <w:rPr>
          <w:sz w:val="24"/>
        </w:rPr>
        <w:t>https://arxiv.org/abs/1409</w:t>
      </w:r>
    </w:p>
    <w:p w14:paraId="368641A8" w14:textId="77777777" w:rsidR="007D20C2" w:rsidRDefault="00D260D4">
      <w:pPr>
        <w:pStyle w:val="BodyText"/>
        <w:ind w:left="501"/>
        <w:jc w:val="both"/>
      </w:pPr>
      <w:r>
        <w:t>27.</w:t>
      </w:r>
      <w:r>
        <w:rPr>
          <w:spacing w:val="-1"/>
        </w:rPr>
        <w:t xml:space="preserve"> </w:t>
      </w:r>
      <w:r>
        <w:t>Sensors</w:t>
      </w:r>
      <w:r>
        <w:rPr>
          <w:spacing w:val="-1"/>
        </w:rPr>
        <w:t xml:space="preserve"> </w:t>
      </w:r>
      <w:r>
        <w:t>2022, 22(17),</w:t>
      </w:r>
      <w:r>
        <w:rPr>
          <w:spacing w:val="-1"/>
        </w:rPr>
        <w:t xml:space="preserve"> </w:t>
      </w:r>
      <w:r>
        <w:t>6672;</w:t>
      </w:r>
      <w:r>
        <w:rPr>
          <w:spacing w:val="-1"/>
        </w:rPr>
        <w:t xml:space="preserve"> </w:t>
      </w:r>
      <w:r>
        <w:t>https://doi.org/10.3390/s22176672</w:t>
      </w:r>
    </w:p>
    <w:p w14:paraId="57918A65" w14:textId="77777777" w:rsidR="007D20C2" w:rsidRDefault="00D260D4">
      <w:pPr>
        <w:pStyle w:val="ListParagraph"/>
        <w:numPr>
          <w:ilvl w:val="0"/>
          <w:numId w:val="10"/>
        </w:numPr>
        <w:tabs>
          <w:tab w:val="left" w:pos="862"/>
        </w:tabs>
        <w:spacing w:before="139" w:line="360" w:lineRule="auto"/>
        <w:ind w:left="861" w:right="153"/>
        <w:jc w:val="both"/>
        <w:rPr>
          <w:sz w:val="24"/>
        </w:rPr>
      </w:pPr>
      <w:r>
        <w:rPr>
          <w:sz w:val="24"/>
        </w:rPr>
        <w:t>Uma Sekaran, R. B., (2016). Business, Research Methods for Business. West Sussex:</w:t>
      </w:r>
      <w:r>
        <w:rPr>
          <w:spacing w:val="1"/>
          <w:sz w:val="24"/>
        </w:rPr>
        <w:t xml:space="preserve"> </w:t>
      </w:r>
      <w:r>
        <w:rPr>
          <w:sz w:val="24"/>
        </w:rPr>
        <w:t>Wiley.</w:t>
      </w:r>
    </w:p>
    <w:p w14:paraId="05771FA9" w14:textId="77777777" w:rsidR="007D20C2" w:rsidRDefault="00D260D4">
      <w:pPr>
        <w:pStyle w:val="ListParagraph"/>
        <w:numPr>
          <w:ilvl w:val="0"/>
          <w:numId w:val="10"/>
        </w:numPr>
        <w:tabs>
          <w:tab w:val="left" w:pos="862"/>
        </w:tabs>
        <w:spacing w:line="360" w:lineRule="auto"/>
        <w:ind w:left="861" w:right="150"/>
        <w:jc w:val="both"/>
        <w:rPr>
          <w:sz w:val="24"/>
        </w:rPr>
      </w:pPr>
      <w:r>
        <w:rPr>
          <w:sz w:val="24"/>
        </w:rPr>
        <w:t>ucheng</w:t>
      </w:r>
      <w:r>
        <w:rPr>
          <w:spacing w:val="-7"/>
          <w:sz w:val="24"/>
        </w:rPr>
        <w:t xml:space="preserve"> </w:t>
      </w:r>
      <w:r>
        <w:rPr>
          <w:sz w:val="24"/>
        </w:rPr>
        <w:t>guo,</w:t>
      </w:r>
      <w:r>
        <w:rPr>
          <w:spacing w:val="-6"/>
          <w:sz w:val="24"/>
        </w:rPr>
        <w:t xml:space="preserve"> </w:t>
      </w:r>
      <w:r>
        <w:rPr>
          <w:sz w:val="24"/>
        </w:rPr>
        <w:t>Hongston</w:t>
      </w:r>
      <w:r>
        <w:rPr>
          <w:spacing w:val="-6"/>
          <w:sz w:val="24"/>
        </w:rPr>
        <w:t xml:space="preserve"> </w:t>
      </w:r>
      <w:r>
        <w:rPr>
          <w:sz w:val="24"/>
        </w:rPr>
        <w:t>shi</w:t>
      </w:r>
      <w:r>
        <w:rPr>
          <w:spacing w:val="-6"/>
          <w:sz w:val="24"/>
        </w:rPr>
        <w:t xml:space="preserve"> </w:t>
      </w:r>
      <w:r>
        <w:rPr>
          <w:sz w:val="24"/>
        </w:rPr>
        <w:t>,kuchapu</w:t>
      </w:r>
      <w:r>
        <w:rPr>
          <w:spacing w:val="-6"/>
          <w:sz w:val="24"/>
        </w:rPr>
        <w:t xml:space="preserve"> </w:t>
      </w:r>
      <w:r>
        <w:rPr>
          <w:sz w:val="24"/>
        </w:rPr>
        <w:t>kakiku,</w:t>
      </w:r>
      <w:r>
        <w:rPr>
          <w:spacing w:val="-6"/>
          <w:sz w:val="24"/>
        </w:rPr>
        <w:t xml:space="preserve"> </w:t>
      </w:r>
      <w:r>
        <w:rPr>
          <w:sz w:val="24"/>
        </w:rPr>
        <w:t>Automated</w:t>
      </w:r>
      <w:r>
        <w:rPr>
          <w:spacing w:val="-6"/>
          <w:sz w:val="24"/>
        </w:rPr>
        <w:t xml:space="preserve"> </w:t>
      </w:r>
      <w:r>
        <w:rPr>
          <w:sz w:val="24"/>
        </w:rPr>
        <w:t>parking</w:t>
      </w:r>
      <w:r>
        <w:rPr>
          <w:spacing w:val="-7"/>
          <w:sz w:val="24"/>
        </w:rPr>
        <w:t xml:space="preserve"> </w:t>
      </w:r>
      <w:r>
        <w:rPr>
          <w:sz w:val="24"/>
        </w:rPr>
        <w:t>system</w:t>
      </w:r>
      <w:r>
        <w:rPr>
          <w:spacing w:val="-6"/>
          <w:sz w:val="24"/>
        </w:rPr>
        <w:t xml:space="preserve"> </w:t>
      </w:r>
      <w:r>
        <w:rPr>
          <w:sz w:val="24"/>
        </w:rPr>
        <w:t>based</w:t>
      </w:r>
      <w:r>
        <w:rPr>
          <w:spacing w:val="-6"/>
          <w:sz w:val="24"/>
        </w:rPr>
        <w:t xml:space="preserve"> </w:t>
      </w:r>
      <w:r>
        <w:rPr>
          <w:sz w:val="24"/>
        </w:rPr>
        <w:t>on</w:t>
      </w:r>
      <w:r>
        <w:rPr>
          <w:spacing w:val="-6"/>
          <w:sz w:val="24"/>
        </w:rPr>
        <w:t xml:space="preserve"> </w:t>
      </w:r>
      <w:r>
        <w:rPr>
          <w:sz w:val="24"/>
        </w:rPr>
        <w:t>improved</w:t>
      </w:r>
      <w:r>
        <w:rPr>
          <w:spacing w:val="-58"/>
          <w:sz w:val="24"/>
        </w:rPr>
        <w:t xml:space="preserve"> </w:t>
      </w:r>
      <w:r>
        <w:rPr>
          <w:sz w:val="24"/>
        </w:rPr>
        <w:t>neural network, International Journal of Advanced research in Science(IJARST),Volume</w:t>
      </w:r>
      <w:r>
        <w:rPr>
          <w:spacing w:val="1"/>
          <w:sz w:val="24"/>
        </w:rPr>
        <w:t xml:space="preserve"> </w:t>
      </w:r>
      <w:r>
        <w:rPr>
          <w:sz w:val="24"/>
        </w:rPr>
        <w:t>3,Issue</w:t>
      </w:r>
      <w:r>
        <w:rPr>
          <w:spacing w:val="-2"/>
          <w:sz w:val="24"/>
        </w:rPr>
        <w:t xml:space="preserve"> </w:t>
      </w:r>
      <w:r>
        <w:rPr>
          <w:sz w:val="24"/>
        </w:rPr>
        <w:t>4,June</w:t>
      </w:r>
      <w:r>
        <w:rPr>
          <w:spacing w:val="-1"/>
          <w:sz w:val="24"/>
        </w:rPr>
        <w:t xml:space="preserve"> </w:t>
      </w:r>
      <w:r>
        <w:rPr>
          <w:sz w:val="24"/>
        </w:rPr>
        <w:t>2021.</w:t>
      </w:r>
    </w:p>
    <w:p w14:paraId="46063723" w14:textId="77777777" w:rsidR="007D20C2" w:rsidRDefault="00D260D4">
      <w:pPr>
        <w:pStyle w:val="ListParagraph"/>
        <w:numPr>
          <w:ilvl w:val="0"/>
          <w:numId w:val="10"/>
        </w:numPr>
        <w:tabs>
          <w:tab w:val="left" w:pos="862"/>
        </w:tabs>
        <w:spacing w:line="360" w:lineRule="auto"/>
        <w:ind w:left="861" w:right="149"/>
        <w:jc w:val="both"/>
        <w:rPr>
          <w:sz w:val="24"/>
        </w:rPr>
      </w:pPr>
      <w:r>
        <w:rPr>
          <w:sz w:val="24"/>
        </w:rPr>
        <w:t>Vijay Paidi, H. F. G. N., (2019). Deep learning-based vehicle occupancy detection in an</w:t>
      </w:r>
      <w:r>
        <w:rPr>
          <w:spacing w:val="1"/>
          <w:sz w:val="24"/>
        </w:rPr>
        <w:t xml:space="preserve"> </w:t>
      </w:r>
      <w:r>
        <w:rPr>
          <w:sz w:val="24"/>
        </w:rPr>
        <w:t>open parking lot using thermal camera. The Institute of Engineering and Technology,</w:t>
      </w:r>
      <w:r>
        <w:rPr>
          <w:spacing w:val="1"/>
          <w:sz w:val="24"/>
        </w:rPr>
        <w:t xml:space="preserve"> </w:t>
      </w:r>
      <w:r>
        <w:rPr>
          <w:sz w:val="24"/>
        </w:rPr>
        <w:t>14(10),</w:t>
      </w:r>
      <w:r>
        <w:rPr>
          <w:spacing w:val="-1"/>
          <w:sz w:val="24"/>
        </w:rPr>
        <w:t xml:space="preserve"> </w:t>
      </w:r>
      <w:r>
        <w:rPr>
          <w:sz w:val="24"/>
        </w:rPr>
        <w:t>pp.</w:t>
      </w:r>
      <w:r>
        <w:rPr>
          <w:spacing w:val="-1"/>
          <w:sz w:val="24"/>
        </w:rPr>
        <w:t xml:space="preserve"> </w:t>
      </w:r>
      <w:r>
        <w:rPr>
          <w:sz w:val="24"/>
        </w:rPr>
        <w:t>1296-1299</w:t>
      </w:r>
      <w:r>
        <w:rPr>
          <w:color w:val="0000FF"/>
          <w:sz w:val="24"/>
        </w:rPr>
        <w:t xml:space="preserve"> </w:t>
      </w:r>
      <w:hyperlink r:id="rId78">
        <w:r>
          <w:rPr>
            <w:color w:val="0000FF"/>
            <w:sz w:val="24"/>
            <w:u w:val="single" w:color="0000FF"/>
          </w:rPr>
          <w:t>https://doi.org/10.1049/iet-its.2019.0468</w:t>
        </w:r>
      </w:hyperlink>
    </w:p>
    <w:p w14:paraId="777E2203" w14:textId="77777777" w:rsidR="007D20C2" w:rsidRDefault="00D260D4">
      <w:pPr>
        <w:pStyle w:val="ListParagraph"/>
        <w:numPr>
          <w:ilvl w:val="0"/>
          <w:numId w:val="10"/>
        </w:numPr>
        <w:tabs>
          <w:tab w:val="left" w:pos="862"/>
        </w:tabs>
        <w:spacing w:line="360" w:lineRule="auto"/>
        <w:ind w:left="861" w:right="150"/>
        <w:jc w:val="both"/>
        <w:rPr>
          <w:sz w:val="24"/>
        </w:rPr>
      </w:pPr>
      <w:r>
        <w:rPr>
          <w:sz w:val="24"/>
        </w:rPr>
        <w:t>Zanella, A., Bui, N., Castellani, A., Vangelista, L., &amp; Zorzi, M. (2014). Internet of things</w:t>
      </w:r>
      <w:r>
        <w:rPr>
          <w:spacing w:val="1"/>
          <w:sz w:val="24"/>
        </w:rPr>
        <w:t xml:space="preserve"> </w:t>
      </w:r>
      <w:r>
        <w:rPr>
          <w:sz w:val="24"/>
        </w:rPr>
        <w:lastRenderedPageBreak/>
        <w:t>for</w:t>
      </w:r>
      <w:r>
        <w:rPr>
          <w:spacing w:val="1"/>
          <w:sz w:val="24"/>
        </w:rPr>
        <w:t xml:space="preserve"> </w:t>
      </w:r>
      <w:r>
        <w:rPr>
          <w:sz w:val="24"/>
        </w:rPr>
        <w:t>smart</w:t>
      </w:r>
      <w:r>
        <w:rPr>
          <w:spacing w:val="1"/>
          <w:sz w:val="24"/>
        </w:rPr>
        <w:t xml:space="preserve"> </w:t>
      </w:r>
      <w:r>
        <w:rPr>
          <w:sz w:val="24"/>
        </w:rPr>
        <w:t>cities.</w:t>
      </w:r>
      <w:r>
        <w:rPr>
          <w:spacing w:val="1"/>
          <w:sz w:val="24"/>
        </w:rPr>
        <w:t xml:space="preserve"> </w:t>
      </w:r>
      <w:r>
        <w:rPr>
          <w:sz w:val="24"/>
        </w:rPr>
        <w:t>IEEE</w:t>
      </w:r>
      <w:r>
        <w:rPr>
          <w:spacing w:val="1"/>
          <w:sz w:val="24"/>
        </w:rPr>
        <w:t xml:space="preserve"> </w:t>
      </w:r>
      <w:r>
        <w:rPr>
          <w:sz w:val="24"/>
        </w:rPr>
        <w:t>Internet</w:t>
      </w:r>
      <w:r>
        <w:rPr>
          <w:spacing w:val="1"/>
          <w:sz w:val="24"/>
        </w:rPr>
        <w:t xml:space="preserve"> </w:t>
      </w:r>
      <w:r>
        <w:rPr>
          <w:sz w:val="24"/>
        </w:rPr>
        <w:t>of</w:t>
      </w:r>
      <w:r>
        <w:rPr>
          <w:spacing w:val="1"/>
          <w:sz w:val="24"/>
        </w:rPr>
        <w:t xml:space="preserve"> </w:t>
      </w:r>
      <w:r>
        <w:rPr>
          <w:sz w:val="24"/>
        </w:rPr>
        <w:t>Things</w:t>
      </w:r>
      <w:r>
        <w:rPr>
          <w:spacing w:val="1"/>
          <w:sz w:val="24"/>
        </w:rPr>
        <w:t xml:space="preserve"> </w:t>
      </w:r>
      <w:r>
        <w:rPr>
          <w:sz w:val="24"/>
        </w:rPr>
        <w:t>Journal,</w:t>
      </w:r>
      <w:r>
        <w:rPr>
          <w:spacing w:val="1"/>
          <w:sz w:val="24"/>
        </w:rPr>
        <w:t xml:space="preserve"> </w:t>
      </w:r>
      <w:r>
        <w:rPr>
          <w:sz w:val="24"/>
        </w:rPr>
        <w:t>1(1),</w:t>
      </w:r>
      <w:r>
        <w:rPr>
          <w:spacing w:val="1"/>
          <w:sz w:val="24"/>
        </w:rPr>
        <w:t xml:space="preserve"> </w:t>
      </w:r>
      <w:r>
        <w:rPr>
          <w:sz w:val="24"/>
        </w:rPr>
        <w:t>22–32.</w:t>
      </w:r>
      <w:r>
        <w:rPr>
          <w:color w:val="0000FF"/>
          <w:spacing w:val="-57"/>
          <w:sz w:val="24"/>
        </w:rPr>
        <w:t xml:space="preserve"> </w:t>
      </w:r>
      <w:hyperlink r:id="rId79">
        <w:r>
          <w:rPr>
            <w:color w:val="0000FF"/>
            <w:sz w:val="24"/>
            <w:u w:val="single" w:color="0000FF"/>
          </w:rPr>
          <w:t>https://doi.org/10.1109/JIOT.2014.2306328</w:t>
        </w:r>
      </w:hyperlink>
      <w:r>
        <w:rPr>
          <w:sz w:val="24"/>
        </w:rPr>
        <w:t>.</w:t>
      </w:r>
    </w:p>
    <w:p w14:paraId="3CEBC74C" w14:textId="77777777" w:rsidR="007D20C2" w:rsidRDefault="007D20C2">
      <w:pPr>
        <w:spacing w:line="360" w:lineRule="auto"/>
        <w:jc w:val="both"/>
        <w:rPr>
          <w:sz w:val="24"/>
        </w:rPr>
        <w:sectPr w:rsidR="007D20C2" w:rsidSect="001F0049">
          <w:pgSz w:w="12240" w:h="15840"/>
          <w:pgMar w:top="1340" w:right="980" w:bottom="1800" w:left="1560" w:header="0" w:footer="1535" w:gutter="0"/>
          <w:cols w:space="720"/>
        </w:sectPr>
      </w:pPr>
    </w:p>
    <w:p w14:paraId="3C499257" w14:textId="77777777" w:rsidR="007D20C2" w:rsidRDefault="00D260D4">
      <w:pPr>
        <w:pStyle w:val="ListParagraph"/>
        <w:numPr>
          <w:ilvl w:val="0"/>
          <w:numId w:val="10"/>
        </w:numPr>
        <w:tabs>
          <w:tab w:val="left" w:pos="862"/>
        </w:tabs>
        <w:spacing w:before="78" w:line="360" w:lineRule="auto"/>
        <w:ind w:left="861" w:right="148"/>
        <w:jc w:val="both"/>
        <w:rPr>
          <w:sz w:val="24"/>
        </w:rPr>
      </w:pPr>
      <w:r>
        <w:rPr>
          <w:sz w:val="24"/>
        </w:rPr>
        <w:lastRenderedPageBreak/>
        <w:t>Z.</w:t>
      </w:r>
      <w:r>
        <w:rPr>
          <w:spacing w:val="-11"/>
          <w:sz w:val="24"/>
        </w:rPr>
        <w:t xml:space="preserve"> </w:t>
      </w:r>
      <w:r>
        <w:rPr>
          <w:sz w:val="24"/>
        </w:rPr>
        <w:t>Xu,</w:t>
      </w:r>
      <w:r>
        <w:rPr>
          <w:spacing w:val="-12"/>
          <w:sz w:val="24"/>
        </w:rPr>
        <w:t xml:space="preserve"> </w:t>
      </w:r>
      <w:r>
        <w:rPr>
          <w:sz w:val="24"/>
        </w:rPr>
        <w:t>X.</w:t>
      </w:r>
      <w:r>
        <w:rPr>
          <w:spacing w:val="-12"/>
          <w:sz w:val="24"/>
        </w:rPr>
        <w:t xml:space="preserve"> </w:t>
      </w:r>
      <w:r>
        <w:rPr>
          <w:sz w:val="24"/>
        </w:rPr>
        <w:t>Tang,</w:t>
      </w:r>
      <w:r>
        <w:rPr>
          <w:spacing w:val="-11"/>
          <w:sz w:val="24"/>
        </w:rPr>
        <w:t xml:space="preserve"> </w:t>
      </w:r>
      <w:r>
        <w:rPr>
          <w:sz w:val="24"/>
        </w:rPr>
        <w:t>C.</w:t>
      </w:r>
      <w:r>
        <w:rPr>
          <w:spacing w:val="-11"/>
          <w:sz w:val="24"/>
        </w:rPr>
        <w:t xml:space="preserve"> </w:t>
      </w:r>
      <w:r>
        <w:rPr>
          <w:sz w:val="24"/>
        </w:rPr>
        <w:t>Ma</w:t>
      </w:r>
      <w:r>
        <w:rPr>
          <w:spacing w:val="-12"/>
          <w:sz w:val="24"/>
        </w:rPr>
        <w:t xml:space="preserve"> </w:t>
      </w:r>
      <w:r>
        <w:rPr>
          <w:sz w:val="24"/>
        </w:rPr>
        <w:t>and</w:t>
      </w:r>
      <w:r>
        <w:rPr>
          <w:spacing w:val="-11"/>
          <w:sz w:val="24"/>
        </w:rPr>
        <w:t xml:space="preserve"> </w:t>
      </w:r>
      <w:r>
        <w:rPr>
          <w:sz w:val="24"/>
        </w:rPr>
        <w:t>R.</w:t>
      </w:r>
      <w:r>
        <w:rPr>
          <w:spacing w:val="-11"/>
          <w:sz w:val="24"/>
        </w:rPr>
        <w:t xml:space="preserve"> </w:t>
      </w:r>
      <w:r>
        <w:rPr>
          <w:sz w:val="24"/>
        </w:rPr>
        <w:t>Zhang,</w:t>
      </w:r>
      <w:r>
        <w:rPr>
          <w:spacing w:val="-11"/>
          <w:sz w:val="24"/>
        </w:rPr>
        <w:t xml:space="preserve"> </w:t>
      </w:r>
      <w:r>
        <w:rPr>
          <w:sz w:val="24"/>
        </w:rPr>
        <w:t>"Research</w:t>
      </w:r>
      <w:r>
        <w:rPr>
          <w:spacing w:val="-11"/>
          <w:sz w:val="24"/>
        </w:rPr>
        <w:t xml:space="preserve"> </w:t>
      </w:r>
      <w:r>
        <w:rPr>
          <w:sz w:val="24"/>
        </w:rPr>
        <w:t>on</w:t>
      </w:r>
      <w:r>
        <w:rPr>
          <w:spacing w:val="-9"/>
          <w:sz w:val="24"/>
        </w:rPr>
        <w:t xml:space="preserve"> </w:t>
      </w:r>
      <w:r>
        <w:rPr>
          <w:sz w:val="24"/>
        </w:rPr>
        <w:t>Parking</w:t>
      </w:r>
      <w:r>
        <w:rPr>
          <w:spacing w:val="-11"/>
          <w:sz w:val="24"/>
        </w:rPr>
        <w:t xml:space="preserve"> </w:t>
      </w:r>
      <w:r>
        <w:rPr>
          <w:sz w:val="24"/>
        </w:rPr>
        <w:t>Space</w:t>
      </w:r>
      <w:r>
        <w:rPr>
          <w:spacing w:val="-11"/>
          <w:sz w:val="24"/>
        </w:rPr>
        <w:t xml:space="preserve"> </w:t>
      </w:r>
      <w:r>
        <w:rPr>
          <w:sz w:val="24"/>
        </w:rPr>
        <w:t>Detection</w:t>
      </w:r>
      <w:r>
        <w:rPr>
          <w:spacing w:val="-9"/>
          <w:sz w:val="24"/>
        </w:rPr>
        <w:t xml:space="preserve"> </w:t>
      </w:r>
      <w:r>
        <w:rPr>
          <w:sz w:val="24"/>
        </w:rPr>
        <w:t>and</w:t>
      </w:r>
      <w:r>
        <w:rPr>
          <w:spacing w:val="-11"/>
          <w:sz w:val="24"/>
        </w:rPr>
        <w:t xml:space="preserve"> </w:t>
      </w:r>
      <w:r>
        <w:rPr>
          <w:sz w:val="24"/>
        </w:rPr>
        <w:t>Prediction</w:t>
      </w:r>
      <w:r>
        <w:rPr>
          <w:spacing w:val="-58"/>
          <w:sz w:val="24"/>
        </w:rPr>
        <w:t xml:space="preserve"> </w:t>
      </w:r>
      <w:r>
        <w:rPr>
          <w:sz w:val="24"/>
        </w:rPr>
        <w:t>Model Based on CNN-LSTM," in IEEE Access, vol. 12, pp. 30085-30100, 2024, doi:</w:t>
      </w:r>
      <w:r>
        <w:rPr>
          <w:spacing w:val="1"/>
          <w:sz w:val="24"/>
        </w:rPr>
        <w:t xml:space="preserve"> </w:t>
      </w:r>
      <w:r>
        <w:rPr>
          <w:sz w:val="24"/>
        </w:rPr>
        <w:t>10.1109/ACCESS.2024.3368521.</w:t>
      </w:r>
      <w:r>
        <w:rPr>
          <w:spacing w:val="1"/>
          <w:sz w:val="24"/>
        </w:rPr>
        <w:t xml:space="preserve"> </w:t>
      </w:r>
      <w:r>
        <w:rPr>
          <w:sz w:val="24"/>
        </w:rPr>
        <w:t>Zinelli,</w:t>
      </w:r>
      <w:r>
        <w:rPr>
          <w:spacing w:val="1"/>
          <w:sz w:val="24"/>
        </w:rPr>
        <w:t xml:space="preserve"> </w:t>
      </w:r>
      <w:r>
        <w:rPr>
          <w:sz w:val="24"/>
        </w:rPr>
        <w:t>A.; Musto,</w:t>
      </w:r>
      <w:r>
        <w:rPr>
          <w:spacing w:val="1"/>
          <w:sz w:val="24"/>
        </w:rPr>
        <w:t xml:space="preserve"> </w:t>
      </w:r>
      <w:r>
        <w:rPr>
          <w:sz w:val="24"/>
        </w:rPr>
        <w:t>L.; Pizzati,</w:t>
      </w:r>
      <w:r>
        <w:rPr>
          <w:spacing w:val="1"/>
          <w:sz w:val="24"/>
        </w:rPr>
        <w:t xml:space="preserve"> </w:t>
      </w:r>
      <w:r>
        <w:rPr>
          <w:sz w:val="24"/>
        </w:rPr>
        <w:t>F.</w:t>
      </w:r>
      <w:r>
        <w:rPr>
          <w:spacing w:val="1"/>
          <w:sz w:val="24"/>
        </w:rPr>
        <w:t xml:space="preserve"> </w:t>
      </w:r>
      <w:r>
        <w:rPr>
          <w:sz w:val="24"/>
        </w:rPr>
        <w:t>A</w:t>
      </w:r>
      <w:r>
        <w:rPr>
          <w:spacing w:val="1"/>
          <w:sz w:val="24"/>
        </w:rPr>
        <w:t xml:space="preserve"> </w:t>
      </w:r>
      <w:r>
        <w:rPr>
          <w:sz w:val="24"/>
        </w:rPr>
        <w:t>Deep-Learning</w:t>
      </w:r>
      <w:r>
        <w:rPr>
          <w:spacing w:val="1"/>
          <w:sz w:val="24"/>
        </w:rPr>
        <w:t xml:space="preserve"> </w:t>
      </w:r>
      <w:r>
        <w:rPr>
          <w:sz w:val="24"/>
        </w:rPr>
        <w:t>Approach for Parking Slot Detection on Surround-View Images. In Proceedings of the</w:t>
      </w:r>
      <w:r>
        <w:rPr>
          <w:spacing w:val="1"/>
          <w:sz w:val="24"/>
        </w:rPr>
        <w:t xml:space="preserve"> </w:t>
      </w:r>
      <w:r>
        <w:rPr>
          <w:sz w:val="24"/>
        </w:rPr>
        <w:t>(2019)</w:t>
      </w:r>
      <w:r>
        <w:rPr>
          <w:spacing w:val="-12"/>
          <w:sz w:val="24"/>
        </w:rPr>
        <w:t xml:space="preserve"> </w:t>
      </w:r>
      <w:r>
        <w:rPr>
          <w:sz w:val="24"/>
        </w:rPr>
        <w:t>IEEE</w:t>
      </w:r>
      <w:r>
        <w:rPr>
          <w:spacing w:val="-12"/>
          <w:sz w:val="24"/>
        </w:rPr>
        <w:t xml:space="preserve"> </w:t>
      </w:r>
      <w:r>
        <w:rPr>
          <w:sz w:val="24"/>
        </w:rPr>
        <w:t>Intelligent</w:t>
      </w:r>
      <w:r>
        <w:rPr>
          <w:spacing w:val="-11"/>
          <w:sz w:val="24"/>
        </w:rPr>
        <w:t xml:space="preserve"> </w:t>
      </w:r>
      <w:r>
        <w:rPr>
          <w:sz w:val="24"/>
        </w:rPr>
        <w:t>Vehicles</w:t>
      </w:r>
      <w:r>
        <w:rPr>
          <w:spacing w:val="-13"/>
          <w:sz w:val="24"/>
        </w:rPr>
        <w:t xml:space="preserve"> </w:t>
      </w:r>
      <w:r>
        <w:rPr>
          <w:sz w:val="24"/>
        </w:rPr>
        <w:t>Symposium</w:t>
      </w:r>
      <w:r>
        <w:rPr>
          <w:spacing w:val="-12"/>
          <w:sz w:val="24"/>
        </w:rPr>
        <w:t xml:space="preserve"> </w:t>
      </w:r>
      <w:r>
        <w:rPr>
          <w:sz w:val="24"/>
        </w:rPr>
        <w:t>(IV),</w:t>
      </w:r>
      <w:r>
        <w:rPr>
          <w:spacing w:val="-14"/>
          <w:sz w:val="24"/>
        </w:rPr>
        <w:t xml:space="preserve"> </w:t>
      </w:r>
      <w:r>
        <w:rPr>
          <w:sz w:val="24"/>
        </w:rPr>
        <w:t>Paris,</w:t>
      </w:r>
      <w:r>
        <w:rPr>
          <w:spacing w:val="-13"/>
          <w:sz w:val="24"/>
        </w:rPr>
        <w:t xml:space="preserve"> </w:t>
      </w:r>
      <w:r>
        <w:rPr>
          <w:sz w:val="24"/>
        </w:rPr>
        <w:t>France,</w:t>
      </w:r>
      <w:r>
        <w:rPr>
          <w:spacing w:val="-13"/>
          <w:sz w:val="24"/>
        </w:rPr>
        <w:t xml:space="preserve"> </w:t>
      </w:r>
      <w:r>
        <w:rPr>
          <w:sz w:val="24"/>
        </w:rPr>
        <w:t>9–12</w:t>
      </w:r>
      <w:r>
        <w:rPr>
          <w:spacing w:val="-12"/>
          <w:sz w:val="24"/>
        </w:rPr>
        <w:t xml:space="preserve"> </w:t>
      </w:r>
      <w:r>
        <w:rPr>
          <w:sz w:val="24"/>
        </w:rPr>
        <w:t>June</w:t>
      </w:r>
      <w:r>
        <w:rPr>
          <w:spacing w:val="-14"/>
          <w:sz w:val="24"/>
        </w:rPr>
        <w:t xml:space="preserve"> </w:t>
      </w:r>
      <w:r>
        <w:rPr>
          <w:sz w:val="24"/>
        </w:rPr>
        <w:t>2019;</w:t>
      </w:r>
      <w:r>
        <w:rPr>
          <w:spacing w:val="-13"/>
          <w:sz w:val="24"/>
        </w:rPr>
        <w:t xml:space="preserve"> </w:t>
      </w:r>
      <w:r>
        <w:rPr>
          <w:sz w:val="24"/>
        </w:rPr>
        <w:t>pp.</w:t>
      </w:r>
      <w:r>
        <w:rPr>
          <w:spacing w:val="-13"/>
          <w:sz w:val="24"/>
        </w:rPr>
        <w:t xml:space="preserve"> </w:t>
      </w:r>
      <w:r>
        <w:rPr>
          <w:sz w:val="24"/>
        </w:rPr>
        <w:t>683–</w:t>
      </w:r>
      <w:r>
        <w:rPr>
          <w:spacing w:val="-57"/>
          <w:sz w:val="24"/>
        </w:rPr>
        <w:t xml:space="preserve"> </w:t>
      </w:r>
      <w:r>
        <w:rPr>
          <w:sz w:val="24"/>
        </w:rPr>
        <w:t>688</w:t>
      </w:r>
    </w:p>
    <w:p w14:paraId="6D7FE460" w14:textId="77777777" w:rsidR="007D20C2" w:rsidRDefault="007D20C2">
      <w:pPr>
        <w:spacing w:line="360" w:lineRule="auto"/>
        <w:jc w:val="both"/>
        <w:rPr>
          <w:sz w:val="24"/>
        </w:rPr>
        <w:sectPr w:rsidR="007D20C2" w:rsidSect="001F0049">
          <w:pgSz w:w="12240" w:h="15840"/>
          <w:pgMar w:top="1340" w:right="980" w:bottom="1800" w:left="1560" w:header="0" w:footer="1535" w:gutter="0"/>
          <w:cols w:space="720"/>
        </w:sectPr>
      </w:pPr>
    </w:p>
    <w:p w14:paraId="5E692FBC" w14:textId="77777777" w:rsidR="007D20C2" w:rsidRDefault="00D260D4">
      <w:pPr>
        <w:pStyle w:val="Heading1"/>
        <w:spacing w:before="38"/>
        <w:ind w:left="670" w:right="317" w:firstLine="0"/>
        <w:jc w:val="center"/>
        <w:rPr>
          <w:rFonts w:ascii="Calibri"/>
        </w:rPr>
      </w:pPr>
      <w:r>
        <w:rPr>
          <w:rFonts w:ascii="Calibri"/>
          <w:spacing w:val="-1"/>
        </w:rPr>
        <w:lastRenderedPageBreak/>
        <w:t>APPENDIX</w:t>
      </w:r>
      <w:r>
        <w:rPr>
          <w:rFonts w:ascii="Calibri"/>
          <w:spacing w:val="-7"/>
        </w:rPr>
        <w:t xml:space="preserve"> </w:t>
      </w:r>
      <w:r>
        <w:rPr>
          <w:rFonts w:ascii="Calibri"/>
        </w:rPr>
        <w:t>A:</w:t>
      </w:r>
      <w:r>
        <w:rPr>
          <w:rFonts w:ascii="Calibri"/>
          <w:spacing w:val="-7"/>
        </w:rPr>
        <w:t xml:space="preserve"> </w:t>
      </w:r>
      <w:r>
        <w:rPr>
          <w:rFonts w:ascii="Calibri"/>
        </w:rPr>
        <w:t>RESEARCH</w:t>
      </w:r>
      <w:r>
        <w:rPr>
          <w:rFonts w:ascii="Calibri"/>
          <w:spacing w:val="-12"/>
        </w:rPr>
        <w:t xml:space="preserve"> </w:t>
      </w:r>
      <w:r>
        <w:rPr>
          <w:rFonts w:ascii="Calibri"/>
        </w:rPr>
        <w:t>PLAN</w:t>
      </w:r>
    </w:p>
    <w:p w14:paraId="045918B1" w14:textId="77777777" w:rsidR="007D20C2" w:rsidRDefault="007D20C2">
      <w:pPr>
        <w:pStyle w:val="BodyText"/>
        <w:rPr>
          <w:rFonts w:ascii="Calibri"/>
          <w:b/>
          <w:sz w:val="20"/>
        </w:rPr>
      </w:pPr>
    </w:p>
    <w:p w14:paraId="6914E629" w14:textId="77777777" w:rsidR="007D20C2" w:rsidRDefault="007D20C2">
      <w:pPr>
        <w:pStyle w:val="BodyText"/>
        <w:rPr>
          <w:rFonts w:ascii="Calibri"/>
          <w:b/>
          <w:sz w:val="20"/>
        </w:rPr>
      </w:pPr>
    </w:p>
    <w:p w14:paraId="61CEA502" w14:textId="77777777" w:rsidR="007D20C2" w:rsidRDefault="007D20C2">
      <w:pPr>
        <w:pStyle w:val="BodyText"/>
        <w:rPr>
          <w:rFonts w:ascii="Calibri"/>
          <w:b/>
          <w:sz w:val="20"/>
        </w:rPr>
      </w:pPr>
    </w:p>
    <w:p w14:paraId="4F9D3011" w14:textId="77777777" w:rsidR="007D20C2" w:rsidRDefault="007D20C2">
      <w:pPr>
        <w:pStyle w:val="BodyText"/>
        <w:rPr>
          <w:rFonts w:ascii="Calibri"/>
          <w:b/>
          <w:sz w:val="20"/>
        </w:rPr>
      </w:pPr>
    </w:p>
    <w:p w14:paraId="5C49DD0F" w14:textId="77777777" w:rsidR="007D20C2" w:rsidRDefault="007D20C2">
      <w:pPr>
        <w:pStyle w:val="BodyText"/>
        <w:rPr>
          <w:rFonts w:ascii="Calibri"/>
          <w:b/>
          <w:sz w:val="20"/>
        </w:rPr>
      </w:pPr>
    </w:p>
    <w:p w14:paraId="18B25CF9" w14:textId="77777777" w:rsidR="007D20C2" w:rsidRDefault="00D260D4">
      <w:pPr>
        <w:pStyle w:val="BodyText"/>
        <w:spacing w:before="3"/>
        <w:rPr>
          <w:rFonts w:ascii="Calibri"/>
          <w:b/>
          <w:sz w:val="25"/>
        </w:rPr>
      </w:pPr>
      <w:r>
        <w:rPr>
          <w:noProof/>
        </w:rPr>
        <w:drawing>
          <wp:anchor distT="0" distB="0" distL="0" distR="0" simplePos="0" relativeHeight="251658752" behindDoc="0" locked="0" layoutInCell="1" allowOverlap="1" wp14:anchorId="67C149C8" wp14:editId="7D3875D6">
            <wp:simplePos x="0" y="0"/>
            <wp:positionH relativeFrom="page">
              <wp:posOffset>1080135</wp:posOffset>
            </wp:positionH>
            <wp:positionV relativeFrom="paragraph">
              <wp:posOffset>220680</wp:posOffset>
            </wp:positionV>
            <wp:extent cx="5356936" cy="1795272"/>
            <wp:effectExtent l="0" t="0" r="0" b="0"/>
            <wp:wrapTopAndBottom/>
            <wp:docPr id="15" name="image31.jpeg" descr="A screenshot of a graph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1.jpeg"/>
                    <pic:cNvPicPr/>
                  </pic:nvPicPr>
                  <pic:blipFill>
                    <a:blip r:embed="rId80" cstate="print"/>
                    <a:stretch>
                      <a:fillRect/>
                    </a:stretch>
                  </pic:blipFill>
                  <pic:spPr>
                    <a:xfrm>
                      <a:off x="0" y="0"/>
                      <a:ext cx="5356936" cy="1795272"/>
                    </a:xfrm>
                    <a:prstGeom prst="rect">
                      <a:avLst/>
                    </a:prstGeom>
                  </pic:spPr>
                </pic:pic>
              </a:graphicData>
            </a:graphic>
          </wp:anchor>
        </w:drawing>
      </w:r>
    </w:p>
    <w:p w14:paraId="0DA56BBD" w14:textId="77777777" w:rsidR="007D20C2" w:rsidRDefault="007D20C2">
      <w:pPr>
        <w:rPr>
          <w:rFonts w:ascii="Calibri"/>
          <w:sz w:val="25"/>
        </w:rPr>
        <w:sectPr w:rsidR="007D20C2" w:rsidSect="001F0049">
          <w:footerReference w:type="default" r:id="rId81"/>
          <w:pgSz w:w="12240" w:h="15840"/>
          <w:pgMar w:top="1380" w:right="980" w:bottom="1800" w:left="1560" w:header="0" w:footer="1535" w:gutter="0"/>
          <w:pgNumType w:start="53"/>
          <w:cols w:space="720"/>
        </w:sectPr>
      </w:pPr>
    </w:p>
    <w:p w14:paraId="1E22FCBE" w14:textId="77777777" w:rsidR="007D20C2" w:rsidRDefault="00D260D4">
      <w:pPr>
        <w:spacing w:before="60"/>
        <w:ind w:left="708"/>
        <w:jc w:val="center"/>
        <w:rPr>
          <w:b/>
          <w:sz w:val="24"/>
        </w:rPr>
      </w:pPr>
      <w:r>
        <w:rPr>
          <w:b/>
          <w:sz w:val="24"/>
        </w:rPr>
        <w:lastRenderedPageBreak/>
        <w:t>APPENDIX</w:t>
      </w:r>
      <w:r>
        <w:rPr>
          <w:b/>
          <w:spacing w:val="-15"/>
          <w:sz w:val="24"/>
        </w:rPr>
        <w:t xml:space="preserve"> </w:t>
      </w:r>
      <w:r>
        <w:rPr>
          <w:b/>
          <w:sz w:val="24"/>
        </w:rPr>
        <w:t>B:</w:t>
      </w:r>
      <w:r>
        <w:rPr>
          <w:b/>
          <w:spacing w:val="-12"/>
          <w:sz w:val="24"/>
        </w:rPr>
        <w:t xml:space="preserve"> </w:t>
      </w:r>
      <w:r>
        <w:rPr>
          <w:b/>
          <w:sz w:val="24"/>
        </w:rPr>
        <w:t>RESEARCH</w:t>
      </w:r>
      <w:r>
        <w:rPr>
          <w:b/>
          <w:spacing w:val="-12"/>
          <w:sz w:val="24"/>
        </w:rPr>
        <w:t xml:space="preserve"> </w:t>
      </w:r>
      <w:r>
        <w:rPr>
          <w:b/>
          <w:sz w:val="24"/>
        </w:rPr>
        <w:t>PROPOSAL</w:t>
      </w:r>
    </w:p>
    <w:p w14:paraId="3F46B8A6" w14:textId="77777777" w:rsidR="007D20C2" w:rsidRDefault="00D260D4">
      <w:pPr>
        <w:pStyle w:val="Heading1"/>
        <w:spacing w:before="62"/>
        <w:ind w:left="708" w:firstLine="0"/>
        <w:jc w:val="center"/>
      </w:pPr>
      <w:r>
        <w:t>Abstract</w:t>
      </w:r>
    </w:p>
    <w:p w14:paraId="172697EA" w14:textId="77777777" w:rsidR="007D20C2" w:rsidRDefault="007D20C2">
      <w:pPr>
        <w:pStyle w:val="BodyText"/>
        <w:spacing w:before="8"/>
        <w:rPr>
          <w:b/>
          <w:sz w:val="25"/>
        </w:rPr>
      </w:pPr>
    </w:p>
    <w:p w14:paraId="3E9EBD28" w14:textId="77777777" w:rsidR="007D20C2" w:rsidRDefault="00D260D4">
      <w:pPr>
        <w:pStyle w:val="BodyText"/>
        <w:spacing w:line="360" w:lineRule="auto"/>
        <w:ind w:left="220" w:right="228"/>
        <w:jc w:val="both"/>
      </w:pPr>
      <w:r>
        <w:rPr>
          <w:color w:val="0D0D0D"/>
        </w:rPr>
        <w:t>Intelligent parking systems are designed to reduce fuel consumption and enhance traffic</w:t>
      </w:r>
      <w:r>
        <w:rPr>
          <w:color w:val="0D0D0D"/>
          <w:spacing w:val="1"/>
        </w:rPr>
        <w:t xml:space="preserve"> </w:t>
      </w:r>
      <w:r>
        <w:rPr>
          <w:color w:val="0D0D0D"/>
        </w:rPr>
        <w:t>management</w:t>
      </w:r>
      <w:r>
        <w:rPr>
          <w:color w:val="0D0D0D"/>
          <w:spacing w:val="1"/>
        </w:rPr>
        <w:t xml:space="preserve"> </w:t>
      </w:r>
      <w:r>
        <w:rPr>
          <w:color w:val="0D0D0D"/>
        </w:rPr>
        <w:t>by</w:t>
      </w:r>
      <w:r>
        <w:rPr>
          <w:color w:val="0D0D0D"/>
          <w:spacing w:val="1"/>
        </w:rPr>
        <w:t xml:space="preserve"> </w:t>
      </w:r>
      <w:r>
        <w:rPr>
          <w:color w:val="0D0D0D"/>
        </w:rPr>
        <w:t>accurately</w:t>
      </w:r>
      <w:r>
        <w:rPr>
          <w:color w:val="0D0D0D"/>
          <w:spacing w:val="1"/>
        </w:rPr>
        <w:t xml:space="preserve"> </w:t>
      </w:r>
      <w:r>
        <w:rPr>
          <w:color w:val="0D0D0D"/>
        </w:rPr>
        <w:t>monitoring</w:t>
      </w:r>
      <w:r>
        <w:rPr>
          <w:color w:val="0D0D0D"/>
          <w:spacing w:val="1"/>
        </w:rPr>
        <w:t xml:space="preserve"> </w:t>
      </w:r>
      <w:r>
        <w:rPr>
          <w:color w:val="0D0D0D"/>
        </w:rPr>
        <w:t>vehicle</w:t>
      </w:r>
      <w:r>
        <w:rPr>
          <w:color w:val="0D0D0D"/>
          <w:spacing w:val="1"/>
        </w:rPr>
        <w:t xml:space="preserve"> </w:t>
      </w:r>
      <w:r>
        <w:rPr>
          <w:color w:val="0D0D0D"/>
        </w:rPr>
        <w:t>entries,</w:t>
      </w:r>
      <w:r>
        <w:rPr>
          <w:color w:val="0D0D0D"/>
          <w:spacing w:val="1"/>
        </w:rPr>
        <w:t xml:space="preserve"> </w:t>
      </w:r>
      <w:r>
        <w:rPr>
          <w:color w:val="0D0D0D"/>
        </w:rPr>
        <w:t>exits,</w:t>
      </w:r>
      <w:r>
        <w:rPr>
          <w:color w:val="0D0D0D"/>
          <w:spacing w:val="1"/>
        </w:rPr>
        <w:t xml:space="preserve"> </w:t>
      </w:r>
      <w:r>
        <w:rPr>
          <w:color w:val="0D0D0D"/>
        </w:rPr>
        <w:t>and</w:t>
      </w:r>
      <w:r>
        <w:rPr>
          <w:color w:val="0D0D0D"/>
          <w:spacing w:val="1"/>
        </w:rPr>
        <w:t xml:space="preserve"> </w:t>
      </w:r>
      <w:r>
        <w:rPr>
          <w:color w:val="0D0D0D"/>
        </w:rPr>
        <w:t>identifying</w:t>
      </w:r>
      <w:r>
        <w:rPr>
          <w:color w:val="0D0D0D"/>
          <w:spacing w:val="1"/>
        </w:rPr>
        <w:t xml:space="preserve"> </w:t>
      </w:r>
      <w:r>
        <w:rPr>
          <w:color w:val="0D0D0D"/>
        </w:rPr>
        <w:t>unoccupied</w:t>
      </w:r>
      <w:r>
        <w:rPr>
          <w:color w:val="0D0D0D"/>
          <w:spacing w:val="-57"/>
        </w:rPr>
        <w:t xml:space="preserve"> </w:t>
      </w:r>
      <w:r>
        <w:rPr>
          <w:color w:val="0D0D0D"/>
        </w:rPr>
        <w:t>parking spots. Leveraging optical streams from cameras eliminates the need for additional</w:t>
      </w:r>
      <w:r>
        <w:rPr>
          <w:color w:val="0D0D0D"/>
          <w:spacing w:val="1"/>
        </w:rPr>
        <w:t xml:space="preserve"> </w:t>
      </w:r>
      <w:r>
        <w:rPr>
          <w:color w:val="0D0D0D"/>
        </w:rPr>
        <w:t>sensors</w:t>
      </w:r>
      <w:r>
        <w:rPr>
          <w:color w:val="0D0D0D"/>
          <w:spacing w:val="-11"/>
        </w:rPr>
        <w:t xml:space="preserve"> </w:t>
      </w:r>
      <w:r>
        <w:rPr>
          <w:color w:val="0D0D0D"/>
        </w:rPr>
        <w:t>in</w:t>
      </w:r>
      <w:r>
        <w:rPr>
          <w:color w:val="0D0D0D"/>
          <w:spacing w:val="-10"/>
        </w:rPr>
        <w:t xml:space="preserve"> </w:t>
      </w:r>
      <w:r>
        <w:rPr>
          <w:color w:val="0D0D0D"/>
        </w:rPr>
        <w:t>parking</w:t>
      </w:r>
      <w:r>
        <w:rPr>
          <w:color w:val="0D0D0D"/>
          <w:spacing w:val="-9"/>
        </w:rPr>
        <w:t xml:space="preserve"> </w:t>
      </w:r>
      <w:r>
        <w:rPr>
          <w:color w:val="0D0D0D"/>
        </w:rPr>
        <w:t>areas.</w:t>
      </w:r>
      <w:r>
        <w:rPr>
          <w:color w:val="0D0D0D"/>
          <w:spacing w:val="1"/>
        </w:rPr>
        <w:t xml:space="preserve"> </w:t>
      </w:r>
      <w:r>
        <w:rPr>
          <w:color w:val="0D0D0D"/>
        </w:rPr>
        <w:t>We</w:t>
      </w:r>
      <w:r>
        <w:rPr>
          <w:color w:val="0D0D0D"/>
          <w:spacing w:val="-10"/>
        </w:rPr>
        <w:t xml:space="preserve"> </w:t>
      </w:r>
      <w:r>
        <w:rPr>
          <w:color w:val="0D0D0D"/>
        </w:rPr>
        <w:t>propose</w:t>
      </w:r>
      <w:r>
        <w:rPr>
          <w:color w:val="0D0D0D"/>
          <w:spacing w:val="-6"/>
        </w:rPr>
        <w:t xml:space="preserve"> </w:t>
      </w:r>
      <w:r>
        <w:rPr>
          <w:color w:val="0D0D0D"/>
        </w:rPr>
        <w:t>a</w:t>
      </w:r>
      <w:r>
        <w:rPr>
          <w:color w:val="0D0D0D"/>
          <w:spacing w:val="-11"/>
        </w:rPr>
        <w:t xml:space="preserve"> </w:t>
      </w:r>
      <w:r>
        <w:rPr>
          <w:color w:val="0D0D0D"/>
        </w:rPr>
        <w:t>novel</w:t>
      </w:r>
      <w:r>
        <w:rPr>
          <w:color w:val="0D0D0D"/>
          <w:spacing w:val="-10"/>
        </w:rPr>
        <w:t xml:space="preserve"> </w:t>
      </w:r>
      <w:r>
        <w:rPr>
          <w:color w:val="0D0D0D"/>
        </w:rPr>
        <w:t>technique</w:t>
      </w:r>
      <w:r>
        <w:rPr>
          <w:color w:val="0D0D0D"/>
          <w:spacing w:val="-8"/>
        </w:rPr>
        <w:t xml:space="preserve"> </w:t>
      </w:r>
      <w:r>
        <w:rPr>
          <w:color w:val="0D0D0D"/>
        </w:rPr>
        <w:t>based</w:t>
      </w:r>
      <w:r>
        <w:rPr>
          <w:color w:val="0D0D0D"/>
          <w:spacing w:val="-8"/>
        </w:rPr>
        <w:t xml:space="preserve"> </w:t>
      </w:r>
      <w:r>
        <w:rPr>
          <w:color w:val="0D0D0D"/>
        </w:rPr>
        <w:t>on</w:t>
      </w:r>
      <w:r>
        <w:rPr>
          <w:color w:val="0D0D0D"/>
          <w:spacing w:val="-5"/>
        </w:rPr>
        <w:t xml:space="preserve"> </w:t>
      </w:r>
      <w:r>
        <w:rPr>
          <w:color w:val="0D0D0D"/>
        </w:rPr>
        <w:t>Faster</w:t>
      </w:r>
      <w:r>
        <w:rPr>
          <w:color w:val="0D0D0D"/>
          <w:spacing w:val="-6"/>
        </w:rPr>
        <w:t xml:space="preserve"> </w:t>
      </w:r>
      <w:r>
        <w:rPr>
          <w:color w:val="0D0D0D"/>
        </w:rPr>
        <w:t>R-CNN</w:t>
      </w:r>
      <w:r>
        <w:rPr>
          <w:color w:val="0D0D0D"/>
          <w:spacing w:val="-9"/>
        </w:rPr>
        <w:t xml:space="preserve"> </w:t>
      </w:r>
      <w:r>
        <w:rPr>
          <w:color w:val="0D0D0D"/>
        </w:rPr>
        <w:t>to</w:t>
      </w:r>
      <w:r>
        <w:rPr>
          <w:color w:val="0D0D0D"/>
          <w:spacing w:val="-5"/>
        </w:rPr>
        <w:t xml:space="preserve"> </w:t>
      </w:r>
      <w:r>
        <w:rPr>
          <w:color w:val="0D0D0D"/>
        </w:rPr>
        <w:t>identify</w:t>
      </w:r>
      <w:r>
        <w:rPr>
          <w:color w:val="0D0D0D"/>
          <w:spacing w:val="-11"/>
        </w:rPr>
        <w:t xml:space="preserve"> </w:t>
      </w:r>
      <w:r>
        <w:rPr>
          <w:color w:val="0D0D0D"/>
        </w:rPr>
        <w:t>and</w:t>
      </w:r>
      <w:r>
        <w:rPr>
          <w:color w:val="0D0D0D"/>
          <w:spacing w:val="-57"/>
        </w:rPr>
        <w:t xml:space="preserve"> </w:t>
      </w:r>
      <w:r>
        <w:rPr>
          <w:color w:val="0D0D0D"/>
        </w:rPr>
        <w:t>detect</w:t>
      </w:r>
      <w:r>
        <w:rPr>
          <w:color w:val="0D0D0D"/>
          <w:spacing w:val="1"/>
        </w:rPr>
        <w:t xml:space="preserve"> </w:t>
      </w:r>
      <w:r>
        <w:rPr>
          <w:color w:val="0D0D0D"/>
        </w:rPr>
        <w:t>vehicles</w:t>
      </w:r>
      <w:r>
        <w:t>,</w:t>
      </w:r>
      <w:r>
        <w:rPr>
          <w:spacing w:val="1"/>
        </w:rPr>
        <w:t xml:space="preserve"> </w:t>
      </w:r>
      <w:r>
        <w:rPr>
          <w:color w:val="0D0D0D"/>
        </w:rPr>
        <w:t>specifically</w:t>
      </w:r>
      <w:r>
        <w:rPr>
          <w:color w:val="0D0D0D"/>
          <w:spacing w:val="1"/>
        </w:rPr>
        <w:t xml:space="preserve"> </w:t>
      </w:r>
      <w:r>
        <w:rPr>
          <w:color w:val="0D0D0D"/>
        </w:rPr>
        <w:t>aimed</w:t>
      </w:r>
      <w:r>
        <w:rPr>
          <w:color w:val="0D0D0D"/>
          <w:spacing w:val="1"/>
        </w:rPr>
        <w:t xml:space="preserve"> </w:t>
      </w:r>
      <w:r>
        <w:rPr>
          <w:color w:val="0D0D0D"/>
        </w:rPr>
        <w:t>at</w:t>
      </w:r>
      <w:r>
        <w:rPr>
          <w:color w:val="0D0D0D"/>
          <w:spacing w:val="1"/>
        </w:rPr>
        <w:t xml:space="preserve"> </w:t>
      </w:r>
      <w:r>
        <w:rPr>
          <w:color w:val="0D0D0D"/>
        </w:rPr>
        <w:t>identifying</w:t>
      </w:r>
      <w:r>
        <w:rPr>
          <w:color w:val="0D0D0D"/>
          <w:spacing w:val="1"/>
        </w:rPr>
        <w:t xml:space="preserve"> </w:t>
      </w:r>
      <w:r>
        <w:rPr>
          <w:color w:val="0D0D0D"/>
        </w:rPr>
        <w:t>spaces</w:t>
      </w:r>
      <w:r>
        <w:rPr>
          <w:color w:val="0D0D0D"/>
          <w:spacing w:val="1"/>
        </w:rPr>
        <w:t xml:space="preserve"> </w:t>
      </w:r>
      <w:r>
        <w:rPr>
          <w:color w:val="0D0D0D"/>
        </w:rPr>
        <w:t>for</w:t>
      </w:r>
      <w:r>
        <w:rPr>
          <w:color w:val="0D0D0D"/>
          <w:spacing w:val="1"/>
        </w:rPr>
        <w:t xml:space="preserve"> </w:t>
      </w:r>
      <w:r>
        <w:rPr>
          <w:color w:val="0D0D0D"/>
        </w:rPr>
        <w:t>parking.</w:t>
      </w:r>
      <w:r>
        <w:rPr>
          <w:color w:val="0D0D0D"/>
          <w:spacing w:val="1"/>
        </w:rPr>
        <w:t xml:space="preserve"> </w:t>
      </w:r>
      <w:r>
        <w:rPr>
          <w:color w:val="0D0D0D"/>
        </w:rPr>
        <w:t>Deep</w:t>
      </w:r>
      <w:r>
        <w:rPr>
          <w:color w:val="0D0D0D"/>
          <w:spacing w:val="1"/>
        </w:rPr>
        <w:t xml:space="preserve"> </w:t>
      </w:r>
      <w:r>
        <w:rPr>
          <w:color w:val="0D0D0D"/>
        </w:rPr>
        <w:t>segmentation</w:t>
      </w:r>
      <w:r>
        <w:rPr>
          <w:color w:val="0D0D0D"/>
          <w:spacing w:val="-57"/>
        </w:rPr>
        <w:t xml:space="preserve"> </w:t>
      </w:r>
      <w:r>
        <w:rPr>
          <w:color w:val="0D0D0D"/>
        </w:rPr>
        <w:t>features are employed to precisely compute the number of automobile entries and exits.</w:t>
      </w:r>
      <w:r>
        <w:rPr>
          <w:color w:val="0D0D0D"/>
          <w:spacing w:val="1"/>
        </w:rPr>
        <w:t xml:space="preserve"> </w:t>
      </w:r>
      <w:r>
        <w:rPr>
          <w:color w:val="0D0D0D"/>
        </w:rPr>
        <w:t>Evaluation on the PKLOT dataset demonstrates an 8% increase in precision compared to</w:t>
      </w:r>
      <w:r>
        <w:rPr>
          <w:color w:val="0D0D0D"/>
          <w:spacing w:val="1"/>
        </w:rPr>
        <w:t xml:space="preserve"> </w:t>
      </w:r>
      <w:r>
        <w:rPr>
          <w:color w:val="0D0D0D"/>
        </w:rPr>
        <w:t>previous methods. This innovative approach holds promise to create a more efficient and</w:t>
      </w:r>
      <w:r>
        <w:rPr>
          <w:color w:val="0D0D0D"/>
          <w:spacing w:val="1"/>
        </w:rPr>
        <w:t xml:space="preserve"> </w:t>
      </w:r>
      <w:r>
        <w:rPr>
          <w:color w:val="0D0D0D"/>
        </w:rPr>
        <w:t>resource-conscious</w:t>
      </w:r>
      <w:r>
        <w:rPr>
          <w:color w:val="0D0D0D"/>
          <w:spacing w:val="-1"/>
        </w:rPr>
        <w:t xml:space="preserve"> </w:t>
      </w:r>
      <w:r>
        <w:rPr>
          <w:color w:val="0D0D0D"/>
        </w:rPr>
        <w:t>intelligent parking infrastructure.</w:t>
      </w:r>
    </w:p>
    <w:p w14:paraId="6ACB7681" w14:textId="77777777" w:rsidR="007D20C2" w:rsidRDefault="007D20C2">
      <w:pPr>
        <w:spacing w:line="360" w:lineRule="auto"/>
        <w:jc w:val="both"/>
        <w:sectPr w:rsidR="007D20C2" w:rsidSect="001F0049">
          <w:pgSz w:w="11920" w:h="16850"/>
          <w:pgMar w:top="1280" w:right="1200" w:bottom="1120" w:left="1220" w:header="0" w:footer="933" w:gutter="0"/>
          <w:pgNumType w:start="53"/>
          <w:cols w:space="720"/>
        </w:sectPr>
      </w:pPr>
    </w:p>
    <w:p w14:paraId="1A8E1DF0" w14:textId="77777777" w:rsidR="007D20C2" w:rsidRDefault="00D260D4">
      <w:pPr>
        <w:spacing w:before="77"/>
        <w:ind w:left="119"/>
        <w:rPr>
          <w:rFonts w:ascii="Cambria"/>
          <w:b/>
          <w:sz w:val="32"/>
        </w:rPr>
      </w:pPr>
      <w:r>
        <w:rPr>
          <w:rFonts w:ascii="Cambria"/>
          <w:b/>
          <w:sz w:val="32"/>
        </w:rPr>
        <w:lastRenderedPageBreak/>
        <w:t>Table</w:t>
      </w:r>
      <w:r>
        <w:rPr>
          <w:rFonts w:ascii="Cambria"/>
          <w:b/>
          <w:spacing w:val="-12"/>
          <w:sz w:val="32"/>
        </w:rPr>
        <w:t xml:space="preserve"> </w:t>
      </w:r>
      <w:r>
        <w:rPr>
          <w:rFonts w:ascii="Cambria"/>
          <w:b/>
          <w:sz w:val="32"/>
        </w:rPr>
        <w:t>of</w:t>
      </w:r>
      <w:r>
        <w:rPr>
          <w:rFonts w:ascii="Cambria"/>
          <w:b/>
          <w:spacing w:val="-7"/>
          <w:sz w:val="32"/>
        </w:rPr>
        <w:t xml:space="preserve"> </w:t>
      </w:r>
      <w:r>
        <w:rPr>
          <w:rFonts w:ascii="Cambria"/>
          <w:b/>
          <w:sz w:val="32"/>
        </w:rPr>
        <w:t>Contents</w:t>
      </w:r>
    </w:p>
    <w:sdt>
      <w:sdtPr>
        <w:id w:val="1056512448"/>
        <w:docPartObj>
          <w:docPartGallery w:val="Table of Contents"/>
          <w:docPartUnique/>
        </w:docPartObj>
      </w:sdtPr>
      <w:sdtContent>
        <w:p w14:paraId="591F4964" w14:textId="77777777" w:rsidR="007D20C2" w:rsidRDefault="007D5D12">
          <w:pPr>
            <w:pStyle w:val="TOC2"/>
            <w:tabs>
              <w:tab w:val="right" w:leader="dot" w:pos="9376"/>
            </w:tabs>
            <w:spacing w:before="168"/>
          </w:pPr>
          <w:hyperlink w:anchor="_TOC_250000" w:history="1">
            <w:r w:rsidR="00D260D4">
              <w:t>Abstract</w:t>
            </w:r>
            <w:r w:rsidR="00D260D4">
              <w:tab/>
              <w:t>2</w:t>
            </w:r>
          </w:hyperlink>
        </w:p>
        <w:p w14:paraId="204F6CED" w14:textId="77777777" w:rsidR="007D20C2" w:rsidRDefault="007D5D12">
          <w:pPr>
            <w:pStyle w:val="TOC2"/>
            <w:tabs>
              <w:tab w:val="right" w:leader="dot" w:pos="9376"/>
            </w:tabs>
          </w:pPr>
          <w:hyperlink w:anchor="_bookmark0" w:history="1">
            <w:r w:rsidR="00D260D4">
              <w:t>LIST</w:t>
            </w:r>
            <w:r w:rsidR="00D260D4">
              <w:rPr>
                <w:spacing w:val="-6"/>
              </w:rPr>
              <w:t xml:space="preserve"> </w:t>
            </w:r>
            <w:r w:rsidR="00D260D4">
              <w:t>OF</w:t>
            </w:r>
            <w:r w:rsidR="00D260D4">
              <w:rPr>
                <w:spacing w:val="-3"/>
              </w:rPr>
              <w:t xml:space="preserve"> </w:t>
            </w:r>
            <w:r w:rsidR="00D260D4">
              <w:t>FIGURES</w:t>
            </w:r>
            <w:r w:rsidR="00D260D4">
              <w:tab/>
              <w:t>4</w:t>
            </w:r>
          </w:hyperlink>
        </w:p>
        <w:p w14:paraId="221293A5" w14:textId="77777777" w:rsidR="007D20C2" w:rsidRDefault="007D5D12">
          <w:pPr>
            <w:pStyle w:val="TOC1"/>
            <w:numPr>
              <w:ilvl w:val="0"/>
              <w:numId w:val="9"/>
            </w:numPr>
            <w:tabs>
              <w:tab w:val="left" w:pos="442"/>
              <w:tab w:val="right" w:leader="dot" w:pos="9376"/>
            </w:tabs>
          </w:pPr>
          <w:hyperlink w:anchor="_bookmark1" w:history="1">
            <w:r w:rsidR="00D260D4">
              <w:t>Background</w:t>
            </w:r>
            <w:r w:rsidR="00D260D4">
              <w:tab/>
              <w:t>5</w:t>
            </w:r>
          </w:hyperlink>
        </w:p>
        <w:p w14:paraId="3DB6E8B9" w14:textId="77777777" w:rsidR="007D20C2" w:rsidRDefault="007D5D12">
          <w:pPr>
            <w:pStyle w:val="TOC1"/>
            <w:numPr>
              <w:ilvl w:val="0"/>
              <w:numId w:val="9"/>
            </w:numPr>
            <w:tabs>
              <w:tab w:val="left" w:pos="442"/>
              <w:tab w:val="right" w:leader="dot" w:pos="9376"/>
            </w:tabs>
          </w:pPr>
          <w:hyperlink w:anchor="_bookmark2" w:history="1">
            <w:r w:rsidR="00D260D4">
              <w:t>Problem</w:t>
            </w:r>
            <w:r w:rsidR="00D260D4">
              <w:rPr>
                <w:spacing w:val="-5"/>
              </w:rPr>
              <w:t xml:space="preserve"> </w:t>
            </w:r>
            <w:r w:rsidR="00D260D4">
              <w:t>Statement</w:t>
            </w:r>
            <w:r w:rsidR="00D260D4">
              <w:tab/>
              <w:t>6</w:t>
            </w:r>
          </w:hyperlink>
        </w:p>
        <w:p w14:paraId="2D0ADB7F" w14:textId="77777777" w:rsidR="007D20C2" w:rsidRDefault="007D5D12">
          <w:pPr>
            <w:pStyle w:val="TOC1"/>
            <w:numPr>
              <w:ilvl w:val="1"/>
              <w:numId w:val="9"/>
            </w:numPr>
            <w:tabs>
              <w:tab w:val="left" w:pos="1324"/>
              <w:tab w:val="left" w:pos="1325"/>
              <w:tab w:val="right" w:leader="dot" w:pos="9378"/>
            </w:tabs>
            <w:ind w:hanging="1105"/>
          </w:pPr>
          <w:hyperlink w:anchor="_bookmark3" w:history="1">
            <w:r w:rsidR="00D260D4">
              <w:t>Related</w:t>
            </w:r>
            <w:r w:rsidR="00D260D4">
              <w:rPr>
                <w:spacing w:val="-10"/>
              </w:rPr>
              <w:t xml:space="preserve"> </w:t>
            </w:r>
            <w:r w:rsidR="00D260D4">
              <w:t>Research</w:t>
            </w:r>
            <w:r w:rsidR="00D260D4">
              <w:tab/>
              <w:t>7</w:t>
            </w:r>
          </w:hyperlink>
        </w:p>
        <w:p w14:paraId="14936C42" w14:textId="77777777" w:rsidR="007D20C2" w:rsidRDefault="007D5D12">
          <w:pPr>
            <w:pStyle w:val="TOC1"/>
            <w:numPr>
              <w:ilvl w:val="0"/>
              <w:numId w:val="9"/>
            </w:numPr>
            <w:tabs>
              <w:tab w:val="left" w:pos="442"/>
              <w:tab w:val="right" w:leader="dot" w:pos="9378"/>
            </w:tabs>
            <w:spacing w:before="134"/>
          </w:pPr>
          <w:hyperlink w:anchor="_bookmark4" w:history="1">
            <w:r w:rsidR="00D260D4">
              <w:t>Research</w:t>
            </w:r>
            <w:r w:rsidR="00D260D4">
              <w:rPr>
                <w:spacing w:val="-7"/>
              </w:rPr>
              <w:t xml:space="preserve"> </w:t>
            </w:r>
            <w:r w:rsidR="00D260D4">
              <w:t>Questions</w:t>
            </w:r>
            <w:r w:rsidR="00D260D4">
              <w:tab/>
              <w:t>8</w:t>
            </w:r>
          </w:hyperlink>
        </w:p>
        <w:p w14:paraId="76ACE0A3" w14:textId="77777777" w:rsidR="007D20C2" w:rsidRDefault="007D5D12">
          <w:pPr>
            <w:pStyle w:val="TOC1"/>
            <w:numPr>
              <w:ilvl w:val="0"/>
              <w:numId w:val="9"/>
            </w:numPr>
            <w:tabs>
              <w:tab w:val="left" w:pos="442"/>
              <w:tab w:val="right" w:leader="dot" w:pos="9376"/>
            </w:tabs>
          </w:pPr>
          <w:hyperlink w:anchor="_bookmark5" w:history="1">
            <w:r w:rsidR="00D260D4">
              <w:t>Aim and</w:t>
            </w:r>
            <w:r w:rsidR="00D260D4">
              <w:rPr>
                <w:spacing w:val="-13"/>
              </w:rPr>
              <w:t xml:space="preserve"> </w:t>
            </w:r>
            <w:r w:rsidR="00D260D4">
              <w:t>Objectives</w:t>
            </w:r>
            <w:r w:rsidR="00D260D4">
              <w:tab/>
              <w:t>8</w:t>
            </w:r>
          </w:hyperlink>
        </w:p>
        <w:p w14:paraId="6132C40D" w14:textId="77777777" w:rsidR="007D20C2" w:rsidRDefault="007D5D12">
          <w:pPr>
            <w:pStyle w:val="TOC1"/>
            <w:numPr>
              <w:ilvl w:val="0"/>
              <w:numId w:val="9"/>
            </w:numPr>
            <w:tabs>
              <w:tab w:val="left" w:pos="442"/>
              <w:tab w:val="right" w:leader="dot" w:pos="9376"/>
            </w:tabs>
            <w:spacing w:before="137"/>
          </w:pPr>
          <w:hyperlink w:anchor="_bookmark6" w:history="1">
            <w:r w:rsidR="00D260D4">
              <w:t>Significance</w:t>
            </w:r>
            <w:r w:rsidR="00D260D4">
              <w:rPr>
                <w:spacing w:val="-6"/>
              </w:rPr>
              <w:t xml:space="preserve"> </w:t>
            </w:r>
            <w:r w:rsidR="00D260D4">
              <w:t>of</w:t>
            </w:r>
            <w:r w:rsidR="00D260D4">
              <w:rPr>
                <w:spacing w:val="-1"/>
              </w:rPr>
              <w:t xml:space="preserve"> </w:t>
            </w:r>
            <w:r w:rsidR="00D260D4">
              <w:t>Study</w:t>
            </w:r>
            <w:r w:rsidR="00D260D4">
              <w:tab/>
              <w:t>9</w:t>
            </w:r>
          </w:hyperlink>
        </w:p>
        <w:p w14:paraId="739803DB" w14:textId="77777777" w:rsidR="007D20C2" w:rsidRDefault="007D5D12">
          <w:pPr>
            <w:pStyle w:val="TOC1"/>
            <w:numPr>
              <w:ilvl w:val="0"/>
              <w:numId w:val="9"/>
            </w:numPr>
            <w:tabs>
              <w:tab w:val="left" w:pos="442"/>
              <w:tab w:val="right" w:leader="dot" w:pos="9376"/>
            </w:tabs>
            <w:spacing w:before="136"/>
          </w:pPr>
          <w:hyperlink w:anchor="_bookmark7" w:history="1">
            <w:r w:rsidR="00D260D4">
              <w:t>Scope</w:t>
            </w:r>
            <w:r w:rsidR="00D260D4">
              <w:rPr>
                <w:spacing w:val="-7"/>
              </w:rPr>
              <w:t xml:space="preserve"> </w:t>
            </w:r>
            <w:r w:rsidR="00D260D4">
              <w:t>of</w:t>
            </w:r>
            <w:r w:rsidR="00D260D4">
              <w:rPr>
                <w:spacing w:val="-1"/>
              </w:rPr>
              <w:t xml:space="preserve"> </w:t>
            </w:r>
            <w:r w:rsidR="00D260D4">
              <w:t>the</w:t>
            </w:r>
            <w:r w:rsidR="00D260D4">
              <w:rPr>
                <w:spacing w:val="-8"/>
              </w:rPr>
              <w:t xml:space="preserve"> </w:t>
            </w:r>
            <w:r w:rsidR="00D260D4">
              <w:t>Study</w:t>
            </w:r>
            <w:r w:rsidR="00D260D4">
              <w:tab/>
              <w:t>9</w:t>
            </w:r>
          </w:hyperlink>
        </w:p>
        <w:p w14:paraId="29D8E04C" w14:textId="77777777" w:rsidR="007D20C2" w:rsidRDefault="007D5D12">
          <w:pPr>
            <w:pStyle w:val="TOC1"/>
            <w:numPr>
              <w:ilvl w:val="0"/>
              <w:numId w:val="9"/>
            </w:numPr>
            <w:tabs>
              <w:tab w:val="left" w:pos="442"/>
              <w:tab w:val="right" w:leader="dot" w:pos="9361"/>
            </w:tabs>
            <w:spacing w:before="132"/>
          </w:pPr>
          <w:hyperlink w:anchor="_bookmark8" w:history="1">
            <w:r w:rsidR="00D260D4">
              <w:t>Research</w:t>
            </w:r>
            <w:r w:rsidR="00D260D4">
              <w:rPr>
                <w:spacing w:val="-4"/>
              </w:rPr>
              <w:t xml:space="preserve"> </w:t>
            </w:r>
            <w:r w:rsidR="00D260D4">
              <w:t>Methodology</w:t>
            </w:r>
            <w:r w:rsidR="00D260D4">
              <w:tab/>
              <w:t>10</w:t>
            </w:r>
          </w:hyperlink>
        </w:p>
        <w:p w14:paraId="00218148" w14:textId="77777777" w:rsidR="007D20C2" w:rsidRDefault="007D5D12">
          <w:pPr>
            <w:pStyle w:val="TOC1"/>
            <w:numPr>
              <w:ilvl w:val="1"/>
              <w:numId w:val="8"/>
            </w:numPr>
            <w:tabs>
              <w:tab w:val="left" w:pos="1324"/>
              <w:tab w:val="left" w:pos="1325"/>
              <w:tab w:val="right" w:leader="dot" w:pos="9361"/>
            </w:tabs>
            <w:ind w:hanging="1105"/>
          </w:pPr>
          <w:hyperlink w:anchor="_bookmark9" w:history="1">
            <w:r w:rsidR="00D260D4">
              <w:t>Data</w:t>
            </w:r>
            <w:r w:rsidR="00D260D4">
              <w:rPr>
                <w:spacing w:val="-5"/>
              </w:rPr>
              <w:t xml:space="preserve"> </w:t>
            </w:r>
            <w:r w:rsidR="00D260D4">
              <w:t>Description</w:t>
            </w:r>
            <w:r w:rsidR="00D260D4">
              <w:tab/>
              <w:t>10</w:t>
            </w:r>
          </w:hyperlink>
        </w:p>
        <w:p w14:paraId="20694714" w14:textId="77777777" w:rsidR="007D20C2" w:rsidRDefault="007D5D12">
          <w:pPr>
            <w:pStyle w:val="TOC1"/>
            <w:numPr>
              <w:ilvl w:val="1"/>
              <w:numId w:val="8"/>
            </w:numPr>
            <w:tabs>
              <w:tab w:val="left" w:pos="1324"/>
              <w:tab w:val="left" w:pos="1325"/>
              <w:tab w:val="right" w:leader="dot" w:pos="9361"/>
            </w:tabs>
            <w:spacing w:before="137"/>
            <w:ind w:hanging="1105"/>
          </w:pPr>
          <w:hyperlink w:anchor="_bookmark10" w:history="1">
            <w:r w:rsidR="00D260D4">
              <w:t>Research</w:t>
            </w:r>
            <w:r w:rsidR="00D260D4">
              <w:rPr>
                <w:spacing w:val="-9"/>
              </w:rPr>
              <w:t xml:space="preserve"> </w:t>
            </w:r>
            <w:r w:rsidR="00D260D4">
              <w:t>Workflow</w:t>
            </w:r>
            <w:r w:rsidR="00D260D4">
              <w:tab/>
              <w:t>10</w:t>
            </w:r>
          </w:hyperlink>
        </w:p>
        <w:p w14:paraId="01D88C48" w14:textId="77777777" w:rsidR="007D20C2" w:rsidRDefault="007D5D12">
          <w:pPr>
            <w:pStyle w:val="TOC1"/>
            <w:numPr>
              <w:ilvl w:val="1"/>
              <w:numId w:val="8"/>
            </w:numPr>
            <w:tabs>
              <w:tab w:val="left" w:pos="1324"/>
              <w:tab w:val="left" w:pos="1325"/>
              <w:tab w:val="right" w:leader="dot" w:pos="9361"/>
            </w:tabs>
            <w:ind w:hanging="1105"/>
          </w:pPr>
          <w:hyperlink w:anchor="_bookmark11" w:history="1">
            <w:r w:rsidR="00D260D4">
              <w:t>Data</w:t>
            </w:r>
            <w:r w:rsidR="00D260D4">
              <w:rPr>
                <w:spacing w:val="-3"/>
              </w:rPr>
              <w:t xml:space="preserve"> </w:t>
            </w:r>
            <w:r w:rsidR="00D260D4">
              <w:t>Processing</w:t>
            </w:r>
            <w:r w:rsidR="00D260D4">
              <w:tab/>
              <w:t>12</w:t>
            </w:r>
          </w:hyperlink>
        </w:p>
        <w:p w14:paraId="6B8A68FD" w14:textId="77777777" w:rsidR="007D20C2" w:rsidRDefault="007D5D12">
          <w:pPr>
            <w:pStyle w:val="TOC1"/>
            <w:numPr>
              <w:ilvl w:val="2"/>
              <w:numId w:val="8"/>
            </w:numPr>
            <w:tabs>
              <w:tab w:val="left" w:pos="1324"/>
              <w:tab w:val="left" w:pos="1325"/>
              <w:tab w:val="right" w:leader="dot" w:pos="9361"/>
            </w:tabs>
            <w:ind w:hanging="1105"/>
          </w:pPr>
          <w:hyperlink w:anchor="_bookmark12" w:history="1">
            <w:r w:rsidR="00D260D4">
              <w:t>Training</w:t>
            </w:r>
            <w:r w:rsidR="00D260D4">
              <w:rPr>
                <w:spacing w:val="-4"/>
              </w:rPr>
              <w:t xml:space="preserve"> </w:t>
            </w:r>
            <w:r w:rsidR="00D260D4">
              <w:t>Set</w:t>
            </w:r>
            <w:r w:rsidR="00D260D4">
              <w:tab/>
              <w:t>12</w:t>
            </w:r>
          </w:hyperlink>
        </w:p>
        <w:p w14:paraId="37EAB304" w14:textId="77777777" w:rsidR="007D20C2" w:rsidRDefault="007D5D12">
          <w:pPr>
            <w:pStyle w:val="TOC1"/>
            <w:numPr>
              <w:ilvl w:val="2"/>
              <w:numId w:val="8"/>
            </w:numPr>
            <w:tabs>
              <w:tab w:val="left" w:pos="1324"/>
              <w:tab w:val="left" w:pos="1325"/>
              <w:tab w:val="right" w:leader="dot" w:pos="9361"/>
            </w:tabs>
            <w:ind w:hanging="1105"/>
          </w:pPr>
          <w:hyperlink w:anchor="_bookmark13" w:history="1">
            <w:r w:rsidR="00D260D4">
              <w:t>Validation</w:t>
            </w:r>
            <w:r w:rsidR="00D260D4">
              <w:rPr>
                <w:spacing w:val="-11"/>
              </w:rPr>
              <w:t xml:space="preserve"> </w:t>
            </w:r>
            <w:r w:rsidR="00D260D4">
              <w:t>Set</w:t>
            </w:r>
            <w:r w:rsidR="00D260D4">
              <w:rPr>
                <w:spacing w:val="-4"/>
              </w:rPr>
              <w:t xml:space="preserve"> </w:t>
            </w:r>
            <w:r w:rsidR="00D260D4">
              <w:t>and</w:t>
            </w:r>
            <w:r w:rsidR="00D260D4">
              <w:rPr>
                <w:spacing w:val="-7"/>
              </w:rPr>
              <w:t xml:space="preserve"> </w:t>
            </w:r>
            <w:r w:rsidR="00D260D4">
              <w:t>Validation</w:t>
            </w:r>
            <w:r w:rsidR="00D260D4">
              <w:rPr>
                <w:spacing w:val="-5"/>
              </w:rPr>
              <w:t xml:space="preserve"> </w:t>
            </w:r>
            <w:r w:rsidR="00D260D4">
              <w:t>Split</w:t>
            </w:r>
            <w:r w:rsidR="00D260D4">
              <w:tab/>
              <w:t>12</w:t>
            </w:r>
          </w:hyperlink>
        </w:p>
        <w:p w14:paraId="41E269A9" w14:textId="77777777" w:rsidR="007D20C2" w:rsidRDefault="007D5D12">
          <w:pPr>
            <w:pStyle w:val="TOC1"/>
            <w:numPr>
              <w:ilvl w:val="2"/>
              <w:numId w:val="8"/>
            </w:numPr>
            <w:tabs>
              <w:tab w:val="left" w:pos="1324"/>
              <w:tab w:val="left" w:pos="1325"/>
              <w:tab w:val="right" w:leader="dot" w:pos="9361"/>
            </w:tabs>
            <w:ind w:hanging="1105"/>
          </w:pPr>
          <w:hyperlink w:anchor="_bookmark14" w:history="1">
            <w:r w:rsidR="00D260D4">
              <w:t>Fine-Tuning</w:t>
            </w:r>
            <w:r w:rsidR="00D260D4">
              <w:tab/>
              <w:t>12</w:t>
            </w:r>
          </w:hyperlink>
        </w:p>
        <w:p w14:paraId="25FC3DA1" w14:textId="77777777" w:rsidR="007D20C2" w:rsidRDefault="007D5D12">
          <w:pPr>
            <w:pStyle w:val="TOC1"/>
            <w:numPr>
              <w:ilvl w:val="2"/>
              <w:numId w:val="8"/>
            </w:numPr>
            <w:tabs>
              <w:tab w:val="left" w:pos="1276"/>
              <w:tab w:val="left" w:pos="1277"/>
              <w:tab w:val="right" w:leader="dot" w:pos="9361"/>
            </w:tabs>
            <w:spacing w:before="134"/>
            <w:ind w:left="1276" w:hanging="1057"/>
          </w:pPr>
          <w:hyperlink w:anchor="_bookmark15" w:history="1">
            <w:r w:rsidR="00D260D4">
              <w:t>Test</w:t>
            </w:r>
            <w:r w:rsidR="00D260D4">
              <w:rPr>
                <w:spacing w:val="-6"/>
              </w:rPr>
              <w:t xml:space="preserve"> </w:t>
            </w:r>
            <w:r w:rsidR="00D260D4">
              <w:t>Set</w:t>
            </w:r>
            <w:r w:rsidR="00D260D4">
              <w:tab/>
              <w:t>12</w:t>
            </w:r>
          </w:hyperlink>
        </w:p>
        <w:p w14:paraId="58D51D08" w14:textId="77777777" w:rsidR="007D20C2" w:rsidRDefault="007D5D12">
          <w:pPr>
            <w:pStyle w:val="TOC1"/>
            <w:numPr>
              <w:ilvl w:val="2"/>
              <w:numId w:val="8"/>
            </w:numPr>
            <w:tabs>
              <w:tab w:val="left" w:pos="1281"/>
              <w:tab w:val="left" w:pos="1282"/>
              <w:tab w:val="right" w:leader="dot" w:pos="9361"/>
            </w:tabs>
            <w:spacing w:before="136"/>
            <w:ind w:left="1281" w:hanging="1064"/>
          </w:pPr>
          <w:hyperlink w:anchor="_bookmark16" w:history="1">
            <w:r w:rsidR="00D260D4">
              <w:t>Model's</w:t>
            </w:r>
            <w:r w:rsidR="00D260D4">
              <w:rPr>
                <w:spacing w:val="-10"/>
              </w:rPr>
              <w:t xml:space="preserve"> </w:t>
            </w:r>
            <w:r w:rsidR="00D260D4">
              <w:t>Overall</w:t>
            </w:r>
            <w:r w:rsidR="00D260D4">
              <w:rPr>
                <w:spacing w:val="-6"/>
              </w:rPr>
              <w:t xml:space="preserve"> </w:t>
            </w:r>
            <w:r w:rsidR="00D260D4">
              <w:t>Accuracy</w:t>
            </w:r>
            <w:r w:rsidR="00D260D4">
              <w:tab/>
              <w:t>12</w:t>
            </w:r>
          </w:hyperlink>
        </w:p>
        <w:p w14:paraId="02C7AA0E" w14:textId="77777777" w:rsidR="007D20C2" w:rsidRDefault="007D5D12">
          <w:pPr>
            <w:pStyle w:val="TOC1"/>
            <w:numPr>
              <w:ilvl w:val="2"/>
              <w:numId w:val="8"/>
            </w:numPr>
            <w:tabs>
              <w:tab w:val="left" w:pos="1281"/>
              <w:tab w:val="left" w:pos="1282"/>
              <w:tab w:val="right" w:leader="dot" w:pos="9361"/>
            </w:tabs>
            <w:spacing w:before="134"/>
            <w:ind w:left="1281" w:hanging="1064"/>
          </w:pPr>
          <w:hyperlink w:anchor="_bookmark17" w:history="1">
            <w:r w:rsidR="00D260D4">
              <w:t>Data</w:t>
            </w:r>
            <w:r w:rsidR="00D260D4">
              <w:rPr>
                <w:spacing w:val="-12"/>
              </w:rPr>
              <w:t xml:space="preserve"> </w:t>
            </w:r>
            <w:r w:rsidR="00D260D4">
              <w:t>Augmentation</w:t>
            </w:r>
            <w:r w:rsidR="00D260D4">
              <w:rPr>
                <w:spacing w:val="-6"/>
              </w:rPr>
              <w:t xml:space="preserve"> </w:t>
            </w:r>
            <w:r w:rsidR="00D260D4">
              <w:t>and</w:t>
            </w:r>
            <w:r w:rsidR="00D260D4">
              <w:rPr>
                <w:spacing w:val="-8"/>
              </w:rPr>
              <w:t xml:space="preserve"> </w:t>
            </w:r>
            <w:r w:rsidR="00D260D4">
              <w:t>Transformation</w:t>
            </w:r>
            <w:r w:rsidR="00D260D4">
              <w:tab/>
              <w:t>12</w:t>
            </w:r>
          </w:hyperlink>
        </w:p>
        <w:p w14:paraId="40D38F03" w14:textId="77777777" w:rsidR="007D20C2" w:rsidRDefault="007D5D12">
          <w:pPr>
            <w:pStyle w:val="TOC1"/>
            <w:numPr>
              <w:ilvl w:val="2"/>
              <w:numId w:val="8"/>
            </w:numPr>
            <w:tabs>
              <w:tab w:val="left" w:pos="1281"/>
              <w:tab w:val="left" w:pos="1282"/>
              <w:tab w:val="right" w:leader="dot" w:pos="9361"/>
            </w:tabs>
            <w:ind w:left="1281" w:hanging="1064"/>
          </w:pPr>
          <w:hyperlink w:anchor="_bookmark18" w:history="1">
            <w:r w:rsidR="00D260D4">
              <w:t>Data</w:t>
            </w:r>
            <w:r w:rsidR="00D260D4">
              <w:rPr>
                <w:spacing w:val="-7"/>
              </w:rPr>
              <w:t xml:space="preserve"> </w:t>
            </w:r>
            <w:r w:rsidR="00D260D4">
              <w:t>shuffling</w:t>
            </w:r>
            <w:r w:rsidR="00D260D4">
              <w:tab/>
              <w:t>12</w:t>
            </w:r>
          </w:hyperlink>
        </w:p>
        <w:p w14:paraId="0F223B37" w14:textId="77777777" w:rsidR="007D20C2" w:rsidRDefault="007D5D12">
          <w:pPr>
            <w:pStyle w:val="TOC1"/>
            <w:numPr>
              <w:ilvl w:val="1"/>
              <w:numId w:val="8"/>
            </w:numPr>
            <w:tabs>
              <w:tab w:val="left" w:pos="1324"/>
              <w:tab w:val="left" w:pos="1325"/>
              <w:tab w:val="right" w:leader="dot" w:pos="9361"/>
            </w:tabs>
            <w:ind w:hanging="1105"/>
          </w:pPr>
          <w:hyperlink w:anchor="_bookmark19" w:history="1">
            <w:r w:rsidR="00D260D4">
              <w:t>Evaluation</w:t>
            </w:r>
            <w:r w:rsidR="00D260D4">
              <w:rPr>
                <w:spacing w:val="-6"/>
              </w:rPr>
              <w:t xml:space="preserve"> </w:t>
            </w:r>
            <w:r w:rsidR="00D260D4">
              <w:t>Metrics</w:t>
            </w:r>
            <w:r w:rsidR="00D260D4">
              <w:tab/>
              <w:t>13</w:t>
            </w:r>
          </w:hyperlink>
        </w:p>
        <w:p w14:paraId="2F465E49" w14:textId="77777777" w:rsidR="007D20C2" w:rsidRDefault="007D5D12">
          <w:pPr>
            <w:pStyle w:val="TOC1"/>
            <w:numPr>
              <w:ilvl w:val="0"/>
              <w:numId w:val="9"/>
            </w:numPr>
            <w:tabs>
              <w:tab w:val="left" w:pos="442"/>
              <w:tab w:val="right" w:leader="dot" w:pos="9361"/>
            </w:tabs>
          </w:pPr>
          <w:hyperlink w:anchor="_bookmark20" w:history="1">
            <w:r w:rsidR="00D260D4">
              <w:t>Requirement</w:t>
            </w:r>
            <w:r w:rsidR="00D260D4">
              <w:rPr>
                <w:spacing w:val="-14"/>
              </w:rPr>
              <w:t xml:space="preserve"> </w:t>
            </w:r>
            <w:r w:rsidR="00D260D4">
              <w:t>Resources</w:t>
            </w:r>
            <w:r w:rsidR="00D260D4">
              <w:tab/>
              <w:t>14</w:t>
            </w:r>
          </w:hyperlink>
        </w:p>
        <w:p w14:paraId="399BDDED" w14:textId="77777777" w:rsidR="007D20C2" w:rsidRDefault="007D5D12">
          <w:pPr>
            <w:pStyle w:val="TOC1"/>
            <w:numPr>
              <w:ilvl w:val="1"/>
              <w:numId w:val="9"/>
            </w:numPr>
            <w:tabs>
              <w:tab w:val="left" w:pos="1324"/>
              <w:tab w:val="left" w:pos="1325"/>
              <w:tab w:val="right" w:leader="dot" w:pos="9361"/>
            </w:tabs>
            <w:spacing w:before="140"/>
            <w:ind w:hanging="1105"/>
          </w:pPr>
          <w:hyperlink w:anchor="_bookmark21" w:history="1">
            <w:r w:rsidR="00D260D4">
              <w:t>Hardware</w:t>
            </w:r>
            <w:r w:rsidR="00D260D4">
              <w:rPr>
                <w:spacing w:val="-11"/>
              </w:rPr>
              <w:t xml:space="preserve"> </w:t>
            </w:r>
            <w:r w:rsidR="00D260D4">
              <w:t>requirements</w:t>
            </w:r>
            <w:r w:rsidR="00D260D4">
              <w:tab/>
              <w:t>14</w:t>
            </w:r>
          </w:hyperlink>
        </w:p>
        <w:p w14:paraId="2B9DAAE9" w14:textId="77777777" w:rsidR="007D20C2" w:rsidRDefault="007D5D12">
          <w:pPr>
            <w:pStyle w:val="TOC1"/>
            <w:numPr>
              <w:ilvl w:val="1"/>
              <w:numId w:val="9"/>
            </w:numPr>
            <w:tabs>
              <w:tab w:val="left" w:pos="1324"/>
              <w:tab w:val="left" w:pos="1325"/>
              <w:tab w:val="right" w:leader="dot" w:pos="9361"/>
            </w:tabs>
            <w:spacing w:before="134"/>
            <w:ind w:hanging="1105"/>
          </w:pPr>
          <w:hyperlink w:anchor="_bookmark22" w:history="1">
            <w:r w:rsidR="00D260D4">
              <w:t>Software</w:t>
            </w:r>
            <w:r w:rsidR="00D260D4">
              <w:rPr>
                <w:spacing w:val="-13"/>
              </w:rPr>
              <w:t xml:space="preserve"> </w:t>
            </w:r>
            <w:r w:rsidR="00D260D4">
              <w:t>requirements</w:t>
            </w:r>
            <w:r w:rsidR="00D260D4">
              <w:tab/>
              <w:t>14</w:t>
            </w:r>
          </w:hyperlink>
        </w:p>
        <w:p w14:paraId="5AB27001" w14:textId="77777777" w:rsidR="007D20C2" w:rsidRDefault="007D5D12">
          <w:pPr>
            <w:pStyle w:val="TOC1"/>
            <w:numPr>
              <w:ilvl w:val="0"/>
              <w:numId w:val="9"/>
            </w:numPr>
            <w:tabs>
              <w:tab w:val="left" w:pos="442"/>
              <w:tab w:val="right" w:leader="dot" w:pos="9361"/>
            </w:tabs>
          </w:pPr>
          <w:hyperlink w:anchor="_bookmark23" w:history="1">
            <w:r w:rsidR="00D260D4">
              <w:t>Research</w:t>
            </w:r>
            <w:r w:rsidR="00D260D4">
              <w:rPr>
                <w:spacing w:val="-7"/>
              </w:rPr>
              <w:t xml:space="preserve"> </w:t>
            </w:r>
            <w:r w:rsidR="00D260D4">
              <w:t>Plan</w:t>
            </w:r>
            <w:r w:rsidR="00D260D4">
              <w:tab/>
              <w:t>15</w:t>
            </w:r>
          </w:hyperlink>
        </w:p>
        <w:p w14:paraId="0A7FBB85" w14:textId="77777777" w:rsidR="007D20C2" w:rsidRDefault="007D5D12">
          <w:pPr>
            <w:pStyle w:val="TOC2"/>
            <w:tabs>
              <w:tab w:val="right" w:leader="dot" w:pos="9361"/>
            </w:tabs>
          </w:pPr>
          <w:hyperlink w:anchor="_bookmark24" w:history="1">
            <w:r w:rsidR="00D260D4">
              <w:t>References</w:t>
            </w:r>
            <w:r w:rsidR="00D260D4">
              <w:tab/>
              <w:t>16</w:t>
            </w:r>
          </w:hyperlink>
        </w:p>
      </w:sdtContent>
    </w:sdt>
    <w:p w14:paraId="61499908" w14:textId="77777777" w:rsidR="007D20C2" w:rsidRDefault="007D20C2">
      <w:pPr>
        <w:sectPr w:rsidR="007D20C2" w:rsidSect="001F0049">
          <w:pgSz w:w="11920" w:h="16850"/>
          <w:pgMar w:top="1500" w:right="1200" w:bottom="1140" w:left="1220" w:header="0" w:footer="933" w:gutter="0"/>
          <w:cols w:space="720"/>
        </w:sectPr>
      </w:pPr>
    </w:p>
    <w:p w14:paraId="5F80BF31" w14:textId="77777777" w:rsidR="007D20C2" w:rsidRDefault="00D260D4">
      <w:pPr>
        <w:pStyle w:val="Heading1"/>
        <w:spacing w:before="78"/>
        <w:ind w:left="3706" w:right="3710" w:firstLine="0"/>
        <w:jc w:val="center"/>
      </w:pPr>
      <w:bookmarkStart w:id="10" w:name="_bookmark0"/>
      <w:bookmarkEnd w:id="10"/>
      <w:r>
        <w:lastRenderedPageBreak/>
        <w:t>LIST</w:t>
      </w:r>
      <w:r>
        <w:rPr>
          <w:spacing w:val="-13"/>
        </w:rPr>
        <w:t xml:space="preserve"> </w:t>
      </w:r>
      <w:r>
        <w:t>OF</w:t>
      </w:r>
      <w:r>
        <w:rPr>
          <w:spacing w:val="-11"/>
        </w:rPr>
        <w:t xml:space="preserve"> </w:t>
      </w:r>
      <w:r>
        <w:t>FIGURES</w:t>
      </w:r>
    </w:p>
    <w:p w14:paraId="69339B3B" w14:textId="77777777" w:rsidR="007D20C2" w:rsidRDefault="00D260D4">
      <w:pPr>
        <w:pStyle w:val="BodyText"/>
        <w:tabs>
          <w:tab w:val="left" w:leader="dot" w:pos="8919"/>
        </w:tabs>
        <w:spacing w:before="823"/>
        <w:ind w:left="6"/>
        <w:jc w:val="center"/>
      </w:pPr>
      <w:r>
        <w:t>Figure</w:t>
      </w:r>
      <w:r>
        <w:rPr>
          <w:spacing w:val="-14"/>
        </w:rPr>
        <w:t xml:space="preserve"> </w:t>
      </w:r>
      <w:r>
        <w:t>7.1</w:t>
      </w:r>
      <w:r>
        <w:rPr>
          <w:spacing w:val="-9"/>
        </w:rPr>
        <w:t xml:space="preserve"> </w:t>
      </w:r>
      <w:r>
        <w:t>Process</w:t>
      </w:r>
      <w:r>
        <w:rPr>
          <w:spacing w:val="-7"/>
        </w:rPr>
        <w:t xml:space="preserve"> </w:t>
      </w:r>
      <w:r>
        <w:t>Flow</w:t>
      </w:r>
      <w:r>
        <w:tab/>
        <w:t>8</w:t>
      </w:r>
    </w:p>
    <w:p w14:paraId="7BD71DDE" w14:textId="77777777" w:rsidR="007D20C2" w:rsidRDefault="007D20C2">
      <w:pPr>
        <w:jc w:val="center"/>
        <w:sectPr w:rsidR="007D20C2" w:rsidSect="001F0049">
          <w:pgSz w:w="11920" w:h="16850"/>
          <w:pgMar w:top="1320" w:right="1200" w:bottom="1140" w:left="1220" w:header="0" w:footer="933" w:gutter="0"/>
          <w:cols w:space="720"/>
        </w:sectPr>
      </w:pPr>
    </w:p>
    <w:p w14:paraId="06A1BC06" w14:textId="77777777" w:rsidR="007D20C2" w:rsidRDefault="00D260D4">
      <w:pPr>
        <w:pStyle w:val="Heading1"/>
        <w:numPr>
          <w:ilvl w:val="0"/>
          <w:numId w:val="7"/>
        </w:numPr>
        <w:tabs>
          <w:tab w:val="left" w:pos="461"/>
        </w:tabs>
        <w:spacing w:before="78"/>
      </w:pPr>
      <w:bookmarkStart w:id="11" w:name="_bookmark1"/>
      <w:bookmarkEnd w:id="11"/>
      <w:r>
        <w:lastRenderedPageBreak/>
        <w:t>Background</w:t>
      </w:r>
    </w:p>
    <w:p w14:paraId="05B6D4BA" w14:textId="77777777" w:rsidR="007D20C2" w:rsidRDefault="007D20C2">
      <w:pPr>
        <w:pStyle w:val="BodyText"/>
        <w:rPr>
          <w:b/>
          <w:sz w:val="26"/>
        </w:rPr>
      </w:pPr>
    </w:p>
    <w:p w14:paraId="520B8CEE" w14:textId="77777777" w:rsidR="007D20C2" w:rsidRDefault="007D20C2">
      <w:pPr>
        <w:pStyle w:val="BodyText"/>
        <w:spacing w:before="11"/>
        <w:rPr>
          <w:b/>
          <w:sz w:val="20"/>
        </w:rPr>
      </w:pPr>
    </w:p>
    <w:p w14:paraId="202A6A7E" w14:textId="77777777" w:rsidR="007D20C2" w:rsidRDefault="00D260D4">
      <w:pPr>
        <w:pStyle w:val="BodyText"/>
        <w:spacing w:line="360" w:lineRule="auto"/>
        <w:ind w:left="220" w:right="229"/>
        <w:jc w:val="both"/>
      </w:pPr>
      <w:r>
        <w:t>Time and finances stand out as the two most significant aspects of an individual's daily life,</w:t>
      </w:r>
      <w:r>
        <w:rPr>
          <w:spacing w:val="1"/>
        </w:rPr>
        <w:t xml:space="preserve"> </w:t>
      </w:r>
      <w:r>
        <w:t>irrespective of their professional domain. Technological innovation offers the potential to</w:t>
      </w:r>
      <w:r>
        <w:rPr>
          <w:spacing w:val="1"/>
        </w:rPr>
        <w:t xml:space="preserve"> </w:t>
      </w:r>
      <w:r>
        <w:t>effectively manage both these crucial variables. The escalating global population has spurred</w:t>
      </w:r>
      <w:r>
        <w:rPr>
          <w:spacing w:val="1"/>
        </w:rPr>
        <w:t xml:space="preserve"> </w:t>
      </w:r>
      <w:r>
        <w:t>rapid urbanization in nations worldwide, transforming rural areas into bustling cities. As per</w:t>
      </w:r>
      <w:r>
        <w:rPr>
          <w:spacing w:val="1"/>
        </w:rPr>
        <w:t xml:space="preserve"> </w:t>
      </w:r>
      <w:r>
        <w:t>findings</w:t>
      </w:r>
      <w:r>
        <w:rPr>
          <w:spacing w:val="-1"/>
        </w:rPr>
        <w:t xml:space="preserve"> </w:t>
      </w:r>
      <w:r>
        <w:t>from</w:t>
      </w:r>
      <w:r>
        <w:rPr>
          <w:spacing w:val="-6"/>
        </w:rPr>
        <w:t xml:space="preserve"> </w:t>
      </w:r>
      <w:r>
        <w:t>a</w:t>
      </w:r>
      <w:r>
        <w:rPr>
          <w:spacing w:val="-2"/>
        </w:rPr>
        <w:t xml:space="preserve"> </w:t>
      </w:r>
      <w:r>
        <w:t>survey</w:t>
      </w:r>
      <w:r>
        <w:rPr>
          <w:spacing w:val="-3"/>
        </w:rPr>
        <w:t xml:space="preserve"> </w:t>
      </w:r>
      <w:r>
        <w:t>by</w:t>
      </w:r>
      <w:r>
        <w:rPr>
          <w:spacing w:val="-6"/>
        </w:rPr>
        <w:t xml:space="preserve"> </w:t>
      </w:r>
      <w:r>
        <w:t>Our World</w:t>
      </w:r>
      <w:r>
        <w:rPr>
          <w:spacing w:val="-1"/>
        </w:rPr>
        <w:t xml:space="preserve"> </w:t>
      </w:r>
      <w:r>
        <w:t>in</w:t>
      </w:r>
      <w:r>
        <w:rPr>
          <w:spacing w:val="-4"/>
        </w:rPr>
        <w:t xml:space="preserve"> </w:t>
      </w:r>
      <w:r>
        <w:t>Data,</w:t>
      </w:r>
      <w:r>
        <w:rPr>
          <w:spacing w:val="-4"/>
        </w:rPr>
        <w:t xml:space="preserve"> </w:t>
      </w:r>
      <w:r>
        <w:t>metropolitan</w:t>
      </w:r>
      <w:r>
        <w:rPr>
          <w:spacing w:val="-4"/>
        </w:rPr>
        <w:t xml:space="preserve"> </w:t>
      </w:r>
      <w:r>
        <w:t>areas</w:t>
      </w:r>
      <w:r>
        <w:rPr>
          <w:spacing w:val="-1"/>
        </w:rPr>
        <w:t xml:space="preserve"> </w:t>
      </w:r>
      <w:r>
        <w:t>currently</w:t>
      </w:r>
      <w:r>
        <w:rPr>
          <w:spacing w:val="-3"/>
        </w:rPr>
        <w:t xml:space="preserve"> </w:t>
      </w:r>
      <w:r>
        <w:t>accommodate</w:t>
      </w:r>
      <w:r>
        <w:rPr>
          <w:spacing w:val="-2"/>
        </w:rPr>
        <w:t xml:space="preserve"> </w:t>
      </w:r>
      <w:r>
        <w:t>50%</w:t>
      </w:r>
      <w:r>
        <w:rPr>
          <w:spacing w:val="-58"/>
        </w:rPr>
        <w:t xml:space="preserve"> </w:t>
      </w:r>
      <w:r>
        <w:t>of the world's population. However, the concept of smart cities is still in their infancy, lacking</w:t>
      </w:r>
      <w:r>
        <w:rPr>
          <w:spacing w:val="-57"/>
        </w:rPr>
        <w:t xml:space="preserve"> </w:t>
      </w:r>
      <w:r>
        <w:t>sufficient development to cope with the swift urbanization demands for accessible amenities</w:t>
      </w:r>
      <w:r>
        <w:rPr>
          <w:spacing w:val="1"/>
        </w:rPr>
        <w:t xml:space="preserve"> </w:t>
      </w:r>
      <w:r>
        <w:t>such</w:t>
      </w:r>
      <w:r>
        <w:rPr>
          <w:spacing w:val="-1"/>
        </w:rPr>
        <w:t xml:space="preserve"> </w:t>
      </w:r>
      <w:r>
        <w:t>as dining, shopping, entertainment, and sports.</w:t>
      </w:r>
    </w:p>
    <w:p w14:paraId="16442A0F" w14:textId="77777777" w:rsidR="007D20C2" w:rsidRDefault="007D20C2">
      <w:pPr>
        <w:pStyle w:val="BodyText"/>
        <w:spacing w:before="1"/>
        <w:rPr>
          <w:sz w:val="21"/>
        </w:rPr>
      </w:pPr>
    </w:p>
    <w:p w14:paraId="500E4376" w14:textId="77777777" w:rsidR="007D20C2" w:rsidRDefault="00D260D4">
      <w:pPr>
        <w:pStyle w:val="BodyText"/>
        <w:spacing w:before="1" w:line="360" w:lineRule="auto"/>
        <w:ind w:left="220" w:right="220"/>
        <w:jc w:val="both"/>
      </w:pPr>
      <w:r>
        <w:t>In</w:t>
      </w:r>
      <w:r>
        <w:rPr>
          <w:spacing w:val="-5"/>
        </w:rPr>
        <w:t xml:space="preserve"> </w:t>
      </w:r>
      <w:r>
        <w:t>major</w:t>
      </w:r>
      <w:r>
        <w:rPr>
          <w:spacing w:val="-2"/>
        </w:rPr>
        <w:t xml:space="preserve"> </w:t>
      </w:r>
      <w:r>
        <w:t>cities,</w:t>
      </w:r>
      <w:r>
        <w:rPr>
          <w:spacing w:val="-4"/>
        </w:rPr>
        <w:t xml:space="preserve"> </w:t>
      </w:r>
      <w:r>
        <w:t>there</w:t>
      </w:r>
      <w:r>
        <w:rPr>
          <w:spacing w:val="-2"/>
        </w:rPr>
        <w:t xml:space="preserve"> </w:t>
      </w:r>
      <w:r>
        <w:t>is</w:t>
      </w:r>
      <w:r>
        <w:rPr>
          <w:spacing w:val="-4"/>
        </w:rPr>
        <w:t xml:space="preserve"> </w:t>
      </w:r>
      <w:r>
        <w:t>a</w:t>
      </w:r>
      <w:r>
        <w:rPr>
          <w:spacing w:val="-2"/>
        </w:rPr>
        <w:t xml:space="preserve"> </w:t>
      </w:r>
      <w:r>
        <w:t>shared</w:t>
      </w:r>
      <w:r>
        <w:rPr>
          <w:spacing w:val="-4"/>
        </w:rPr>
        <w:t xml:space="preserve"> </w:t>
      </w:r>
      <w:r>
        <w:t>preference</w:t>
      </w:r>
      <w:r>
        <w:rPr>
          <w:spacing w:val="-4"/>
        </w:rPr>
        <w:t xml:space="preserve"> </w:t>
      </w:r>
      <w:r>
        <w:t>among</w:t>
      </w:r>
      <w:r>
        <w:rPr>
          <w:spacing w:val="1"/>
        </w:rPr>
        <w:t xml:space="preserve"> </w:t>
      </w:r>
      <w:r>
        <w:t>residents</w:t>
      </w:r>
      <w:r>
        <w:rPr>
          <w:spacing w:val="-1"/>
        </w:rPr>
        <w:t xml:space="preserve"> </w:t>
      </w:r>
      <w:r>
        <w:t>for</w:t>
      </w:r>
      <w:r>
        <w:rPr>
          <w:spacing w:val="-5"/>
        </w:rPr>
        <w:t xml:space="preserve"> </w:t>
      </w:r>
      <w:r>
        <w:t>a</w:t>
      </w:r>
      <w:r>
        <w:rPr>
          <w:spacing w:val="-5"/>
        </w:rPr>
        <w:t xml:space="preserve"> </w:t>
      </w:r>
      <w:r>
        <w:t>centralized hub</w:t>
      </w:r>
      <w:r>
        <w:rPr>
          <w:spacing w:val="-9"/>
        </w:rPr>
        <w:t xml:space="preserve"> </w:t>
      </w:r>
      <w:r>
        <w:t>that</w:t>
      </w:r>
      <w:r>
        <w:rPr>
          <w:spacing w:val="-1"/>
        </w:rPr>
        <w:t xml:space="preserve"> </w:t>
      </w:r>
      <w:r>
        <w:t>caters</w:t>
      </w:r>
      <w:r>
        <w:rPr>
          <w:spacing w:val="-6"/>
        </w:rPr>
        <w:t xml:space="preserve"> </w:t>
      </w:r>
      <w:r>
        <w:t>to</w:t>
      </w:r>
      <w:r>
        <w:rPr>
          <w:spacing w:val="-58"/>
        </w:rPr>
        <w:t xml:space="preserve"> </w:t>
      </w:r>
      <w:r>
        <w:t>all necessary extracurricular activities. Strategic placement of businesses in key locations</w:t>
      </w:r>
      <w:r>
        <w:rPr>
          <w:spacing w:val="1"/>
        </w:rPr>
        <w:t xml:space="preserve"> </w:t>
      </w:r>
      <w:r>
        <w:t>within shopping centers becomes essential, capturing customers' attention and potentially</w:t>
      </w:r>
      <w:r>
        <w:rPr>
          <w:spacing w:val="1"/>
        </w:rPr>
        <w:t xml:space="preserve"> </w:t>
      </w:r>
      <w:r>
        <w:t>boosting sales. Presently, shopping centers offer a range of services, including banks, food</w:t>
      </w:r>
      <w:r>
        <w:rPr>
          <w:spacing w:val="1"/>
        </w:rPr>
        <w:t xml:space="preserve"> </w:t>
      </w:r>
      <w:r>
        <w:t>courts,</w:t>
      </w:r>
      <w:r>
        <w:rPr>
          <w:spacing w:val="-12"/>
        </w:rPr>
        <w:t xml:space="preserve"> </w:t>
      </w:r>
      <w:r>
        <w:t>leisure</w:t>
      </w:r>
      <w:r>
        <w:rPr>
          <w:spacing w:val="-10"/>
        </w:rPr>
        <w:t xml:space="preserve"> </w:t>
      </w:r>
      <w:r>
        <w:t>facilities,</w:t>
      </w:r>
      <w:r>
        <w:rPr>
          <w:spacing w:val="-5"/>
        </w:rPr>
        <w:t xml:space="preserve"> </w:t>
      </w:r>
      <w:r>
        <w:t>movie</w:t>
      </w:r>
      <w:r>
        <w:rPr>
          <w:spacing w:val="-12"/>
        </w:rPr>
        <w:t xml:space="preserve"> </w:t>
      </w:r>
      <w:r>
        <w:t>theaters,</w:t>
      </w:r>
      <w:r>
        <w:rPr>
          <w:spacing w:val="-8"/>
        </w:rPr>
        <w:t xml:space="preserve"> </w:t>
      </w:r>
      <w:r>
        <w:t>and</w:t>
      </w:r>
      <w:r>
        <w:rPr>
          <w:spacing w:val="-8"/>
        </w:rPr>
        <w:t xml:space="preserve"> </w:t>
      </w:r>
      <w:r>
        <w:t>playgrounds,</w:t>
      </w:r>
      <w:r>
        <w:rPr>
          <w:spacing w:val="-11"/>
        </w:rPr>
        <w:t xml:space="preserve"> </w:t>
      </w:r>
      <w:r>
        <w:t>consolidating</w:t>
      </w:r>
      <w:r>
        <w:rPr>
          <w:spacing w:val="-7"/>
        </w:rPr>
        <w:t xml:space="preserve"> </w:t>
      </w:r>
      <w:r>
        <w:t>various</w:t>
      </w:r>
      <w:r>
        <w:rPr>
          <w:spacing w:val="-10"/>
        </w:rPr>
        <w:t xml:space="preserve"> </w:t>
      </w:r>
      <w:r>
        <w:t>services</w:t>
      </w:r>
      <w:r>
        <w:rPr>
          <w:spacing w:val="-8"/>
        </w:rPr>
        <w:t xml:space="preserve"> </w:t>
      </w:r>
      <w:r>
        <w:t>in</w:t>
      </w:r>
      <w:r>
        <w:rPr>
          <w:spacing w:val="-11"/>
        </w:rPr>
        <w:t xml:space="preserve"> </w:t>
      </w:r>
      <w:r>
        <w:t>one</w:t>
      </w:r>
      <w:r>
        <w:rPr>
          <w:spacing w:val="-58"/>
        </w:rPr>
        <w:t xml:space="preserve"> </w:t>
      </w:r>
      <w:r>
        <w:t>central</w:t>
      </w:r>
      <w:r>
        <w:rPr>
          <w:spacing w:val="-1"/>
        </w:rPr>
        <w:t xml:space="preserve"> </w:t>
      </w:r>
      <w:r>
        <w:t>area</w:t>
      </w:r>
      <w:r>
        <w:rPr>
          <w:spacing w:val="-1"/>
        </w:rPr>
        <w:t xml:space="preserve"> </w:t>
      </w:r>
      <w:r>
        <w:t>to address the</w:t>
      </w:r>
      <w:r>
        <w:rPr>
          <w:spacing w:val="-1"/>
        </w:rPr>
        <w:t xml:space="preserve"> </w:t>
      </w:r>
      <w:r>
        <w:t>diverse</w:t>
      </w:r>
      <w:r>
        <w:rPr>
          <w:spacing w:val="-1"/>
        </w:rPr>
        <w:t xml:space="preserve"> </w:t>
      </w:r>
      <w:r>
        <w:t>needs of visitors.</w:t>
      </w:r>
    </w:p>
    <w:p w14:paraId="4E3EE0AE" w14:textId="77777777" w:rsidR="007D20C2" w:rsidRDefault="007D20C2">
      <w:pPr>
        <w:pStyle w:val="BodyText"/>
        <w:spacing w:before="8"/>
        <w:rPr>
          <w:sz w:val="20"/>
        </w:rPr>
      </w:pPr>
    </w:p>
    <w:p w14:paraId="5D3E52BE" w14:textId="77777777" w:rsidR="007D20C2" w:rsidRDefault="00D260D4">
      <w:pPr>
        <w:pStyle w:val="BodyText"/>
        <w:spacing w:line="360" w:lineRule="auto"/>
        <w:ind w:left="220" w:right="220"/>
        <w:jc w:val="both"/>
      </w:pPr>
      <w:r>
        <w:t>The</w:t>
      </w:r>
      <w:r>
        <w:rPr>
          <w:spacing w:val="-5"/>
        </w:rPr>
        <w:t xml:space="preserve"> </w:t>
      </w:r>
      <w:r>
        <w:t>availability</w:t>
      </w:r>
      <w:r>
        <w:rPr>
          <w:spacing w:val="-8"/>
        </w:rPr>
        <w:t xml:space="preserve"> </w:t>
      </w:r>
      <w:r>
        <w:t>of</w:t>
      </w:r>
      <w:r>
        <w:rPr>
          <w:spacing w:val="-7"/>
        </w:rPr>
        <w:t xml:space="preserve"> </w:t>
      </w:r>
      <w:r>
        <w:t>sufficient</w:t>
      </w:r>
      <w:r>
        <w:rPr>
          <w:spacing w:val="3"/>
        </w:rPr>
        <w:t xml:space="preserve"> </w:t>
      </w:r>
      <w:r>
        <w:t>parking</w:t>
      </w:r>
      <w:r>
        <w:rPr>
          <w:spacing w:val="1"/>
        </w:rPr>
        <w:t xml:space="preserve"> </w:t>
      </w:r>
      <w:r>
        <w:t>space</w:t>
      </w:r>
      <w:r>
        <w:rPr>
          <w:spacing w:val="-2"/>
        </w:rPr>
        <w:t xml:space="preserve"> </w:t>
      </w:r>
      <w:r>
        <w:t>is</w:t>
      </w:r>
      <w:r>
        <w:rPr>
          <w:spacing w:val="-1"/>
        </w:rPr>
        <w:t xml:space="preserve"> </w:t>
      </w:r>
      <w:r>
        <w:t>a</w:t>
      </w:r>
      <w:r>
        <w:rPr>
          <w:spacing w:val="-5"/>
        </w:rPr>
        <w:t xml:space="preserve"> </w:t>
      </w:r>
      <w:r>
        <w:t>critical</w:t>
      </w:r>
      <w:r>
        <w:rPr>
          <w:spacing w:val="-5"/>
        </w:rPr>
        <w:t xml:space="preserve"> </w:t>
      </w:r>
      <w:r>
        <w:t>consideration, especially</w:t>
      </w:r>
      <w:r>
        <w:rPr>
          <w:spacing w:val="-3"/>
        </w:rPr>
        <w:t xml:space="preserve"> </w:t>
      </w:r>
      <w:r>
        <w:t>for</w:t>
      </w:r>
      <w:r>
        <w:rPr>
          <w:spacing w:val="-5"/>
        </w:rPr>
        <w:t xml:space="preserve"> </w:t>
      </w:r>
      <w:r>
        <w:t>gatherings</w:t>
      </w:r>
      <w:r>
        <w:rPr>
          <w:spacing w:val="-58"/>
        </w:rPr>
        <w:t xml:space="preserve"> </w:t>
      </w:r>
      <w:r>
        <w:t>involving people from diverse geographical backgrounds. Adequate parking is crucial for</w:t>
      </w:r>
      <w:r>
        <w:rPr>
          <w:spacing w:val="1"/>
        </w:rPr>
        <w:t xml:space="preserve"> </w:t>
      </w:r>
      <w:r>
        <w:t>personal vehicles, and shopping centers often provide parking spaces. The swift, secure, and</w:t>
      </w:r>
      <w:r>
        <w:rPr>
          <w:spacing w:val="1"/>
        </w:rPr>
        <w:t xml:space="preserve"> </w:t>
      </w:r>
      <w:r>
        <w:t>reliable availability of parking spaces is directly correlated with increased customer frequency</w:t>
      </w:r>
      <w:r>
        <w:rPr>
          <w:spacing w:val="-57"/>
        </w:rPr>
        <w:t xml:space="preserve"> </w:t>
      </w:r>
      <w:r>
        <w:t>and spending, making it more convenient for drivers to locate available parking spaces. The</w:t>
      </w:r>
      <w:r>
        <w:rPr>
          <w:spacing w:val="1"/>
        </w:rPr>
        <w:t xml:space="preserve"> </w:t>
      </w:r>
      <w:r>
        <w:t>management of vehicles and parking is facilitated by the size of the parking lot, allowing</w:t>
      </w:r>
      <w:r>
        <w:rPr>
          <w:spacing w:val="1"/>
        </w:rPr>
        <w:t xml:space="preserve"> </w:t>
      </w:r>
      <w:r>
        <w:t>workers</w:t>
      </w:r>
      <w:r>
        <w:rPr>
          <w:spacing w:val="-1"/>
        </w:rPr>
        <w:t xml:space="preserve"> </w:t>
      </w:r>
      <w:r>
        <w:t>to easily identify unoccupied spots.</w:t>
      </w:r>
    </w:p>
    <w:p w14:paraId="3AF93391" w14:textId="77777777" w:rsidR="007D20C2" w:rsidRDefault="00D260D4">
      <w:pPr>
        <w:pStyle w:val="BodyText"/>
        <w:spacing w:before="231" w:line="360" w:lineRule="auto"/>
        <w:ind w:left="220" w:right="219"/>
        <w:jc w:val="both"/>
      </w:pPr>
      <w:r>
        <w:t>The</w:t>
      </w:r>
      <w:r>
        <w:rPr>
          <w:spacing w:val="-3"/>
        </w:rPr>
        <w:t xml:space="preserve"> </w:t>
      </w:r>
      <w:r>
        <w:t>implementation</w:t>
      </w:r>
      <w:r>
        <w:rPr>
          <w:spacing w:val="-5"/>
        </w:rPr>
        <w:t xml:space="preserve"> </w:t>
      </w:r>
      <w:r>
        <w:t>of</w:t>
      </w:r>
      <w:r>
        <w:rPr>
          <w:spacing w:val="-8"/>
        </w:rPr>
        <w:t xml:space="preserve"> </w:t>
      </w:r>
      <w:r>
        <w:t>parking</w:t>
      </w:r>
      <w:r>
        <w:rPr>
          <w:spacing w:val="-1"/>
        </w:rPr>
        <w:t xml:space="preserve"> </w:t>
      </w:r>
      <w:r>
        <w:t>vacant detection</w:t>
      </w:r>
      <w:r>
        <w:rPr>
          <w:spacing w:val="-5"/>
        </w:rPr>
        <w:t xml:space="preserve"> </w:t>
      </w:r>
      <w:r>
        <w:t>techniques</w:t>
      </w:r>
      <w:r>
        <w:rPr>
          <w:spacing w:val="-6"/>
        </w:rPr>
        <w:t xml:space="preserve"> </w:t>
      </w:r>
      <w:r>
        <w:t>serves</w:t>
      </w:r>
      <w:r>
        <w:rPr>
          <w:spacing w:val="1"/>
        </w:rPr>
        <w:t xml:space="preserve"> </w:t>
      </w:r>
      <w:r>
        <w:t>various</w:t>
      </w:r>
      <w:r>
        <w:rPr>
          <w:spacing w:val="-4"/>
        </w:rPr>
        <w:t xml:space="preserve"> </w:t>
      </w:r>
      <w:r>
        <w:t>purposes, including</w:t>
      </w:r>
      <w:r>
        <w:rPr>
          <w:spacing w:val="-58"/>
        </w:rPr>
        <w:t xml:space="preserve"> </w:t>
      </w:r>
      <w:r>
        <w:t>autonomous automobile parking, traffic alleviation through quicker identification of available</w:t>
      </w:r>
      <w:r>
        <w:rPr>
          <w:spacing w:val="1"/>
        </w:rPr>
        <w:t xml:space="preserve"> </w:t>
      </w:r>
      <w:r>
        <w:t>parking</w:t>
      </w:r>
      <w:r>
        <w:rPr>
          <w:spacing w:val="1"/>
        </w:rPr>
        <w:t xml:space="preserve"> </w:t>
      </w:r>
      <w:r>
        <w:t>spaces,</w:t>
      </w:r>
      <w:r>
        <w:rPr>
          <w:spacing w:val="1"/>
        </w:rPr>
        <w:t xml:space="preserve"> </w:t>
      </w:r>
      <w:r>
        <w:t>and</w:t>
      </w:r>
      <w:r>
        <w:rPr>
          <w:spacing w:val="1"/>
        </w:rPr>
        <w:t xml:space="preserve"> </w:t>
      </w:r>
      <w:r>
        <w:t>optimization</w:t>
      </w:r>
      <w:r>
        <w:rPr>
          <w:spacing w:val="1"/>
        </w:rPr>
        <w:t xml:space="preserve"> </w:t>
      </w:r>
      <w:r>
        <w:t>of</w:t>
      </w:r>
      <w:r>
        <w:rPr>
          <w:spacing w:val="1"/>
        </w:rPr>
        <w:t xml:space="preserve"> </w:t>
      </w:r>
      <w:r>
        <w:t>customer</w:t>
      </w:r>
      <w:r>
        <w:rPr>
          <w:spacing w:val="1"/>
        </w:rPr>
        <w:t xml:space="preserve"> </w:t>
      </w:r>
      <w:r>
        <w:t>parking</w:t>
      </w:r>
      <w:r>
        <w:rPr>
          <w:spacing w:val="1"/>
        </w:rPr>
        <w:t xml:space="preserve"> </w:t>
      </w:r>
      <w:r>
        <w:t>space</w:t>
      </w:r>
      <w:r>
        <w:rPr>
          <w:spacing w:val="1"/>
        </w:rPr>
        <w:t xml:space="preserve"> </w:t>
      </w:r>
      <w:r>
        <w:t>allocation.</w:t>
      </w:r>
      <w:r>
        <w:rPr>
          <w:spacing w:val="1"/>
        </w:rPr>
        <w:t xml:space="preserve"> </w:t>
      </w:r>
      <w:r>
        <w:t>Contemporary</w:t>
      </w:r>
      <w:r>
        <w:rPr>
          <w:spacing w:val="1"/>
        </w:rPr>
        <w:t xml:space="preserve"> </w:t>
      </w:r>
      <w:r>
        <w:t>algorithms utilize typical machine learning techniques to segregate parking lots, with sensors</w:t>
      </w:r>
      <w:r>
        <w:rPr>
          <w:spacing w:val="1"/>
        </w:rPr>
        <w:t xml:space="preserve"> </w:t>
      </w:r>
      <w:r>
        <w:t>being a prevalent method in literature to locate open parking spaces. Some studies employ</w:t>
      </w:r>
      <w:r>
        <w:rPr>
          <w:spacing w:val="1"/>
        </w:rPr>
        <w:t xml:space="preserve"> </w:t>
      </w:r>
      <w:r>
        <w:t>Support Vector Machines (SVM) and background removal methods to categorize patches as</w:t>
      </w:r>
      <w:r>
        <w:rPr>
          <w:spacing w:val="1"/>
        </w:rPr>
        <w:t xml:space="preserve"> </w:t>
      </w:r>
      <w:r>
        <w:t>either empty or occupied. The recent trend involves an increased reliance on deep convolution</w:t>
      </w:r>
      <w:r>
        <w:rPr>
          <w:spacing w:val="-57"/>
        </w:rPr>
        <w:t xml:space="preserve"> </w:t>
      </w:r>
      <w:r>
        <w:t>neural networks, capitalizing on deep learning breakthroughs in recent years. Proposing a</w:t>
      </w:r>
      <w:r>
        <w:rPr>
          <w:spacing w:val="1"/>
        </w:rPr>
        <w:t xml:space="preserve"> </w:t>
      </w:r>
      <w:r>
        <w:t>straightforward resolution, the use of object detection techniques within deep learning holds</w:t>
      </w:r>
      <w:r>
        <w:rPr>
          <w:spacing w:val="1"/>
        </w:rPr>
        <w:t xml:space="preserve"> </w:t>
      </w:r>
      <w:r>
        <w:t>promise</w:t>
      </w:r>
      <w:r>
        <w:rPr>
          <w:spacing w:val="-1"/>
        </w:rPr>
        <w:t xml:space="preserve"> </w:t>
      </w:r>
      <w:r>
        <w:t>for the</w:t>
      </w:r>
      <w:r>
        <w:rPr>
          <w:spacing w:val="-2"/>
        </w:rPr>
        <w:t xml:space="preserve"> </w:t>
      </w:r>
      <w:r>
        <w:t>development of</w:t>
      </w:r>
      <w:r>
        <w:rPr>
          <w:spacing w:val="-1"/>
        </w:rPr>
        <w:t xml:space="preserve"> </w:t>
      </w:r>
      <w:r>
        <w:t>practical and</w:t>
      </w:r>
      <w:r>
        <w:rPr>
          <w:spacing w:val="-1"/>
        </w:rPr>
        <w:t xml:space="preserve"> </w:t>
      </w:r>
      <w:r>
        <w:t>intelligent bay infrastructure.</w:t>
      </w:r>
    </w:p>
    <w:p w14:paraId="053C14C6" w14:textId="77777777" w:rsidR="007D20C2" w:rsidRDefault="007D20C2">
      <w:pPr>
        <w:spacing w:line="360" w:lineRule="auto"/>
        <w:jc w:val="both"/>
        <w:sectPr w:rsidR="007D20C2" w:rsidSect="001F0049">
          <w:pgSz w:w="11920" w:h="16850"/>
          <w:pgMar w:top="1320" w:right="1200" w:bottom="1120" w:left="1220" w:header="0" w:footer="933" w:gutter="0"/>
          <w:cols w:space="720"/>
        </w:sectPr>
      </w:pPr>
    </w:p>
    <w:p w14:paraId="6CF5B443" w14:textId="77777777" w:rsidR="007D20C2" w:rsidRDefault="00D260D4">
      <w:pPr>
        <w:pStyle w:val="Heading1"/>
        <w:numPr>
          <w:ilvl w:val="0"/>
          <w:numId w:val="7"/>
        </w:numPr>
        <w:tabs>
          <w:tab w:val="left" w:pos="461"/>
        </w:tabs>
        <w:spacing w:before="75"/>
      </w:pPr>
      <w:bookmarkStart w:id="12" w:name="_bookmark2"/>
      <w:bookmarkEnd w:id="12"/>
      <w:r>
        <w:rPr>
          <w:spacing w:val="-2"/>
        </w:rPr>
        <w:lastRenderedPageBreak/>
        <w:t>Problem</w:t>
      </w:r>
      <w:r>
        <w:rPr>
          <w:spacing w:val="-11"/>
        </w:rPr>
        <w:t xml:space="preserve"> </w:t>
      </w:r>
      <w:r>
        <w:rPr>
          <w:spacing w:val="-1"/>
        </w:rPr>
        <w:t>Statement</w:t>
      </w:r>
    </w:p>
    <w:p w14:paraId="2911615B" w14:textId="77777777" w:rsidR="007D20C2" w:rsidRDefault="007D20C2">
      <w:pPr>
        <w:pStyle w:val="BodyText"/>
        <w:spacing w:before="8"/>
        <w:rPr>
          <w:b/>
          <w:sz w:val="26"/>
        </w:rPr>
      </w:pPr>
    </w:p>
    <w:p w14:paraId="1AD0B302" w14:textId="77777777" w:rsidR="007D20C2" w:rsidRDefault="00D260D4">
      <w:pPr>
        <w:pStyle w:val="BodyText"/>
        <w:spacing w:line="360" w:lineRule="auto"/>
        <w:ind w:left="220" w:right="226"/>
        <w:jc w:val="both"/>
      </w:pPr>
      <w:r>
        <w:t>In the last ten years, there has been a substantial increase in private car ownership on a global</w:t>
      </w:r>
      <w:r>
        <w:rPr>
          <w:spacing w:val="1"/>
        </w:rPr>
        <w:t xml:space="preserve"> </w:t>
      </w:r>
      <w:r>
        <w:t>scale. In spite of progress in technology, cities worldwide are grappling with insufficient</w:t>
      </w:r>
      <w:r>
        <w:rPr>
          <w:spacing w:val="1"/>
        </w:rPr>
        <w:t xml:space="preserve"> </w:t>
      </w:r>
      <w:r>
        <w:t>infrastructure</w:t>
      </w:r>
      <w:r>
        <w:rPr>
          <w:spacing w:val="-8"/>
        </w:rPr>
        <w:t xml:space="preserve"> </w:t>
      </w:r>
      <w:r>
        <w:t>and</w:t>
      </w:r>
      <w:r>
        <w:rPr>
          <w:spacing w:val="-6"/>
        </w:rPr>
        <w:t xml:space="preserve"> </w:t>
      </w:r>
      <w:r>
        <w:t>parking</w:t>
      </w:r>
      <w:r>
        <w:rPr>
          <w:spacing w:val="-5"/>
        </w:rPr>
        <w:t xml:space="preserve"> </w:t>
      </w:r>
      <w:r>
        <w:t>availability,</w:t>
      </w:r>
      <w:r>
        <w:rPr>
          <w:spacing w:val="-3"/>
        </w:rPr>
        <w:t xml:space="preserve"> </w:t>
      </w:r>
      <w:r>
        <w:t>leading</w:t>
      </w:r>
      <w:r>
        <w:rPr>
          <w:spacing w:val="-6"/>
        </w:rPr>
        <w:t xml:space="preserve"> </w:t>
      </w:r>
      <w:r>
        <w:t>to</w:t>
      </w:r>
      <w:r>
        <w:rPr>
          <w:spacing w:val="-6"/>
        </w:rPr>
        <w:t xml:space="preserve"> </w:t>
      </w:r>
      <w:r>
        <w:t>heavy</w:t>
      </w:r>
      <w:r>
        <w:rPr>
          <w:spacing w:val="-9"/>
        </w:rPr>
        <w:t xml:space="preserve"> </w:t>
      </w:r>
      <w:r>
        <w:t>traffic,</w:t>
      </w:r>
      <w:r>
        <w:rPr>
          <w:spacing w:val="-6"/>
        </w:rPr>
        <w:t xml:space="preserve"> </w:t>
      </w:r>
      <w:r>
        <w:t>congested</w:t>
      </w:r>
      <w:r>
        <w:rPr>
          <w:spacing w:val="-8"/>
        </w:rPr>
        <w:t xml:space="preserve"> </w:t>
      </w:r>
      <w:r>
        <w:t>roads,</w:t>
      </w:r>
      <w:r>
        <w:rPr>
          <w:spacing w:val="-7"/>
        </w:rPr>
        <w:t xml:space="preserve"> </w:t>
      </w:r>
      <w:r>
        <w:t>pollution,</w:t>
      </w:r>
      <w:r>
        <w:rPr>
          <w:spacing w:val="-5"/>
        </w:rPr>
        <w:t xml:space="preserve"> </w:t>
      </w:r>
      <w:r>
        <w:t>and</w:t>
      </w:r>
      <w:r>
        <w:rPr>
          <w:spacing w:val="-58"/>
        </w:rPr>
        <w:t xml:space="preserve"> </w:t>
      </w:r>
      <w:r>
        <w:t>accidents. The scarcity of parking spaces is often overlooked, overshadowed by other urban</w:t>
      </w:r>
      <w:r>
        <w:rPr>
          <w:spacing w:val="1"/>
        </w:rPr>
        <w:t xml:space="preserve"> </w:t>
      </w:r>
      <w:r>
        <w:t>challenges.</w:t>
      </w:r>
      <w:r>
        <w:rPr>
          <w:spacing w:val="1"/>
        </w:rPr>
        <w:t xml:space="preserve"> </w:t>
      </w:r>
      <w:r>
        <w:t>Limited</w:t>
      </w:r>
      <w:r>
        <w:rPr>
          <w:spacing w:val="1"/>
        </w:rPr>
        <w:t xml:space="preserve"> </w:t>
      </w:r>
      <w:r>
        <w:t>parking</w:t>
      </w:r>
      <w:r>
        <w:rPr>
          <w:spacing w:val="1"/>
        </w:rPr>
        <w:t xml:space="preserve"> </w:t>
      </w:r>
      <w:r>
        <w:t>contributes</w:t>
      </w:r>
      <w:r>
        <w:rPr>
          <w:spacing w:val="1"/>
        </w:rPr>
        <w:t xml:space="preserve"> </w:t>
      </w:r>
      <w:r>
        <w:t>to</w:t>
      </w:r>
      <w:r>
        <w:rPr>
          <w:spacing w:val="1"/>
        </w:rPr>
        <w:t xml:space="preserve"> </w:t>
      </w:r>
      <w:r>
        <w:t>the</w:t>
      </w:r>
      <w:r>
        <w:rPr>
          <w:spacing w:val="1"/>
        </w:rPr>
        <w:t xml:space="preserve"> </w:t>
      </w:r>
      <w:r>
        <w:t>ongoing</w:t>
      </w:r>
      <w:r>
        <w:rPr>
          <w:spacing w:val="1"/>
        </w:rPr>
        <w:t xml:space="preserve"> </w:t>
      </w:r>
      <w:r>
        <w:t>issues</w:t>
      </w:r>
      <w:r>
        <w:rPr>
          <w:spacing w:val="1"/>
        </w:rPr>
        <w:t xml:space="preserve"> </w:t>
      </w:r>
      <w:r>
        <w:t>of</w:t>
      </w:r>
      <w:r>
        <w:rPr>
          <w:spacing w:val="1"/>
        </w:rPr>
        <w:t xml:space="preserve"> </w:t>
      </w:r>
      <w:r>
        <w:t>traffic</w:t>
      </w:r>
      <w:r>
        <w:rPr>
          <w:spacing w:val="1"/>
        </w:rPr>
        <w:t xml:space="preserve"> </w:t>
      </w:r>
      <w:r>
        <w:t>congestion</w:t>
      </w:r>
      <w:r>
        <w:rPr>
          <w:spacing w:val="1"/>
        </w:rPr>
        <w:t xml:space="preserve"> </w:t>
      </w:r>
      <w:r>
        <w:t>and</w:t>
      </w:r>
      <w:r>
        <w:rPr>
          <w:spacing w:val="1"/>
        </w:rPr>
        <w:t xml:space="preserve"> </w:t>
      </w:r>
      <w:r>
        <w:t>environmental</w:t>
      </w:r>
      <w:r>
        <w:rPr>
          <w:spacing w:val="-1"/>
        </w:rPr>
        <w:t xml:space="preserve"> </w:t>
      </w:r>
      <w:r>
        <w:t>concerns.</w:t>
      </w:r>
    </w:p>
    <w:p w14:paraId="53700A20" w14:textId="77777777" w:rsidR="007D20C2" w:rsidRDefault="007D20C2">
      <w:pPr>
        <w:pStyle w:val="BodyText"/>
        <w:spacing w:before="9"/>
        <w:rPr>
          <w:sz w:val="35"/>
        </w:rPr>
      </w:pPr>
    </w:p>
    <w:p w14:paraId="0C414286" w14:textId="77777777" w:rsidR="007D20C2" w:rsidRDefault="00D260D4">
      <w:pPr>
        <w:pStyle w:val="BodyText"/>
        <w:spacing w:line="360" w:lineRule="auto"/>
        <w:ind w:left="220" w:right="231"/>
        <w:jc w:val="both"/>
      </w:pPr>
      <w:r>
        <w:t>The rise in businesses offering transportation services at flexible times has perpetuated the</w:t>
      </w:r>
      <w:r>
        <w:rPr>
          <w:spacing w:val="1"/>
        </w:rPr>
        <w:t xml:space="preserve"> </w:t>
      </w:r>
      <w:r>
        <w:t>routine use of personal automobiles for daily commuting. This reliance emphasizes the need</w:t>
      </w:r>
      <w:r>
        <w:rPr>
          <w:spacing w:val="1"/>
        </w:rPr>
        <w:t xml:space="preserve"> </w:t>
      </w:r>
      <w:r>
        <w:t>for strategically placed parking structures in areas with high traffic flow. The swift expansion</w:t>
      </w:r>
      <w:r>
        <w:rPr>
          <w:spacing w:val="1"/>
        </w:rPr>
        <w:t xml:space="preserve"> </w:t>
      </w:r>
      <w:r>
        <w:t>of urban populations in the past two decades has prompted a heightened interest in the</w:t>
      </w:r>
      <w:r>
        <w:rPr>
          <w:spacing w:val="1"/>
        </w:rPr>
        <w:t xml:space="preserve"> </w:t>
      </w:r>
      <w:r>
        <w:t>exploration of smart parking systems, aiming to mitigate the escalating challenges associated</w:t>
      </w:r>
      <w:r>
        <w:rPr>
          <w:spacing w:val="1"/>
        </w:rPr>
        <w:t xml:space="preserve"> </w:t>
      </w:r>
      <w:r>
        <w:t>with</w:t>
      </w:r>
      <w:r>
        <w:rPr>
          <w:spacing w:val="-1"/>
        </w:rPr>
        <w:t xml:space="preserve"> </w:t>
      </w:r>
      <w:r>
        <w:t>traffic congestion.</w:t>
      </w:r>
    </w:p>
    <w:p w14:paraId="3EA1BA70" w14:textId="77777777" w:rsidR="007D20C2" w:rsidRDefault="007D20C2">
      <w:pPr>
        <w:pStyle w:val="BodyText"/>
        <w:spacing w:before="1"/>
        <w:rPr>
          <w:sz w:val="36"/>
        </w:rPr>
      </w:pPr>
    </w:p>
    <w:p w14:paraId="5D7A3786" w14:textId="77777777" w:rsidR="007D20C2" w:rsidRDefault="00D260D4">
      <w:pPr>
        <w:pStyle w:val="BodyText"/>
        <w:spacing w:before="1" w:line="360" w:lineRule="auto"/>
        <w:ind w:left="220" w:right="236"/>
        <w:jc w:val="both"/>
      </w:pPr>
      <w:r>
        <w:t>Contemporary communication and information engineering methodologies offer prospects for</w:t>
      </w:r>
      <w:r>
        <w:rPr>
          <w:spacing w:val="-57"/>
        </w:rPr>
        <w:t xml:space="preserve"> </w:t>
      </w:r>
      <w:r>
        <w:t>disseminating</w:t>
      </w:r>
      <w:r>
        <w:rPr>
          <w:spacing w:val="1"/>
        </w:rPr>
        <w:t xml:space="preserve"> </w:t>
      </w:r>
      <w:r>
        <w:t>real-time</w:t>
      </w:r>
      <w:r>
        <w:rPr>
          <w:spacing w:val="1"/>
        </w:rPr>
        <w:t xml:space="preserve"> </w:t>
      </w:r>
      <w:r>
        <w:t>parking</w:t>
      </w:r>
      <w:r>
        <w:rPr>
          <w:spacing w:val="1"/>
        </w:rPr>
        <w:t xml:space="preserve"> </w:t>
      </w:r>
      <w:r>
        <w:t>space</w:t>
      </w:r>
      <w:r>
        <w:rPr>
          <w:spacing w:val="1"/>
        </w:rPr>
        <w:t xml:space="preserve"> </w:t>
      </w:r>
      <w:r>
        <w:t>information,</w:t>
      </w:r>
      <w:r>
        <w:rPr>
          <w:spacing w:val="1"/>
        </w:rPr>
        <w:t xml:space="preserve"> </w:t>
      </w:r>
      <w:r>
        <w:t>thereby</w:t>
      </w:r>
      <w:r>
        <w:rPr>
          <w:spacing w:val="1"/>
        </w:rPr>
        <w:t xml:space="preserve"> </w:t>
      </w:r>
      <w:r>
        <w:t>enhancing</w:t>
      </w:r>
      <w:r>
        <w:rPr>
          <w:spacing w:val="1"/>
        </w:rPr>
        <w:t xml:space="preserve"> </w:t>
      </w:r>
      <w:r>
        <w:t>accessibility</w:t>
      </w:r>
      <w:r>
        <w:rPr>
          <w:spacing w:val="1"/>
        </w:rPr>
        <w:t xml:space="preserve"> </w:t>
      </w:r>
      <w:r>
        <w:t>for</w:t>
      </w:r>
      <w:r>
        <w:rPr>
          <w:spacing w:val="1"/>
        </w:rPr>
        <w:t xml:space="preserve"> </w:t>
      </w:r>
      <w:r>
        <w:t>motorists.</w:t>
      </w:r>
      <w:r>
        <w:rPr>
          <w:spacing w:val="1"/>
        </w:rPr>
        <w:t xml:space="preserve"> </w:t>
      </w:r>
      <w:r>
        <w:t>Additionally,</w:t>
      </w:r>
      <w:r>
        <w:rPr>
          <w:spacing w:val="1"/>
        </w:rPr>
        <w:t xml:space="preserve"> </w:t>
      </w:r>
      <w:r>
        <w:t>fast</w:t>
      </w:r>
      <w:r>
        <w:rPr>
          <w:spacing w:val="1"/>
        </w:rPr>
        <w:t xml:space="preserve"> </w:t>
      </w:r>
      <w:r>
        <w:t>rides</w:t>
      </w:r>
      <w:r>
        <w:rPr>
          <w:spacing w:val="1"/>
        </w:rPr>
        <w:t xml:space="preserve"> </w:t>
      </w:r>
      <w:r>
        <w:t>or</w:t>
      </w:r>
      <w:r>
        <w:rPr>
          <w:spacing w:val="1"/>
        </w:rPr>
        <w:t xml:space="preserve"> </w:t>
      </w:r>
      <w:r>
        <w:t>ride-division</w:t>
      </w:r>
      <w:r>
        <w:rPr>
          <w:spacing w:val="1"/>
        </w:rPr>
        <w:t xml:space="preserve"> </w:t>
      </w:r>
      <w:r>
        <w:t>services</w:t>
      </w:r>
      <w:r>
        <w:rPr>
          <w:spacing w:val="1"/>
        </w:rPr>
        <w:t xml:space="preserve"> </w:t>
      </w:r>
      <w:r>
        <w:t>have</w:t>
      </w:r>
      <w:r>
        <w:rPr>
          <w:spacing w:val="1"/>
        </w:rPr>
        <w:t xml:space="preserve"> </w:t>
      </w:r>
      <w:r>
        <w:t>emerged</w:t>
      </w:r>
      <w:r>
        <w:rPr>
          <w:spacing w:val="1"/>
        </w:rPr>
        <w:t xml:space="preserve"> </w:t>
      </w:r>
      <w:r>
        <w:t>as</w:t>
      </w:r>
      <w:r>
        <w:rPr>
          <w:spacing w:val="1"/>
        </w:rPr>
        <w:t xml:space="preserve"> </w:t>
      </w:r>
      <w:r>
        <w:t>alternative</w:t>
      </w:r>
      <w:r>
        <w:rPr>
          <w:spacing w:val="1"/>
        </w:rPr>
        <w:t xml:space="preserve"> </w:t>
      </w:r>
      <w:r>
        <w:t>transportation</w:t>
      </w:r>
      <w:r>
        <w:rPr>
          <w:spacing w:val="-1"/>
        </w:rPr>
        <w:t xml:space="preserve"> </w:t>
      </w:r>
      <w:r>
        <w:t>options, albeit with</w:t>
      </w:r>
      <w:r>
        <w:rPr>
          <w:spacing w:val="-1"/>
        </w:rPr>
        <w:t xml:space="preserve"> </w:t>
      </w:r>
      <w:r>
        <w:t>specific</w:t>
      </w:r>
      <w:r>
        <w:rPr>
          <w:spacing w:val="-1"/>
        </w:rPr>
        <w:t xml:space="preserve"> </w:t>
      </w:r>
      <w:r>
        <w:t>restrictions tied to</w:t>
      </w:r>
      <w:r>
        <w:rPr>
          <w:spacing w:val="-1"/>
        </w:rPr>
        <w:t xml:space="preserve"> </w:t>
      </w:r>
      <w:r>
        <w:t>accessibility.</w:t>
      </w:r>
    </w:p>
    <w:p w14:paraId="34B0EB8B" w14:textId="77777777" w:rsidR="007D20C2" w:rsidRDefault="007D20C2">
      <w:pPr>
        <w:pStyle w:val="BodyText"/>
        <w:spacing w:before="10"/>
        <w:rPr>
          <w:sz w:val="35"/>
        </w:rPr>
      </w:pPr>
    </w:p>
    <w:p w14:paraId="02490180" w14:textId="77777777" w:rsidR="007D20C2" w:rsidRDefault="00D260D4">
      <w:pPr>
        <w:pStyle w:val="BodyText"/>
        <w:spacing w:before="1" w:line="360" w:lineRule="auto"/>
        <w:ind w:left="220" w:right="236"/>
        <w:jc w:val="both"/>
      </w:pPr>
      <w:r>
        <w:t>The</w:t>
      </w:r>
      <w:r>
        <w:rPr>
          <w:spacing w:val="-11"/>
        </w:rPr>
        <w:t xml:space="preserve"> </w:t>
      </w:r>
      <w:r>
        <w:t>presence</w:t>
      </w:r>
      <w:r>
        <w:rPr>
          <w:spacing w:val="-7"/>
        </w:rPr>
        <w:t xml:space="preserve"> </w:t>
      </w:r>
      <w:r>
        <w:t>of</w:t>
      </w:r>
      <w:r>
        <w:rPr>
          <w:spacing w:val="-9"/>
        </w:rPr>
        <w:t xml:space="preserve"> </w:t>
      </w:r>
      <w:r>
        <w:t>appropriate,</w:t>
      </w:r>
      <w:r>
        <w:rPr>
          <w:spacing w:val="-7"/>
        </w:rPr>
        <w:t xml:space="preserve"> </w:t>
      </w:r>
      <w:r>
        <w:t>secure,</w:t>
      </w:r>
      <w:r>
        <w:rPr>
          <w:spacing w:val="-6"/>
        </w:rPr>
        <w:t xml:space="preserve"> </w:t>
      </w:r>
      <w:r>
        <w:t>and</w:t>
      </w:r>
      <w:r>
        <w:rPr>
          <w:spacing w:val="-7"/>
        </w:rPr>
        <w:t xml:space="preserve"> </w:t>
      </w:r>
      <w:r>
        <w:t>well-managed</w:t>
      </w:r>
      <w:r>
        <w:rPr>
          <w:spacing w:val="-6"/>
        </w:rPr>
        <w:t xml:space="preserve"> </w:t>
      </w:r>
      <w:r>
        <w:t>parking</w:t>
      </w:r>
      <w:r>
        <w:rPr>
          <w:spacing w:val="-6"/>
        </w:rPr>
        <w:t xml:space="preserve"> </w:t>
      </w:r>
      <w:r>
        <w:t>spaces</w:t>
      </w:r>
      <w:r>
        <w:rPr>
          <w:spacing w:val="-6"/>
        </w:rPr>
        <w:t xml:space="preserve"> </w:t>
      </w:r>
      <w:r>
        <w:t>significantly</w:t>
      </w:r>
      <w:r>
        <w:rPr>
          <w:spacing w:val="-6"/>
        </w:rPr>
        <w:t xml:space="preserve"> </w:t>
      </w:r>
      <w:r>
        <w:t>influences</w:t>
      </w:r>
      <w:r>
        <w:rPr>
          <w:spacing w:val="-58"/>
        </w:rPr>
        <w:t xml:space="preserve"> </w:t>
      </w:r>
      <w:r>
        <w:t>consumer behavior, leading to increased business patronage. Smart technologies, such as</w:t>
      </w:r>
      <w:r>
        <w:rPr>
          <w:spacing w:val="1"/>
        </w:rPr>
        <w:t xml:space="preserve"> </w:t>
      </w:r>
      <w:r>
        <w:t>exposure associations in parking management, can optimize parking for workers, reduce</w:t>
      </w:r>
      <w:r>
        <w:rPr>
          <w:spacing w:val="1"/>
        </w:rPr>
        <w:t xml:space="preserve"> </w:t>
      </w:r>
      <w:r>
        <w:t>transportation time spent searching for spots, and accommodate autonomous vehicles and</w:t>
      </w:r>
      <w:r>
        <w:rPr>
          <w:spacing w:val="1"/>
        </w:rPr>
        <w:t xml:space="preserve"> </w:t>
      </w:r>
      <w:r>
        <w:t>robotic</w:t>
      </w:r>
      <w:r>
        <w:rPr>
          <w:spacing w:val="-1"/>
        </w:rPr>
        <w:t xml:space="preserve"> </w:t>
      </w:r>
      <w:r>
        <w:t>parking solutions.</w:t>
      </w:r>
    </w:p>
    <w:p w14:paraId="45CB4259" w14:textId="77777777" w:rsidR="007D20C2" w:rsidRDefault="007D20C2">
      <w:pPr>
        <w:pStyle w:val="BodyText"/>
        <w:spacing w:before="3"/>
        <w:rPr>
          <w:sz w:val="36"/>
        </w:rPr>
      </w:pPr>
    </w:p>
    <w:p w14:paraId="21BD28AD" w14:textId="77777777" w:rsidR="007D20C2" w:rsidRDefault="00D260D4">
      <w:pPr>
        <w:pStyle w:val="BodyText"/>
        <w:spacing w:line="360" w:lineRule="auto"/>
        <w:ind w:left="220" w:right="231"/>
        <w:jc w:val="both"/>
      </w:pPr>
      <w:r>
        <w:t>While contemporary methods like image segmentation and Convolutional Neural Networks</w:t>
      </w:r>
      <w:r>
        <w:rPr>
          <w:spacing w:val="1"/>
        </w:rPr>
        <w:t xml:space="preserve"> </w:t>
      </w:r>
      <w:r>
        <w:t>(CNNs) have been employed for identification parking area, challenges persist, especially in</w:t>
      </w:r>
      <w:r>
        <w:rPr>
          <w:spacing w:val="1"/>
        </w:rPr>
        <w:t xml:space="preserve"> </w:t>
      </w:r>
      <w:r>
        <w:t>less-than-ideal conditions like low-light situations. Notably, the work of Amato and Carrara</w:t>
      </w:r>
      <w:r>
        <w:rPr>
          <w:spacing w:val="1"/>
        </w:rPr>
        <w:t xml:space="preserve"> </w:t>
      </w:r>
      <w:r>
        <w:t>(2020) introduced innovative image segmentation and CNN techniques to detect open parking</w:t>
      </w:r>
      <w:r>
        <w:rPr>
          <w:spacing w:val="-57"/>
        </w:rPr>
        <w:t xml:space="preserve"> </w:t>
      </w:r>
      <w:r>
        <w:t>spaces.</w:t>
      </w:r>
    </w:p>
    <w:p w14:paraId="70CE453E" w14:textId="77777777" w:rsidR="007D20C2" w:rsidRDefault="00D260D4">
      <w:pPr>
        <w:pStyle w:val="BodyText"/>
        <w:spacing w:before="1" w:line="360" w:lineRule="auto"/>
        <w:ind w:left="220" w:right="242"/>
        <w:jc w:val="both"/>
      </w:pPr>
      <w:r>
        <w:t>Despite these efforts, there is a continued need for improvement in parking space detection.</w:t>
      </w:r>
      <w:r>
        <w:rPr>
          <w:spacing w:val="1"/>
        </w:rPr>
        <w:t xml:space="preserve"> </w:t>
      </w:r>
      <w:r>
        <w:t>This research aims to discuss the challenges associated with exposure in various scenarios,</w:t>
      </w:r>
      <w:r>
        <w:rPr>
          <w:spacing w:val="1"/>
        </w:rPr>
        <w:t xml:space="preserve"> </w:t>
      </w:r>
      <w:r>
        <w:t>contributing</w:t>
      </w:r>
      <w:r>
        <w:rPr>
          <w:spacing w:val="-2"/>
        </w:rPr>
        <w:t xml:space="preserve"> </w:t>
      </w:r>
      <w:r>
        <w:t>to</w:t>
      </w:r>
      <w:r>
        <w:rPr>
          <w:spacing w:val="-1"/>
        </w:rPr>
        <w:t xml:space="preserve"> </w:t>
      </w:r>
      <w:r>
        <w:t>enhanced</w:t>
      </w:r>
      <w:r>
        <w:rPr>
          <w:spacing w:val="1"/>
        </w:rPr>
        <w:t xml:space="preserve"> </w:t>
      </w:r>
      <w:r>
        <w:t>parking</w:t>
      </w:r>
      <w:r>
        <w:rPr>
          <w:spacing w:val="-1"/>
        </w:rPr>
        <w:t xml:space="preserve"> </w:t>
      </w:r>
      <w:r>
        <w:t>management</w:t>
      </w:r>
      <w:r>
        <w:rPr>
          <w:spacing w:val="-1"/>
        </w:rPr>
        <w:t xml:space="preserve"> </w:t>
      </w:r>
      <w:r>
        <w:t>systems</w:t>
      </w:r>
      <w:r>
        <w:rPr>
          <w:spacing w:val="-1"/>
        </w:rPr>
        <w:t xml:space="preserve"> </w:t>
      </w:r>
      <w:r>
        <w:t>and</w:t>
      </w:r>
      <w:r>
        <w:rPr>
          <w:spacing w:val="-1"/>
        </w:rPr>
        <w:t xml:space="preserve"> </w:t>
      </w:r>
      <w:r>
        <w:t>urban</w:t>
      </w:r>
      <w:r>
        <w:rPr>
          <w:spacing w:val="-2"/>
        </w:rPr>
        <w:t xml:space="preserve"> </w:t>
      </w:r>
      <w:r>
        <w:t>transportation</w:t>
      </w:r>
      <w:r>
        <w:rPr>
          <w:spacing w:val="-1"/>
        </w:rPr>
        <w:t xml:space="preserve"> </w:t>
      </w:r>
      <w:r>
        <w:t>efficiency.</w:t>
      </w:r>
    </w:p>
    <w:p w14:paraId="344357E8" w14:textId="77777777" w:rsidR="007D20C2" w:rsidRDefault="007D20C2">
      <w:pPr>
        <w:spacing w:line="360" w:lineRule="auto"/>
        <w:jc w:val="both"/>
        <w:sectPr w:rsidR="007D20C2" w:rsidSect="001F0049">
          <w:pgSz w:w="11920" w:h="16850"/>
          <w:pgMar w:top="1260" w:right="1200" w:bottom="1140" w:left="1220" w:header="0" w:footer="933" w:gutter="0"/>
          <w:cols w:space="720"/>
        </w:sectPr>
      </w:pPr>
    </w:p>
    <w:p w14:paraId="169026D7" w14:textId="77777777" w:rsidR="007D20C2" w:rsidRDefault="007D20C2">
      <w:pPr>
        <w:pStyle w:val="BodyText"/>
        <w:spacing w:before="11"/>
        <w:rPr>
          <w:sz w:val="25"/>
        </w:rPr>
      </w:pPr>
    </w:p>
    <w:p w14:paraId="332ECB7D" w14:textId="77777777" w:rsidR="007D20C2" w:rsidRDefault="00D260D4">
      <w:pPr>
        <w:pStyle w:val="Heading1"/>
        <w:numPr>
          <w:ilvl w:val="1"/>
          <w:numId w:val="7"/>
        </w:numPr>
        <w:tabs>
          <w:tab w:val="left" w:pos="581"/>
        </w:tabs>
        <w:spacing w:before="90"/>
        <w:jc w:val="both"/>
      </w:pPr>
      <w:bookmarkStart w:id="13" w:name="_bookmark3"/>
      <w:bookmarkEnd w:id="13"/>
      <w:r>
        <w:rPr>
          <w:spacing w:val="-2"/>
        </w:rPr>
        <w:t>Related</w:t>
      </w:r>
      <w:r>
        <w:rPr>
          <w:spacing w:val="-13"/>
        </w:rPr>
        <w:t xml:space="preserve"> </w:t>
      </w:r>
      <w:r>
        <w:rPr>
          <w:spacing w:val="-1"/>
        </w:rPr>
        <w:t>Research</w:t>
      </w:r>
    </w:p>
    <w:p w14:paraId="25415BE5" w14:textId="77777777" w:rsidR="007D20C2" w:rsidRDefault="00D260D4">
      <w:pPr>
        <w:pStyle w:val="ListParagraph"/>
        <w:numPr>
          <w:ilvl w:val="2"/>
          <w:numId w:val="7"/>
        </w:numPr>
        <w:tabs>
          <w:tab w:val="left" w:pos="941"/>
        </w:tabs>
        <w:spacing w:before="2" w:line="360" w:lineRule="auto"/>
        <w:ind w:right="233"/>
        <w:jc w:val="both"/>
        <w:rPr>
          <w:sz w:val="24"/>
        </w:rPr>
      </w:pPr>
      <w:r>
        <w:rPr>
          <w:sz w:val="24"/>
        </w:rPr>
        <w:t>(Hamada et al., 2015; Lee and Seo, 2016; Lee et al., 2016). A method based on lines</w:t>
      </w:r>
      <w:r>
        <w:rPr>
          <w:spacing w:val="1"/>
          <w:sz w:val="24"/>
        </w:rPr>
        <w:t xml:space="preserve"> </w:t>
      </w:r>
      <w:r>
        <w:rPr>
          <w:sz w:val="24"/>
        </w:rPr>
        <w:t>initially identifies markings of parking slots in the image, then clusters and fits the</w:t>
      </w:r>
      <w:r>
        <w:rPr>
          <w:spacing w:val="1"/>
          <w:sz w:val="24"/>
        </w:rPr>
        <w:t xml:space="preserve"> </w:t>
      </w:r>
      <w:r>
        <w:rPr>
          <w:sz w:val="24"/>
        </w:rPr>
        <w:t>straight</w:t>
      </w:r>
      <w:r>
        <w:rPr>
          <w:spacing w:val="-5"/>
          <w:sz w:val="24"/>
        </w:rPr>
        <w:t xml:space="preserve"> </w:t>
      </w:r>
      <w:r>
        <w:rPr>
          <w:sz w:val="24"/>
        </w:rPr>
        <w:t>lines,</w:t>
      </w:r>
      <w:r>
        <w:rPr>
          <w:spacing w:val="-5"/>
          <w:sz w:val="24"/>
        </w:rPr>
        <w:t xml:space="preserve"> </w:t>
      </w:r>
      <w:r>
        <w:rPr>
          <w:sz w:val="24"/>
        </w:rPr>
        <w:t>and</w:t>
      </w:r>
      <w:r>
        <w:rPr>
          <w:spacing w:val="-6"/>
          <w:sz w:val="24"/>
        </w:rPr>
        <w:t xml:space="preserve"> </w:t>
      </w:r>
      <w:r>
        <w:rPr>
          <w:sz w:val="24"/>
        </w:rPr>
        <w:t>creates</w:t>
      </w:r>
      <w:r>
        <w:rPr>
          <w:spacing w:val="-6"/>
          <w:sz w:val="24"/>
        </w:rPr>
        <w:t xml:space="preserve"> </w:t>
      </w:r>
      <w:r>
        <w:rPr>
          <w:sz w:val="24"/>
        </w:rPr>
        <w:t>parking</w:t>
      </w:r>
      <w:r>
        <w:rPr>
          <w:spacing w:val="-6"/>
          <w:sz w:val="24"/>
        </w:rPr>
        <w:t xml:space="preserve"> </w:t>
      </w:r>
      <w:r>
        <w:rPr>
          <w:sz w:val="24"/>
        </w:rPr>
        <w:t>spaces</w:t>
      </w:r>
      <w:r>
        <w:rPr>
          <w:spacing w:val="-7"/>
          <w:sz w:val="24"/>
        </w:rPr>
        <w:t xml:space="preserve"> </w:t>
      </w:r>
      <w:r>
        <w:rPr>
          <w:sz w:val="24"/>
        </w:rPr>
        <w:t>using</w:t>
      </w:r>
      <w:r>
        <w:rPr>
          <w:spacing w:val="-6"/>
          <w:sz w:val="24"/>
        </w:rPr>
        <w:t xml:space="preserve"> </w:t>
      </w:r>
      <w:r>
        <w:rPr>
          <w:sz w:val="24"/>
        </w:rPr>
        <w:t>geometric</w:t>
      </w:r>
      <w:r>
        <w:rPr>
          <w:spacing w:val="-4"/>
          <w:sz w:val="24"/>
        </w:rPr>
        <w:t xml:space="preserve"> </w:t>
      </w:r>
      <w:r>
        <w:rPr>
          <w:sz w:val="24"/>
        </w:rPr>
        <w:t>information</w:t>
      </w:r>
      <w:r>
        <w:rPr>
          <w:spacing w:val="-5"/>
          <w:sz w:val="24"/>
        </w:rPr>
        <w:t xml:space="preserve"> </w:t>
      </w:r>
      <w:r>
        <w:rPr>
          <w:sz w:val="24"/>
        </w:rPr>
        <w:t>from</w:t>
      </w:r>
      <w:r>
        <w:rPr>
          <w:spacing w:val="-8"/>
          <w:sz w:val="24"/>
        </w:rPr>
        <w:t xml:space="preserve"> </w:t>
      </w:r>
      <w:r>
        <w:rPr>
          <w:sz w:val="24"/>
        </w:rPr>
        <w:t>the</w:t>
      </w:r>
      <w:r>
        <w:rPr>
          <w:spacing w:val="-6"/>
          <w:sz w:val="24"/>
        </w:rPr>
        <w:t xml:space="preserve"> </w:t>
      </w:r>
      <w:r>
        <w:rPr>
          <w:sz w:val="24"/>
        </w:rPr>
        <w:t>parking</w:t>
      </w:r>
      <w:r>
        <w:rPr>
          <w:spacing w:val="-58"/>
          <w:sz w:val="24"/>
        </w:rPr>
        <w:t xml:space="preserve"> </w:t>
      </w:r>
      <w:r>
        <w:rPr>
          <w:sz w:val="24"/>
        </w:rPr>
        <w:t>slots. However, this line-based approach lacks the capability to differentiate between</w:t>
      </w:r>
      <w:r>
        <w:rPr>
          <w:spacing w:val="1"/>
          <w:sz w:val="24"/>
        </w:rPr>
        <w:t xml:space="preserve"> </w:t>
      </w:r>
      <w:r>
        <w:rPr>
          <w:sz w:val="24"/>
        </w:rPr>
        <w:t>several</w:t>
      </w:r>
      <w:r>
        <w:rPr>
          <w:spacing w:val="-1"/>
          <w:sz w:val="24"/>
        </w:rPr>
        <w:t xml:space="preserve"> </w:t>
      </w:r>
      <w:r>
        <w:rPr>
          <w:sz w:val="24"/>
        </w:rPr>
        <w:t>types</w:t>
      </w:r>
      <w:r>
        <w:rPr>
          <w:spacing w:val="-1"/>
          <w:sz w:val="24"/>
        </w:rPr>
        <w:t xml:space="preserve"> </w:t>
      </w:r>
      <w:r>
        <w:rPr>
          <w:sz w:val="24"/>
        </w:rPr>
        <w:t>of</w:t>
      </w:r>
      <w:r>
        <w:rPr>
          <w:spacing w:val="-1"/>
          <w:sz w:val="24"/>
        </w:rPr>
        <w:t xml:space="preserve"> </w:t>
      </w:r>
      <w:r>
        <w:rPr>
          <w:sz w:val="24"/>
        </w:rPr>
        <w:t>parking</w:t>
      </w:r>
      <w:r>
        <w:rPr>
          <w:spacing w:val="-1"/>
          <w:sz w:val="24"/>
        </w:rPr>
        <w:t xml:space="preserve"> </w:t>
      </w:r>
      <w:r>
        <w:rPr>
          <w:sz w:val="24"/>
        </w:rPr>
        <w:t>slots, such</w:t>
      </w:r>
      <w:r>
        <w:rPr>
          <w:spacing w:val="-1"/>
          <w:sz w:val="24"/>
        </w:rPr>
        <w:t xml:space="preserve"> </w:t>
      </w:r>
      <w:r>
        <w:rPr>
          <w:sz w:val="24"/>
        </w:rPr>
        <w:t>as</w:t>
      </w:r>
      <w:r>
        <w:rPr>
          <w:spacing w:val="-1"/>
          <w:sz w:val="24"/>
        </w:rPr>
        <w:t xml:space="preserve"> </w:t>
      </w:r>
      <w:r>
        <w:rPr>
          <w:sz w:val="24"/>
        </w:rPr>
        <w:t>parallel,</w:t>
      </w:r>
      <w:r>
        <w:rPr>
          <w:spacing w:val="-1"/>
          <w:sz w:val="24"/>
        </w:rPr>
        <w:t xml:space="preserve"> </w:t>
      </w:r>
      <w:r>
        <w:rPr>
          <w:sz w:val="24"/>
        </w:rPr>
        <w:t>vertical,</w:t>
      </w:r>
      <w:r>
        <w:rPr>
          <w:spacing w:val="-1"/>
          <w:sz w:val="24"/>
        </w:rPr>
        <w:t xml:space="preserve"> </w:t>
      </w:r>
      <w:r>
        <w:rPr>
          <w:sz w:val="24"/>
        </w:rPr>
        <w:t>and slanted</w:t>
      </w:r>
      <w:r>
        <w:rPr>
          <w:spacing w:val="-1"/>
          <w:sz w:val="24"/>
        </w:rPr>
        <w:t xml:space="preserve"> </w:t>
      </w:r>
      <w:r>
        <w:rPr>
          <w:sz w:val="24"/>
        </w:rPr>
        <w:t>parking spaces.</w:t>
      </w:r>
    </w:p>
    <w:p w14:paraId="576F1FBB" w14:textId="77777777" w:rsidR="007D20C2" w:rsidRDefault="00D260D4">
      <w:pPr>
        <w:pStyle w:val="ListParagraph"/>
        <w:numPr>
          <w:ilvl w:val="2"/>
          <w:numId w:val="7"/>
        </w:numPr>
        <w:tabs>
          <w:tab w:val="left" w:pos="941"/>
        </w:tabs>
        <w:spacing w:before="59" w:line="360" w:lineRule="auto"/>
        <w:ind w:right="232"/>
        <w:jc w:val="both"/>
        <w:rPr>
          <w:sz w:val="24"/>
        </w:rPr>
      </w:pPr>
      <w:r>
        <w:rPr>
          <w:sz w:val="24"/>
        </w:rPr>
        <w:t>(L. Zhang et al. 2017) discussed Vision based Parking Slot Detection System using</w:t>
      </w:r>
      <w:r>
        <w:rPr>
          <w:spacing w:val="1"/>
          <w:sz w:val="24"/>
        </w:rPr>
        <w:t xml:space="preserve"> </w:t>
      </w:r>
      <w:r>
        <w:rPr>
          <w:sz w:val="24"/>
        </w:rPr>
        <w:t>DCNN-based Approach and A Large-scale Benchmark Dataset. In this study authors</w:t>
      </w:r>
      <w:r>
        <w:rPr>
          <w:spacing w:val="1"/>
          <w:sz w:val="24"/>
        </w:rPr>
        <w:t xml:space="preserve"> </w:t>
      </w:r>
      <w:r>
        <w:rPr>
          <w:sz w:val="24"/>
        </w:rPr>
        <w:t>recognize uniform color in slot markings. Yet, it had its imperfections, particularly in</w:t>
      </w:r>
      <w:r>
        <w:rPr>
          <w:spacing w:val="1"/>
          <w:sz w:val="24"/>
        </w:rPr>
        <w:t xml:space="preserve"> </w:t>
      </w:r>
      <w:r>
        <w:rPr>
          <w:sz w:val="24"/>
        </w:rPr>
        <w:t>varying lighting conditions. To refine the precision of parking slot detection, a set of</w:t>
      </w:r>
      <w:r>
        <w:rPr>
          <w:spacing w:val="1"/>
          <w:sz w:val="24"/>
        </w:rPr>
        <w:t xml:space="preserve"> </w:t>
      </w:r>
      <w:r>
        <w:rPr>
          <w:sz w:val="24"/>
        </w:rPr>
        <w:t>methods</w:t>
      </w:r>
      <w:r>
        <w:rPr>
          <w:spacing w:val="-1"/>
          <w:sz w:val="24"/>
        </w:rPr>
        <w:t xml:space="preserve"> </w:t>
      </w:r>
      <w:r>
        <w:rPr>
          <w:sz w:val="24"/>
        </w:rPr>
        <w:t>based on lines has been suggested.</w:t>
      </w:r>
    </w:p>
    <w:p w14:paraId="5D2123F8" w14:textId="77777777" w:rsidR="007D20C2" w:rsidRDefault="007D20C2">
      <w:pPr>
        <w:pStyle w:val="BodyText"/>
        <w:spacing w:before="3"/>
        <w:rPr>
          <w:sz w:val="36"/>
        </w:rPr>
      </w:pPr>
    </w:p>
    <w:p w14:paraId="5B6DD588" w14:textId="77777777" w:rsidR="007D20C2" w:rsidRDefault="00D260D4">
      <w:pPr>
        <w:pStyle w:val="ListParagraph"/>
        <w:numPr>
          <w:ilvl w:val="2"/>
          <w:numId w:val="7"/>
        </w:numPr>
        <w:tabs>
          <w:tab w:val="left" w:pos="941"/>
        </w:tabs>
        <w:spacing w:line="360" w:lineRule="auto"/>
        <w:ind w:right="224"/>
        <w:jc w:val="both"/>
        <w:rPr>
          <w:sz w:val="24"/>
        </w:rPr>
      </w:pPr>
      <w:r>
        <w:rPr>
          <w:sz w:val="24"/>
        </w:rPr>
        <w:t>(Li and Zhao 2018) The amalgamation of line and marking point detection for parking</w:t>
      </w:r>
      <w:r>
        <w:rPr>
          <w:spacing w:val="-57"/>
          <w:sz w:val="24"/>
        </w:rPr>
        <w:t xml:space="preserve"> </w:t>
      </w:r>
      <w:r>
        <w:rPr>
          <w:sz w:val="24"/>
        </w:rPr>
        <w:t>slots is implemented to enhance detection performance. Nonetheless, these methods</w:t>
      </w:r>
      <w:r>
        <w:rPr>
          <w:spacing w:val="1"/>
          <w:sz w:val="24"/>
        </w:rPr>
        <w:t xml:space="preserve"> </w:t>
      </w:r>
      <w:r>
        <w:rPr>
          <w:sz w:val="24"/>
        </w:rPr>
        <w:t>rely</w:t>
      </w:r>
      <w:r>
        <w:rPr>
          <w:spacing w:val="-8"/>
          <w:sz w:val="24"/>
        </w:rPr>
        <w:t xml:space="preserve"> </w:t>
      </w:r>
      <w:r>
        <w:rPr>
          <w:sz w:val="24"/>
        </w:rPr>
        <w:t>on</w:t>
      </w:r>
      <w:r>
        <w:rPr>
          <w:spacing w:val="-6"/>
          <w:sz w:val="24"/>
        </w:rPr>
        <w:t xml:space="preserve"> </w:t>
      </w:r>
      <w:r>
        <w:rPr>
          <w:sz w:val="24"/>
        </w:rPr>
        <w:t>low-level</w:t>
      </w:r>
      <w:r>
        <w:rPr>
          <w:spacing w:val="-8"/>
          <w:sz w:val="24"/>
        </w:rPr>
        <w:t xml:space="preserve"> </w:t>
      </w:r>
      <w:r>
        <w:rPr>
          <w:sz w:val="24"/>
        </w:rPr>
        <w:t>visual</w:t>
      </w:r>
      <w:r>
        <w:rPr>
          <w:spacing w:val="-8"/>
          <w:sz w:val="24"/>
        </w:rPr>
        <w:t xml:space="preserve"> </w:t>
      </w:r>
      <w:r>
        <w:rPr>
          <w:sz w:val="24"/>
        </w:rPr>
        <w:t>features</w:t>
      </w:r>
      <w:r>
        <w:rPr>
          <w:spacing w:val="-6"/>
          <w:sz w:val="24"/>
        </w:rPr>
        <w:t xml:space="preserve"> </w:t>
      </w:r>
      <w:r>
        <w:rPr>
          <w:sz w:val="24"/>
        </w:rPr>
        <w:t>and</w:t>
      </w:r>
      <w:r>
        <w:rPr>
          <w:spacing w:val="-3"/>
          <w:sz w:val="24"/>
        </w:rPr>
        <w:t xml:space="preserve"> </w:t>
      </w:r>
      <w:r>
        <w:rPr>
          <w:sz w:val="24"/>
        </w:rPr>
        <w:t>may</w:t>
      </w:r>
      <w:r>
        <w:rPr>
          <w:spacing w:val="-8"/>
          <w:sz w:val="24"/>
        </w:rPr>
        <w:t xml:space="preserve"> </w:t>
      </w:r>
      <w:r>
        <w:rPr>
          <w:sz w:val="24"/>
        </w:rPr>
        <w:t>lack</w:t>
      </w:r>
      <w:r>
        <w:rPr>
          <w:spacing w:val="-6"/>
          <w:sz w:val="24"/>
        </w:rPr>
        <w:t xml:space="preserve"> </w:t>
      </w:r>
      <w:r>
        <w:rPr>
          <w:sz w:val="24"/>
        </w:rPr>
        <w:t>robustness</w:t>
      </w:r>
      <w:r>
        <w:rPr>
          <w:spacing w:val="-3"/>
          <w:sz w:val="24"/>
        </w:rPr>
        <w:t xml:space="preserve"> </w:t>
      </w:r>
      <w:r>
        <w:rPr>
          <w:sz w:val="24"/>
        </w:rPr>
        <w:t>in</w:t>
      </w:r>
      <w:r>
        <w:rPr>
          <w:spacing w:val="-8"/>
          <w:sz w:val="24"/>
        </w:rPr>
        <w:t xml:space="preserve"> </w:t>
      </w:r>
      <w:r>
        <w:rPr>
          <w:sz w:val="24"/>
        </w:rPr>
        <w:t>challenging</w:t>
      </w:r>
      <w:r>
        <w:rPr>
          <w:spacing w:val="-1"/>
          <w:sz w:val="24"/>
        </w:rPr>
        <w:t xml:space="preserve"> </w:t>
      </w:r>
      <w:r>
        <w:rPr>
          <w:sz w:val="24"/>
        </w:rPr>
        <w:t>environmental</w:t>
      </w:r>
      <w:r>
        <w:rPr>
          <w:spacing w:val="-58"/>
          <w:sz w:val="24"/>
        </w:rPr>
        <w:t xml:space="preserve"> </w:t>
      </w:r>
      <w:r>
        <w:rPr>
          <w:sz w:val="24"/>
        </w:rPr>
        <w:t>conditions.</w:t>
      </w:r>
    </w:p>
    <w:p w14:paraId="1FA5A696" w14:textId="77777777" w:rsidR="007D20C2" w:rsidRDefault="00D260D4">
      <w:pPr>
        <w:pStyle w:val="ListParagraph"/>
        <w:numPr>
          <w:ilvl w:val="2"/>
          <w:numId w:val="7"/>
        </w:numPr>
        <w:tabs>
          <w:tab w:val="left" w:pos="941"/>
        </w:tabs>
        <w:spacing w:before="3" w:line="360" w:lineRule="auto"/>
        <w:ind w:right="273"/>
        <w:rPr>
          <w:sz w:val="24"/>
        </w:rPr>
      </w:pPr>
      <w:r>
        <w:rPr>
          <w:sz w:val="24"/>
        </w:rPr>
        <w:t>(G.</w:t>
      </w:r>
      <w:r>
        <w:rPr>
          <w:spacing w:val="1"/>
          <w:sz w:val="24"/>
        </w:rPr>
        <w:t xml:space="preserve"> </w:t>
      </w:r>
      <w:r>
        <w:rPr>
          <w:sz w:val="24"/>
        </w:rPr>
        <w:t>Khan</w:t>
      </w:r>
      <w:r>
        <w:rPr>
          <w:spacing w:val="3"/>
          <w:sz w:val="24"/>
        </w:rPr>
        <w:t xml:space="preserve"> </w:t>
      </w:r>
      <w:r>
        <w:rPr>
          <w:sz w:val="24"/>
        </w:rPr>
        <w:t>et</w:t>
      </w:r>
      <w:r>
        <w:rPr>
          <w:spacing w:val="2"/>
          <w:sz w:val="24"/>
        </w:rPr>
        <w:t xml:space="preserve"> </w:t>
      </w:r>
      <w:r>
        <w:rPr>
          <w:sz w:val="24"/>
        </w:rPr>
        <w:t>al.</w:t>
      </w:r>
      <w:r>
        <w:rPr>
          <w:spacing w:val="1"/>
          <w:sz w:val="24"/>
        </w:rPr>
        <w:t xml:space="preserve"> </w:t>
      </w:r>
      <w:r>
        <w:rPr>
          <w:sz w:val="24"/>
        </w:rPr>
        <w:t>2019) discussed</w:t>
      </w:r>
      <w:r>
        <w:rPr>
          <w:spacing w:val="2"/>
          <w:sz w:val="24"/>
        </w:rPr>
        <w:t xml:space="preserve"> </w:t>
      </w:r>
      <w:r>
        <w:rPr>
          <w:sz w:val="24"/>
        </w:rPr>
        <w:t>Deep-Learning</w:t>
      </w:r>
      <w:r>
        <w:rPr>
          <w:spacing w:val="1"/>
          <w:sz w:val="24"/>
        </w:rPr>
        <w:t xml:space="preserve"> </w:t>
      </w:r>
      <w:r>
        <w:rPr>
          <w:sz w:val="24"/>
        </w:rPr>
        <w:t>Based</w:t>
      </w:r>
      <w:r>
        <w:rPr>
          <w:spacing w:val="1"/>
          <w:sz w:val="24"/>
        </w:rPr>
        <w:t xml:space="preserve"> </w:t>
      </w:r>
      <w:r>
        <w:rPr>
          <w:sz w:val="24"/>
        </w:rPr>
        <w:t>Vehicle</w:t>
      </w:r>
      <w:r>
        <w:rPr>
          <w:spacing w:val="1"/>
          <w:sz w:val="24"/>
        </w:rPr>
        <w:t xml:space="preserve"> </w:t>
      </w:r>
      <w:r>
        <w:rPr>
          <w:sz w:val="24"/>
        </w:rPr>
        <w:t>Count</w:t>
      </w:r>
      <w:r>
        <w:rPr>
          <w:spacing w:val="1"/>
          <w:sz w:val="24"/>
        </w:rPr>
        <w:t xml:space="preserve"> </w:t>
      </w:r>
      <w:r>
        <w:rPr>
          <w:sz w:val="24"/>
        </w:rPr>
        <w:t>and</w:t>
      </w:r>
      <w:r>
        <w:rPr>
          <w:spacing w:val="3"/>
          <w:sz w:val="24"/>
        </w:rPr>
        <w:t xml:space="preserve"> </w:t>
      </w:r>
      <w:r>
        <w:rPr>
          <w:sz w:val="24"/>
        </w:rPr>
        <w:t>Free</w:t>
      </w:r>
      <w:r>
        <w:rPr>
          <w:spacing w:val="1"/>
          <w:sz w:val="24"/>
        </w:rPr>
        <w:t xml:space="preserve"> </w:t>
      </w:r>
      <w:r>
        <w:rPr>
          <w:sz w:val="24"/>
        </w:rPr>
        <w:t>Parking</w:t>
      </w:r>
      <w:r>
        <w:rPr>
          <w:spacing w:val="-4"/>
          <w:sz w:val="24"/>
        </w:rPr>
        <w:t xml:space="preserve"> </w:t>
      </w:r>
      <w:r>
        <w:rPr>
          <w:sz w:val="24"/>
        </w:rPr>
        <w:t>Slot</w:t>
      </w:r>
      <w:r>
        <w:rPr>
          <w:spacing w:val="-2"/>
          <w:sz w:val="24"/>
        </w:rPr>
        <w:t xml:space="preserve"> </w:t>
      </w:r>
      <w:r>
        <w:rPr>
          <w:sz w:val="24"/>
        </w:rPr>
        <w:t>Detection</w:t>
      </w:r>
      <w:r>
        <w:rPr>
          <w:spacing w:val="-8"/>
          <w:sz w:val="24"/>
        </w:rPr>
        <w:t xml:space="preserve"> </w:t>
      </w:r>
      <w:r>
        <w:rPr>
          <w:sz w:val="24"/>
        </w:rPr>
        <w:t>System</w:t>
      </w:r>
      <w:r>
        <w:rPr>
          <w:spacing w:val="-6"/>
          <w:sz w:val="24"/>
        </w:rPr>
        <w:t xml:space="preserve"> </w:t>
      </w:r>
      <w:r>
        <w:rPr>
          <w:sz w:val="24"/>
        </w:rPr>
        <w:t>In</w:t>
      </w:r>
      <w:r>
        <w:rPr>
          <w:spacing w:val="-9"/>
          <w:sz w:val="24"/>
        </w:rPr>
        <w:t xml:space="preserve"> </w:t>
      </w:r>
      <w:r>
        <w:rPr>
          <w:sz w:val="24"/>
        </w:rPr>
        <w:t>this</w:t>
      </w:r>
      <w:r>
        <w:rPr>
          <w:spacing w:val="-2"/>
          <w:sz w:val="24"/>
        </w:rPr>
        <w:t xml:space="preserve"> </w:t>
      </w:r>
      <w:r>
        <w:rPr>
          <w:sz w:val="24"/>
        </w:rPr>
        <w:t>study</w:t>
      </w:r>
      <w:r>
        <w:rPr>
          <w:spacing w:val="-13"/>
          <w:sz w:val="24"/>
        </w:rPr>
        <w:t xml:space="preserve"> </w:t>
      </w:r>
      <w:r>
        <w:rPr>
          <w:sz w:val="24"/>
        </w:rPr>
        <w:t>author</w:t>
      </w:r>
      <w:r>
        <w:rPr>
          <w:spacing w:val="-2"/>
          <w:sz w:val="24"/>
        </w:rPr>
        <w:t xml:space="preserve"> </w:t>
      </w:r>
      <w:r>
        <w:rPr>
          <w:sz w:val="24"/>
        </w:rPr>
        <w:t>is</w:t>
      </w:r>
      <w:r>
        <w:rPr>
          <w:spacing w:val="-4"/>
          <w:sz w:val="24"/>
        </w:rPr>
        <w:t xml:space="preserve"> </w:t>
      </w:r>
      <w:r>
        <w:rPr>
          <w:sz w:val="24"/>
        </w:rPr>
        <w:t>detecting</w:t>
      </w:r>
      <w:r>
        <w:rPr>
          <w:spacing w:val="-3"/>
          <w:sz w:val="24"/>
        </w:rPr>
        <w:t xml:space="preserve"> </w:t>
      </w:r>
      <w:r>
        <w:rPr>
          <w:sz w:val="24"/>
        </w:rPr>
        <w:t>parking</w:t>
      </w:r>
      <w:r>
        <w:rPr>
          <w:spacing w:val="-4"/>
          <w:sz w:val="24"/>
        </w:rPr>
        <w:t xml:space="preserve"> </w:t>
      </w:r>
      <w:r>
        <w:rPr>
          <w:sz w:val="24"/>
        </w:rPr>
        <w:t>spaces</w:t>
      </w:r>
      <w:r>
        <w:rPr>
          <w:spacing w:val="-2"/>
          <w:sz w:val="24"/>
        </w:rPr>
        <w:t xml:space="preserve"> </w:t>
      </w:r>
      <w:r>
        <w:rPr>
          <w:sz w:val="24"/>
        </w:rPr>
        <w:t>through</w:t>
      </w:r>
      <w:r>
        <w:rPr>
          <w:spacing w:val="-57"/>
          <w:sz w:val="24"/>
        </w:rPr>
        <w:t xml:space="preserve"> </w:t>
      </w:r>
      <w:r>
        <w:rPr>
          <w:sz w:val="24"/>
        </w:rPr>
        <w:t>Faster</w:t>
      </w:r>
      <w:r>
        <w:rPr>
          <w:spacing w:val="37"/>
          <w:sz w:val="24"/>
        </w:rPr>
        <w:t xml:space="preserve"> </w:t>
      </w:r>
      <w:r>
        <w:rPr>
          <w:sz w:val="24"/>
        </w:rPr>
        <w:t>R-CNN.</w:t>
      </w:r>
      <w:r>
        <w:rPr>
          <w:spacing w:val="40"/>
          <w:sz w:val="24"/>
        </w:rPr>
        <w:t xml:space="preserve"> </w:t>
      </w:r>
      <w:r>
        <w:rPr>
          <w:sz w:val="24"/>
        </w:rPr>
        <w:t>Additionally,</w:t>
      </w:r>
      <w:r>
        <w:rPr>
          <w:spacing w:val="40"/>
          <w:sz w:val="24"/>
        </w:rPr>
        <w:t xml:space="preserve"> </w:t>
      </w:r>
      <w:r>
        <w:rPr>
          <w:sz w:val="24"/>
        </w:rPr>
        <w:t>the</w:t>
      </w:r>
      <w:r>
        <w:rPr>
          <w:spacing w:val="38"/>
          <w:sz w:val="24"/>
        </w:rPr>
        <w:t xml:space="preserve"> </w:t>
      </w:r>
      <w:r>
        <w:rPr>
          <w:sz w:val="24"/>
        </w:rPr>
        <w:t>count</w:t>
      </w:r>
      <w:r>
        <w:rPr>
          <w:spacing w:val="40"/>
          <w:sz w:val="24"/>
        </w:rPr>
        <w:t xml:space="preserve"> </w:t>
      </w:r>
      <w:r>
        <w:rPr>
          <w:sz w:val="24"/>
        </w:rPr>
        <w:t>of</w:t>
      </w:r>
      <w:r>
        <w:rPr>
          <w:spacing w:val="39"/>
          <w:sz w:val="24"/>
        </w:rPr>
        <w:t xml:space="preserve"> </w:t>
      </w:r>
      <w:r>
        <w:rPr>
          <w:sz w:val="24"/>
        </w:rPr>
        <w:t>vehicle</w:t>
      </w:r>
      <w:r>
        <w:rPr>
          <w:spacing w:val="38"/>
          <w:sz w:val="24"/>
        </w:rPr>
        <w:t xml:space="preserve"> </w:t>
      </w:r>
      <w:r>
        <w:rPr>
          <w:sz w:val="24"/>
        </w:rPr>
        <w:t>entries</w:t>
      </w:r>
      <w:r>
        <w:rPr>
          <w:spacing w:val="40"/>
          <w:sz w:val="24"/>
        </w:rPr>
        <w:t xml:space="preserve"> </w:t>
      </w:r>
      <w:r>
        <w:rPr>
          <w:sz w:val="24"/>
        </w:rPr>
        <w:t>and</w:t>
      </w:r>
      <w:r>
        <w:rPr>
          <w:spacing w:val="39"/>
          <w:sz w:val="24"/>
        </w:rPr>
        <w:t xml:space="preserve"> </w:t>
      </w:r>
      <w:r>
        <w:rPr>
          <w:sz w:val="24"/>
        </w:rPr>
        <w:t>exits</w:t>
      </w:r>
      <w:r>
        <w:rPr>
          <w:spacing w:val="39"/>
          <w:sz w:val="24"/>
        </w:rPr>
        <w:t xml:space="preserve"> </w:t>
      </w:r>
      <w:r>
        <w:rPr>
          <w:sz w:val="24"/>
        </w:rPr>
        <w:t>is</w:t>
      </w:r>
      <w:r>
        <w:rPr>
          <w:spacing w:val="40"/>
          <w:sz w:val="24"/>
        </w:rPr>
        <w:t xml:space="preserve"> </w:t>
      </w:r>
      <w:r>
        <w:rPr>
          <w:sz w:val="24"/>
        </w:rPr>
        <w:t>determined</w:t>
      </w:r>
      <w:r>
        <w:rPr>
          <w:spacing w:val="1"/>
          <w:sz w:val="24"/>
        </w:rPr>
        <w:t xml:space="preserve"> </w:t>
      </w:r>
      <w:r>
        <w:rPr>
          <w:sz w:val="24"/>
        </w:rPr>
        <w:t>through deep convolution features. The system proposed is assessed on the publicly</w:t>
      </w:r>
      <w:r>
        <w:rPr>
          <w:spacing w:val="1"/>
          <w:sz w:val="24"/>
        </w:rPr>
        <w:t xml:space="preserve"> </w:t>
      </w:r>
      <w:r>
        <w:rPr>
          <w:sz w:val="24"/>
        </w:rPr>
        <w:t>accessible</w:t>
      </w:r>
      <w:r>
        <w:rPr>
          <w:spacing w:val="36"/>
          <w:sz w:val="24"/>
        </w:rPr>
        <w:t xml:space="preserve"> </w:t>
      </w:r>
      <w:r>
        <w:rPr>
          <w:sz w:val="24"/>
        </w:rPr>
        <w:t>PKLot</w:t>
      </w:r>
      <w:r>
        <w:rPr>
          <w:spacing w:val="41"/>
          <w:sz w:val="24"/>
        </w:rPr>
        <w:t xml:space="preserve"> </w:t>
      </w:r>
      <w:r>
        <w:rPr>
          <w:sz w:val="24"/>
        </w:rPr>
        <w:t>dataset,</w:t>
      </w:r>
      <w:r>
        <w:rPr>
          <w:spacing w:val="38"/>
          <w:sz w:val="24"/>
        </w:rPr>
        <w:t xml:space="preserve"> </w:t>
      </w:r>
      <w:r>
        <w:rPr>
          <w:sz w:val="24"/>
        </w:rPr>
        <w:t>achieving</w:t>
      </w:r>
      <w:r>
        <w:rPr>
          <w:spacing w:val="40"/>
          <w:sz w:val="24"/>
        </w:rPr>
        <w:t xml:space="preserve"> </w:t>
      </w:r>
      <w:r>
        <w:rPr>
          <w:sz w:val="24"/>
        </w:rPr>
        <w:t>an</w:t>
      </w:r>
      <w:r>
        <w:rPr>
          <w:spacing w:val="35"/>
          <w:sz w:val="24"/>
        </w:rPr>
        <w:t xml:space="preserve"> </w:t>
      </w:r>
      <w:r>
        <w:rPr>
          <w:sz w:val="24"/>
        </w:rPr>
        <w:t>enhanced</w:t>
      </w:r>
      <w:r>
        <w:rPr>
          <w:spacing w:val="39"/>
          <w:sz w:val="24"/>
        </w:rPr>
        <w:t xml:space="preserve"> </w:t>
      </w:r>
      <w:r>
        <w:rPr>
          <w:sz w:val="24"/>
        </w:rPr>
        <w:t>accuracy</w:t>
      </w:r>
      <w:r>
        <w:rPr>
          <w:spacing w:val="31"/>
          <w:sz w:val="24"/>
        </w:rPr>
        <w:t xml:space="preserve"> </w:t>
      </w:r>
      <w:r>
        <w:rPr>
          <w:sz w:val="24"/>
        </w:rPr>
        <w:t>of</w:t>
      </w:r>
      <w:r>
        <w:rPr>
          <w:spacing w:val="29"/>
          <w:sz w:val="24"/>
        </w:rPr>
        <w:t xml:space="preserve"> </w:t>
      </w:r>
      <w:r>
        <w:rPr>
          <w:sz w:val="24"/>
        </w:rPr>
        <w:t>8%</w:t>
      </w:r>
      <w:r>
        <w:rPr>
          <w:spacing w:val="36"/>
          <w:sz w:val="24"/>
        </w:rPr>
        <w:t xml:space="preserve"> </w:t>
      </w:r>
      <w:r>
        <w:rPr>
          <w:sz w:val="24"/>
        </w:rPr>
        <w:t>compared</w:t>
      </w:r>
      <w:r>
        <w:rPr>
          <w:spacing w:val="40"/>
          <w:sz w:val="24"/>
        </w:rPr>
        <w:t xml:space="preserve"> </w:t>
      </w:r>
      <w:r>
        <w:rPr>
          <w:sz w:val="24"/>
        </w:rPr>
        <w:t>to</w:t>
      </w:r>
      <w:r>
        <w:rPr>
          <w:spacing w:val="35"/>
          <w:sz w:val="24"/>
        </w:rPr>
        <w:t xml:space="preserve"> </w:t>
      </w:r>
      <w:r>
        <w:rPr>
          <w:sz w:val="24"/>
        </w:rPr>
        <w:t>the</w:t>
      </w:r>
      <w:r>
        <w:rPr>
          <w:spacing w:val="-57"/>
          <w:sz w:val="24"/>
        </w:rPr>
        <w:t xml:space="preserve"> </w:t>
      </w:r>
      <w:r>
        <w:rPr>
          <w:sz w:val="24"/>
        </w:rPr>
        <w:t>baseline</w:t>
      </w:r>
      <w:r>
        <w:rPr>
          <w:spacing w:val="-2"/>
          <w:sz w:val="24"/>
        </w:rPr>
        <w:t xml:space="preserve"> </w:t>
      </w:r>
      <w:r>
        <w:rPr>
          <w:sz w:val="24"/>
        </w:rPr>
        <w:t>methodology.</w:t>
      </w:r>
    </w:p>
    <w:p w14:paraId="30F49CB6" w14:textId="77777777" w:rsidR="007D20C2" w:rsidRDefault="00D260D4">
      <w:pPr>
        <w:pStyle w:val="ListParagraph"/>
        <w:numPr>
          <w:ilvl w:val="2"/>
          <w:numId w:val="7"/>
        </w:numPr>
        <w:tabs>
          <w:tab w:val="left" w:pos="941"/>
        </w:tabs>
        <w:spacing w:before="60" w:line="360" w:lineRule="auto"/>
        <w:ind w:right="220"/>
        <w:jc w:val="both"/>
        <w:rPr>
          <w:sz w:val="24"/>
        </w:rPr>
      </w:pPr>
      <w:r>
        <w:rPr>
          <w:sz w:val="24"/>
        </w:rPr>
        <w:t>(B. Sairam et al. 2020) discussed Automated Vehicle Parking Slot Detection System.</w:t>
      </w:r>
      <w:r>
        <w:rPr>
          <w:spacing w:val="1"/>
          <w:sz w:val="24"/>
        </w:rPr>
        <w:t xml:space="preserve"> </w:t>
      </w:r>
      <w:r>
        <w:rPr>
          <w:sz w:val="24"/>
        </w:rPr>
        <w:t>In this study authors solve traffic problems using Deep Learning. The model receives</w:t>
      </w:r>
      <w:r>
        <w:rPr>
          <w:spacing w:val="1"/>
          <w:sz w:val="24"/>
        </w:rPr>
        <w:t xml:space="preserve"> </w:t>
      </w:r>
      <w:r>
        <w:rPr>
          <w:sz w:val="24"/>
        </w:rPr>
        <w:t>all the first available parking slots in the area and real-time processing is performed on</w:t>
      </w:r>
      <w:r>
        <w:rPr>
          <w:spacing w:val="-57"/>
          <w:sz w:val="24"/>
        </w:rPr>
        <w:t xml:space="preserve"> </w:t>
      </w:r>
      <w:r>
        <w:rPr>
          <w:sz w:val="24"/>
        </w:rPr>
        <w:t>the data to determine if the slots are vacant or occupied by any vehicle and provides</w:t>
      </w:r>
      <w:r>
        <w:rPr>
          <w:spacing w:val="1"/>
          <w:sz w:val="24"/>
        </w:rPr>
        <w:t xml:space="preserve"> </w:t>
      </w:r>
      <w:r>
        <w:rPr>
          <w:sz w:val="24"/>
        </w:rPr>
        <w:t>information</w:t>
      </w:r>
      <w:r>
        <w:rPr>
          <w:spacing w:val="-8"/>
          <w:sz w:val="24"/>
        </w:rPr>
        <w:t xml:space="preserve"> </w:t>
      </w:r>
      <w:r>
        <w:rPr>
          <w:sz w:val="24"/>
        </w:rPr>
        <w:t>about</w:t>
      </w:r>
      <w:r>
        <w:rPr>
          <w:spacing w:val="-8"/>
          <w:sz w:val="24"/>
        </w:rPr>
        <w:t xml:space="preserve"> </w:t>
      </w:r>
      <w:r>
        <w:rPr>
          <w:sz w:val="24"/>
        </w:rPr>
        <w:t>the</w:t>
      </w:r>
      <w:r>
        <w:rPr>
          <w:spacing w:val="-4"/>
          <w:sz w:val="24"/>
        </w:rPr>
        <w:t xml:space="preserve"> </w:t>
      </w:r>
      <w:r>
        <w:rPr>
          <w:sz w:val="24"/>
        </w:rPr>
        <w:t>empty</w:t>
      </w:r>
      <w:r>
        <w:rPr>
          <w:spacing w:val="-8"/>
          <w:sz w:val="24"/>
        </w:rPr>
        <w:t xml:space="preserve"> </w:t>
      </w:r>
      <w:r>
        <w:rPr>
          <w:sz w:val="24"/>
        </w:rPr>
        <w:t>slots.</w:t>
      </w:r>
      <w:r>
        <w:rPr>
          <w:spacing w:val="-5"/>
          <w:sz w:val="24"/>
        </w:rPr>
        <w:t xml:space="preserve"> </w:t>
      </w:r>
      <w:r>
        <w:rPr>
          <w:sz w:val="24"/>
        </w:rPr>
        <w:t>Besides</w:t>
      </w:r>
      <w:r>
        <w:rPr>
          <w:spacing w:val="-3"/>
          <w:sz w:val="24"/>
        </w:rPr>
        <w:t xml:space="preserve"> </w:t>
      </w:r>
      <w:r>
        <w:rPr>
          <w:sz w:val="24"/>
        </w:rPr>
        <w:t>finding</w:t>
      </w:r>
      <w:r>
        <w:rPr>
          <w:spacing w:val="-5"/>
          <w:sz w:val="24"/>
        </w:rPr>
        <w:t xml:space="preserve"> </w:t>
      </w:r>
      <w:r>
        <w:rPr>
          <w:sz w:val="24"/>
        </w:rPr>
        <w:t>a</w:t>
      </w:r>
      <w:r>
        <w:rPr>
          <w:spacing w:val="-5"/>
          <w:sz w:val="24"/>
        </w:rPr>
        <w:t xml:space="preserve"> </w:t>
      </w:r>
      <w:r>
        <w:rPr>
          <w:sz w:val="24"/>
        </w:rPr>
        <w:t>free</w:t>
      </w:r>
      <w:r>
        <w:rPr>
          <w:spacing w:val="-5"/>
          <w:sz w:val="24"/>
        </w:rPr>
        <w:t xml:space="preserve"> </w:t>
      </w:r>
      <w:r>
        <w:rPr>
          <w:sz w:val="24"/>
        </w:rPr>
        <w:t>parking</w:t>
      </w:r>
      <w:r>
        <w:rPr>
          <w:spacing w:val="-5"/>
          <w:sz w:val="24"/>
        </w:rPr>
        <w:t xml:space="preserve"> </w:t>
      </w:r>
      <w:r>
        <w:rPr>
          <w:sz w:val="24"/>
        </w:rPr>
        <w:t>spot</w:t>
      </w:r>
      <w:r>
        <w:rPr>
          <w:spacing w:val="-1"/>
          <w:sz w:val="24"/>
        </w:rPr>
        <w:t xml:space="preserve"> </w:t>
      </w:r>
      <w:r>
        <w:rPr>
          <w:sz w:val="24"/>
        </w:rPr>
        <w:t>for</w:t>
      </w:r>
      <w:r>
        <w:rPr>
          <w:spacing w:val="-7"/>
          <w:sz w:val="24"/>
        </w:rPr>
        <w:t xml:space="preserve"> </w:t>
      </w:r>
      <w:r>
        <w:rPr>
          <w:sz w:val="24"/>
        </w:rPr>
        <w:t>a</w:t>
      </w:r>
      <w:r>
        <w:rPr>
          <w:spacing w:val="-2"/>
          <w:sz w:val="24"/>
        </w:rPr>
        <w:t xml:space="preserve"> </w:t>
      </w:r>
      <w:r>
        <w:rPr>
          <w:sz w:val="24"/>
        </w:rPr>
        <w:t>vehicle,</w:t>
      </w:r>
      <w:r>
        <w:rPr>
          <w:spacing w:val="-2"/>
          <w:sz w:val="24"/>
        </w:rPr>
        <w:t xml:space="preserve"> </w:t>
      </w:r>
      <w:r>
        <w:rPr>
          <w:sz w:val="24"/>
        </w:rPr>
        <w:t>the</w:t>
      </w:r>
      <w:r>
        <w:rPr>
          <w:spacing w:val="-58"/>
          <w:sz w:val="24"/>
        </w:rPr>
        <w:t xml:space="preserve"> </w:t>
      </w:r>
      <w:r>
        <w:rPr>
          <w:sz w:val="24"/>
        </w:rPr>
        <w:t>model will also find an appropriate parking spot for 2 wheelers. The proposed system</w:t>
      </w:r>
      <w:r>
        <w:rPr>
          <w:spacing w:val="1"/>
          <w:sz w:val="24"/>
        </w:rPr>
        <w:t xml:space="preserve"> </w:t>
      </w:r>
      <w:r>
        <w:rPr>
          <w:sz w:val="24"/>
        </w:rPr>
        <w:t>has improved robustness with a mask rate over 92.33 % and boundary recognition rate</w:t>
      </w:r>
      <w:r>
        <w:rPr>
          <w:spacing w:val="-57"/>
          <w:sz w:val="24"/>
        </w:rPr>
        <w:t xml:space="preserve"> </w:t>
      </w:r>
      <w:r>
        <w:rPr>
          <w:sz w:val="24"/>
        </w:rPr>
        <w:t>over</w:t>
      </w:r>
      <w:r>
        <w:rPr>
          <w:spacing w:val="-1"/>
          <w:sz w:val="24"/>
        </w:rPr>
        <w:t xml:space="preserve"> </w:t>
      </w:r>
      <w:r>
        <w:rPr>
          <w:sz w:val="24"/>
        </w:rPr>
        <w:t>98.4</w:t>
      </w:r>
      <w:r>
        <w:rPr>
          <w:spacing w:val="-1"/>
          <w:sz w:val="24"/>
        </w:rPr>
        <w:t xml:space="preserve"> </w:t>
      </w:r>
      <w:r>
        <w:rPr>
          <w:sz w:val="24"/>
        </w:rPr>
        <w:t>%.</w:t>
      </w:r>
    </w:p>
    <w:p w14:paraId="332CD240" w14:textId="77777777" w:rsidR="007D20C2" w:rsidRDefault="007D20C2">
      <w:pPr>
        <w:spacing w:line="360" w:lineRule="auto"/>
        <w:jc w:val="both"/>
        <w:rPr>
          <w:sz w:val="24"/>
        </w:rPr>
        <w:sectPr w:rsidR="007D20C2" w:rsidSect="001F0049">
          <w:pgSz w:w="11920" w:h="16850"/>
          <w:pgMar w:top="1600" w:right="1200" w:bottom="1140" w:left="1220" w:header="0" w:footer="933" w:gutter="0"/>
          <w:cols w:space="720"/>
        </w:sectPr>
      </w:pPr>
    </w:p>
    <w:p w14:paraId="598ABCD0" w14:textId="77777777" w:rsidR="007D20C2" w:rsidRDefault="00D260D4">
      <w:pPr>
        <w:pStyle w:val="Heading1"/>
        <w:numPr>
          <w:ilvl w:val="0"/>
          <w:numId w:val="6"/>
        </w:numPr>
        <w:tabs>
          <w:tab w:val="left" w:pos="461"/>
        </w:tabs>
        <w:spacing w:before="60"/>
      </w:pPr>
      <w:bookmarkStart w:id="14" w:name="_bookmark4"/>
      <w:bookmarkEnd w:id="14"/>
      <w:r>
        <w:rPr>
          <w:spacing w:val="-2"/>
        </w:rPr>
        <w:lastRenderedPageBreak/>
        <w:t>Research</w:t>
      </w:r>
      <w:r>
        <w:rPr>
          <w:spacing w:val="-7"/>
        </w:rPr>
        <w:t xml:space="preserve"> </w:t>
      </w:r>
      <w:r>
        <w:rPr>
          <w:spacing w:val="-2"/>
        </w:rPr>
        <w:t>Questions</w:t>
      </w:r>
    </w:p>
    <w:p w14:paraId="3A7A500E" w14:textId="77777777" w:rsidR="007D20C2" w:rsidRDefault="007D20C2">
      <w:pPr>
        <w:pStyle w:val="BodyText"/>
        <w:spacing w:before="8"/>
        <w:rPr>
          <w:b/>
          <w:sz w:val="25"/>
        </w:rPr>
      </w:pPr>
    </w:p>
    <w:p w14:paraId="015DF06C" w14:textId="77777777" w:rsidR="007D20C2" w:rsidRDefault="00D260D4">
      <w:pPr>
        <w:pStyle w:val="ListParagraph"/>
        <w:numPr>
          <w:ilvl w:val="1"/>
          <w:numId w:val="6"/>
        </w:numPr>
        <w:tabs>
          <w:tab w:val="left" w:pos="941"/>
        </w:tabs>
        <w:spacing w:line="362" w:lineRule="auto"/>
        <w:ind w:right="226"/>
        <w:jc w:val="both"/>
        <w:rPr>
          <w:sz w:val="24"/>
        </w:rPr>
      </w:pPr>
      <w:r>
        <w:rPr>
          <w:sz w:val="24"/>
        </w:rPr>
        <w:t>How well does R-CNN based technique perform in identifying parking spaces for</w:t>
      </w:r>
      <w:r>
        <w:rPr>
          <w:spacing w:val="1"/>
          <w:sz w:val="24"/>
        </w:rPr>
        <w:t xml:space="preserve"> </w:t>
      </w:r>
      <w:r>
        <w:rPr>
          <w:sz w:val="24"/>
        </w:rPr>
        <w:t>vehicles?</w:t>
      </w:r>
    </w:p>
    <w:p w14:paraId="0BDD0FB7" w14:textId="77777777" w:rsidR="007D20C2" w:rsidRDefault="00D260D4">
      <w:pPr>
        <w:pStyle w:val="ListParagraph"/>
        <w:numPr>
          <w:ilvl w:val="1"/>
          <w:numId w:val="6"/>
        </w:numPr>
        <w:tabs>
          <w:tab w:val="left" w:pos="941"/>
        </w:tabs>
        <w:spacing w:before="4" w:line="360" w:lineRule="auto"/>
        <w:ind w:right="243"/>
        <w:jc w:val="both"/>
        <w:rPr>
          <w:sz w:val="24"/>
        </w:rPr>
      </w:pPr>
      <w:r>
        <w:rPr>
          <w:sz w:val="24"/>
        </w:rPr>
        <w:t>To what extent does the performance of the R-CNN technique in identifying parking</w:t>
      </w:r>
      <w:r>
        <w:rPr>
          <w:spacing w:val="1"/>
          <w:sz w:val="24"/>
        </w:rPr>
        <w:t xml:space="preserve"> </w:t>
      </w:r>
      <w:r>
        <w:rPr>
          <w:sz w:val="24"/>
        </w:rPr>
        <w:t>spaces</w:t>
      </w:r>
      <w:r>
        <w:rPr>
          <w:spacing w:val="-1"/>
          <w:sz w:val="24"/>
        </w:rPr>
        <w:t xml:space="preserve"> </w:t>
      </w:r>
      <w:r>
        <w:rPr>
          <w:sz w:val="24"/>
        </w:rPr>
        <w:t>rely on the</w:t>
      </w:r>
      <w:r>
        <w:rPr>
          <w:spacing w:val="-1"/>
          <w:sz w:val="24"/>
        </w:rPr>
        <w:t xml:space="preserve"> </w:t>
      </w:r>
      <w:r>
        <w:rPr>
          <w:sz w:val="24"/>
        </w:rPr>
        <w:t>choice</w:t>
      </w:r>
      <w:r>
        <w:rPr>
          <w:spacing w:val="1"/>
          <w:sz w:val="24"/>
        </w:rPr>
        <w:t xml:space="preserve"> </w:t>
      </w:r>
      <w:r>
        <w:rPr>
          <w:sz w:val="24"/>
        </w:rPr>
        <w:t>of features and parameters?</w:t>
      </w:r>
    </w:p>
    <w:p w14:paraId="3AB0A6F7" w14:textId="77777777" w:rsidR="007D20C2" w:rsidRDefault="00D260D4">
      <w:pPr>
        <w:pStyle w:val="ListParagraph"/>
        <w:numPr>
          <w:ilvl w:val="1"/>
          <w:numId w:val="6"/>
        </w:numPr>
        <w:tabs>
          <w:tab w:val="left" w:pos="941"/>
        </w:tabs>
        <w:spacing w:before="5" w:line="360" w:lineRule="auto"/>
        <w:ind w:right="233"/>
        <w:jc w:val="both"/>
        <w:rPr>
          <w:sz w:val="24"/>
        </w:rPr>
      </w:pPr>
      <w:r>
        <w:rPr>
          <w:sz w:val="24"/>
        </w:rPr>
        <w:t>Which types of data—such as High-Resolution Images and Videos etc. perform better</w:t>
      </w:r>
      <w:r>
        <w:rPr>
          <w:spacing w:val="1"/>
          <w:sz w:val="24"/>
        </w:rPr>
        <w:t xml:space="preserve"> </w:t>
      </w:r>
      <w:r>
        <w:rPr>
          <w:sz w:val="24"/>
        </w:rPr>
        <w:t>when</w:t>
      </w:r>
      <w:r>
        <w:rPr>
          <w:spacing w:val="-1"/>
          <w:sz w:val="24"/>
        </w:rPr>
        <w:t xml:space="preserve"> </w:t>
      </w:r>
      <w:r>
        <w:rPr>
          <w:sz w:val="24"/>
        </w:rPr>
        <w:t>using R-CNN</w:t>
      </w:r>
      <w:r>
        <w:rPr>
          <w:spacing w:val="-1"/>
          <w:sz w:val="24"/>
        </w:rPr>
        <w:t xml:space="preserve"> </w:t>
      </w:r>
      <w:r>
        <w:rPr>
          <w:sz w:val="24"/>
        </w:rPr>
        <w:t>technique to detect parking</w:t>
      </w:r>
      <w:r>
        <w:rPr>
          <w:spacing w:val="-1"/>
          <w:sz w:val="24"/>
        </w:rPr>
        <w:t xml:space="preserve"> </w:t>
      </w:r>
      <w:r>
        <w:rPr>
          <w:sz w:val="24"/>
        </w:rPr>
        <w:t>spaces?</w:t>
      </w:r>
    </w:p>
    <w:p w14:paraId="26021BA6" w14:textId="77777777" w:rsidR="007D20C2" w:rsidRDefault="00D260D4">
      <w:pPr>
        <w:pStyle w:val="ListParagraph"/>
        <w:numPr>
          <w:ilvl w:val="1"/>
          <w:numId w:val="6"/>
        </w:numPr>
        <w:tabs>
          <w:tab w:val="left" w:pos="941"/>
        </w:tabs>
        <w:spacing w:line="360" w:lineRule="auto"/>
        <w:ind w:right="251"/>
        <w:jc w:val="both"/>
        <w:rPr>
          <w:sz w:val="24"/>
        </w:rPr>
      </w:pPr>
      <w:r>
        <w:rPr>
          <w:sz w:val="24"/>
        </w:rPr>
        <w:t>How</w:t>
      </w:r>
      <w:r>
        <w:rPr>
          <w:spacing w:val="1"/>
          <w:sz w:val="24"/>
        </w:rPr>
        <w:t xml:space="preserve"> </w:t>
      </w:r>
      <w:r>
        <w:rPr>
          <w:sz w:val="24"/>
        </w:rPr>
        <w:t>can</w:t>
      </w:r>
      <w:r>
        <w:rPr>
          <w:spacing w:val="1"/>
          <w:sz w:val="24"/>
        </w:rPr>
        <w:t xml:space="preserve"> </w:t>
      </w:r>
      <w:r>
        <w:rPr>
          <w:sz w:val="24"/>
        </w:rPr>
        <w:t>machine</w:t>
      </w:r>
      <w:r>
        <w:rPr>
          <w:spacing w:val="1"/>
          <w:sz w:val="24"/>
        </w:rPr>
        <w:t xml:space="preserve"> </w:t>
      </w:r>
      <w:r>
        <w:rPr>
          <w:sz w:val="24"/>
        </w:rPr>
        <w:t>learning</w:t>
      </w:r>
      <w:r>
        <w:rPr>
          <w:spacing w:val="1"/>
          <w:sz w:val="24"/>
        </w:rPr>
        <w:t xml:space="preserve"> </w:t>
      </w:r>
      <w:r>
        <w:rPr>
          <w:sz w:val="24"/>
        </w:rPr>
        <w:t>algorithms</w:t>
      </w:r>
      <w:r>
        <w:rPr>
          <w:spacing w:val="1"/>
          <w:sz w:val="24"/>
        </w:rPr>
        <w:t xml:space="preserve"> </w:t>
      </w:r>
      <w:r>
        <w:rPr>
          <w:sz w:val="24"/>
        </w:rPr>
        <w:t>be</w:t>
      </w:r>
      <w:r>
        <w:rPr>
          <w:spacing w:val="1"/>
          <w:sz w:val="24"/>
        </w:rPr>
        <w:t xml:space="preserve"> </w:t>
      </w:r>
      <w:r>
        <w:rPr>
          <w:sz w:val="24"/>
        </w:rPr>
        <w:t>optimized</w:t>
      </w:r>
      <w:r>
        <w:rPr>
          <w:spacing w:val="1"/>
          <w:sz w:val="24"/>
        </w:rPr>
        <w:t xml:space="preserve"> </w:t>
      </w:r>
      <w:r>
        <w:rPr>
          <w:sz w:val="24"/>
        </w:rPr>
        <w:t>to</w:t>
      </w:r>
      <w:r>
        <w:rPr>
          <w:spacing w:val="1"/>
          <w:sz w:val="24"/>
        </w:rPr>
        <w:t xml:space="preserve"> </w:t>
      </w:r>
      <w:r>
        <w:rPr>
          <w:sz w:val="24"/>
        </w:rPr>
        <w:t>accurately</w:t>
      </w:r>
      <w:r>
        <w:rPr>
          <w:spacing w:val="1"/>
          <w:sz w:val="24"/>
        </w:rPr>
        <w:t xml:space="preserve"> </w:t>
      </w:r>
      <w:r>
        <w:rPr>
          <w:sz w:val="24"/>
        </w:rPr>
        <w:t>classify</w:t>
      </w:r>
      <w:r>
        <w:rPr>
          <w:spacing w:val="1"/>
          <w:sz w:val="24"/>
        </w:rPr>
        <w:t xml:space="preserve"> </w:t>
      </w:r>
      <w:r>
        <w:rPr>
          <w:sz w:val="24"/>
        </w:rPr>
        <w:t>and</w:t>
      </w:r>
      <w:r>
        <w:rPr>
          <w:spacing w:val="1"/>
          <w:sz w:val="24"/>
        </w:rPr>
        <w:t xml:space="preserve"> </w:t>
      </w:r>
      <w:r>
        <w:rPr>
          <w:sz w:val="24"/>
        </w:rPr>
        <w:t>differentiate between different types of parking slots, considering factors such as</w:t>
      </w:r>
      <w:r>
        <w:rPr>
          <w:spacing w:val="1"/>
          <w:sz w:val="24"/>
        </w:rPr>
        <w:t xml:space="preserve"> </w:t>
      </w:r>
      <w:r>
        <w:rPr>
          <w:sz w:val="24"/>
        </w:rPr>
        <w:t>orientation,</w:t>
      </w:r>
      <w:r>
        <w:rPr>
          <w:spacing w:val="-1"/>
          <w:sz w:val="24"/>
        </w:rPr>
        <w:t xml:space="preserve"> </w:t>
      </w:r>
      <w:r>
        <w:rPr>
          <w:sz w:val="24"/>
        </w:rPr>
        <w:t>size, and layout?</w:t>
      </w:r>
    </w:p>
    <w:p w14:paraId="39EB7D3B" w14:textId="77777777" w:rsidR="007D20C2" w:rsidRDefault="00D260D4">
      <w:pPr>
        <w:pStyle w:val="ListParagraph"/>
        <w:numPr>
          <w:ilvl w:val="1"/>
          <w:numId w:val="6"/>
        </w:numPr>
        <w:tabs>
          <w:tab w:val="left" w:pos="941"/>
        </w:tabs>
        <w:spacing w:line="360" w:lineRule="auto"/>
        <w:ind w:right="241"/>
        <w:jc w:val="both"/>
        <w:rPr>
          <w:sz w:val="24"/>
        </w:rPr>
      </w:pPr>
      <w:r>
        <w:rPr>
          <w:sz w:val="24"/>
        </w:rPr>
        <w:t>In the context of smart city infrastructure, what are the potential societal impacts and</w:t>
      </w:r>
      <w:r>
        <w:rPr>
          <w:spacing w:val="1"/>
          <w:sz w:val="24"/>
        </w:rPr>
        <w:t xml:space="preserve"> </w:t>
      </w:r>
      <w:r>
        <w:rPr>
          <w:sz w:val="24"/>
        </w:rPr>
        <w:t>challenges associated with the widespread implementation of advanced parking space</w:t>
      </w:r>
      <w:r>
        <w:rPr>
          <w:spacing w:val="1"/>
          <w:sz w:val="24"/>
        </w:rPr>
        <w:t xml:space="preserve"> </w:t>
      </w:r>
      <w:r>
        <w:rPr>
          <w:sz w:val="24"/>
        </w:rPr>
        <w:t>detection</w:t>
      </w:r>
      <w:r>
        <w:rPr>
          <w:spacing w:val="-1"/>
          <w:sz w:val="24"/>
        </w:rPr>
        <w:t xml:space="preserve"> </w:t>
      </w:r>
      <w:r>
        <w:rPr>
          <w:sz w:val="24"/>
        </w:rPr>
        <w:t>systems?</w:t>
      </w:r>
    </w:p>
    <w:p w14:paraId="1A3016AE" w14:textId="77777777" w:rsidR="007D20C2" w:rsidRDefault="00D260D4">
      <w:pPr>
        <w:pStyle w:val="ListParagraph"/>
        <w:numPr>
          <w:ilvl w:val="1"/>
          <w:numId w:val="6"/>
        </w:numPr>
        <w:tabs>
          <w:tab w:val="left" w:pos="941"/>
        </w:tabs>
        <w:spacing w:line="360" w:lineRule="auto"/>
        <w:ind w:right="232"/>
        <w:jc w:val="both"/>
        <w:rPr>
          <w:sz w:val="24"/>
        </w:rPr>
      </w:pPr>
      <w:r>
        <w:rPr>
          <w:sz w:val="24"/>
        </w:rPr>
        <w:t>Can R-CNN technique be used to quickly identify and differentiate between different</w:t>
      </w:r>
      <w:r>
        <w:rPr>
          <w:spacing w:val="1"/>
          <w:sz w:val="24"/>
        </w:rPr>
        <w:t xml:space="preserve"> </w:t>
      </w:r>
      <w:r>
        <w:rPr>
          <w:sz w:val="24"/>
        </w:rPr>
        <w:t>types of parking slots during emergency travelling to help drivers to get space easily</w:t>
      </w:r>
      <w:r>
        <w:rPr>
          <w:spacing w:val="1"/>
          <w:sz w:val="24"/>
        </w:rPr>
        <w:t xml:space="preserve"> </w:t>
      </w:r>
      <w:r>
        <w:rPr>
          <w:sz w:val="24"/>
        </w:rPr>
        <w:t>with</w:t>
      </w:r>
      <w:r>
        <w:rPr>
          <w:spacing w:val="-1"/>
          <w:sz w:val="24"/>
        </w:rPr>
        <w:t xml:space="preserve"> </w:t>
      </w:r>
      <w:r>
        <w:rPr>
          <w:sz w:val="24"/>
        </w:rPr>
        <w:t>reducing fuel</w:t>
      </w:r>
      <w:r>
        <w:rPr>
          <w:spacing w:val="2"/>
          <w:sz w:val="24"/>
        </w:rPr>
        <w:t xml:space="preserve"> </w:t>
      </w:r>
      <w:r>
        <w:rPr>
          <w:sz w:val="24"/>
        </w:rPr>
        <w:t>consumption?</w:t>
      </w:r>
    </w:p>
    <w:p w14:paraId="41E2C74F" w14:textId="77777777" w:rsidR="007D20C2" w:rsidRDefault="007D20C2">
      <w:pPr>
        <w:pStyle w:val="BodyText"/>
        <w:spacing w:before="7"/>
        <w:rPr>
          <w:sz w:val="20"/>
        </w:rPr>
      </w:pPr>
    </w:p>
    <w:p w14:paraId="34050116" w14:textId="77777777" w:rsidR="007D20C2" w:rsidRDefault="00D260D4">
      <w:pPr>
        <w:pStyle w:val="Heading1"/>
        <w:numPr>
          <w:ilvl w:val="0"/>
          <w:numId w:val="6"/>
        </w:numPr>
        <w:tabs>
          <w:tab w:val="left" w:pos="461"/>
        </w:tabs>
        <w:spacing w:before="1"/>
      </w:pPr>
      <w:bookmarkStart w:id="15" w:name="_bookmark5"/>
      <w:bookmarkEnd w:id="15"/>
      <w:r>
        <w:rPr>
          <w:spacing w:val="-1"/>
        </w:rPr>
        <w:t>Aim</w:t>
      </w:r>
      <w:r>
        <w:rPr>
          <w:spacing w:val="-8"/>
        </w:rPr>
        <w:t xml:space="preserve"> </w:t>
      </w:r>
      <w:r>
        <w:rPr>
          <w:spacing w:val="-1"/>
        </w:rPr>
        <w:t>and</w:t>
      </w:r>
      <w:r>
        <w:rPr>
          <w:spacing w:val="-10"/>
        </w:rPr>
        <w:t xml:space="preserve"> </w:t>
      </w:r>
      <w:r>
        <w:rPr>
          <w:spacing w:val="-1"/>
        </w:rPr>
        <w:t>Objectives</w:t>
      </w:r>
    </w:p>
    <w:p w14:paraId="3F07653C" w14:textId="77777777" w:rsidR="007D20C2" w:rsidRDefault="007D20C2">
      <w:pPr>
        <w:pStyle w:val="BodyText"/>
        <w:rPr>
          <w:b/>
          <w:sz w:val="26"/>
        </w:rPr>
      </w:pPr>
    </w:p>
    <w:p w14:paraId="19C38A23" w14:textId="77777777" w:rsidR="007D20C2" w:rsidRDefault="00D260D4">
      <w:pPr>
        <w:pStyle w:val="BodyText"/>
        <w:spacing w:before="1" w:line="360" w:lineRule="auto"/>
        <w:ind w:left="220" w:right="142"/>
      </w:pPr>
      <w:r>
        <w:rPr>
          <w:spacing w:val="-1"/>
        </w:rPr>
        <w:t>The</w:t>
      </w:r>
      <w:r>
        <w:rPr>
          <w:spacing w:val="-11"/>
        </w:rPr>
        <w:t xml:space="preserve"> </w:t>
      </w:r>
      <w:r>
        <w:rPr>
          <w:spacing w:val="-1"/>
        </w:rPr>
        <w:t>principal</w:t>
      </w:r>
      <w:r>
        <w:rPr>
          <w:spacing w:val="-15"/>
        </w:rPr>
        <w:t xml:space="preserve"> </w:t>
      </w:r>
      <w:r>
        <w:rPr>
          <w:spacing w:val="-1"/>
        </w:rPr>
        <w:t>aim</w:t>
      </w:r>
      <w:r>
        <w:rPr>
          <w:spacing w:val="-9"/>
        </w:rPr>
        <w:t xml:space="preserve"> </w:t>
      </w:r>
      <w:r>
        <w:rPr>
          <w:spacing w:val="-1"/>
        </w:rPr>
        <w:t>is</w:t>
      </w:r>
      <w:r>
        <w:rPr>
          <w:spacing w:val="-9"/>
        </w:rPr>
        <w:t xml:space="preserve"> </w:t>
      </w:r>
      <w:r>
        <w:t>to</w:t>
      </w:r>
      <w:r>
        <w:rPr>
          <w:spacing w:val="-3"/>
        </w:rPr>
        <w:t xml:space="preserve"> </w:t>
      </w:r>
      <w:r>
        <w:t>suggest</w:t>
      </w:r>
      <w:r>
        <w:rPr>
          <w:spacing w:val="-7"/>
        </w:rPr>
        <w:t xml:space="preserve"> </w:t>
      </w:r>
      <w:r>
        <w:t>an</w:t>
      </w:r>
      <w:r>
        <w:rPr>
          <w:spacing w:val="-12"/>
        </w:rPr>
        <w:t xml:space="preserve"> </w:t>
      </w:r>
      <w:r>
        <w:t>intelligent</w:t>
      </w:r>
      <w:r>
        <w:rPr>
          <w:spacing w:val="-2"/>
        </w:rPr>
        <w:t xml:space="preserve"> </w:t>
      </w:r>
      <w:r>
        <w:t>parking</w:t>
      </w:r>
      <w:r>
        <w:rPr>
          <w:spacing w:val="-7"/>
        </w:rPr>
        <w:t xml:space="preserve"> </w:t>
      </w:r>
      <w:r>
        <w:t>system</w:t>
      </w:r>
      <w:r>
        <w:rPr>
          <w:spacing w:val="-14"/>
        </w:rPr>
        <w:t xml:space="preserve"> </w:t>
      </w:r>
      <w:r>
        <w:t>that</w:t>
      </w:r>
      <w:r>
        <w:rPr>
          <w:spacing w:val="-8"/>
        </w:rPr>
        <w:t xml:space="preserve"> </w:t>
      </w:r>
      <w:r>
        <w:t>utilizes</w:t>
      </w:r>
      <w:r>
        <w:rPr>
          <w:spacing w:val="-9"/>
        </w:rPr>
        <w:t xml:space="preserve"> </w:t>
      </w:r>
      <w:r>
        <w:t>the</w:t>
      </w:r>
      <w:r>
        <w:rPr>
          <w:spacing w:val="-11"/>
        </w:rPr>
        <w:t xml:space="preserve"> </w:t>
      </w:r>
      <w:r>
        <w:t>R-CNN</w:t>
      </w:r>
      <w:r>
        <w:rPr>
          <w:spacing w:val="-13"/>
        </w:rPr>
        <w:t xml:space="preserve"> </w:t>
      </w:r>
      <w:r>
        <w:t>technique</w:t>
      </w:r>
      <w:r>
        <w:rPr>
          <w:spacing w:val="-57"/>
        </w:rPr>
        <w:t xml:space="preserve"> </w:t>
      </w:r>
      <w:r>
        <w:t>to</w:t>
      </w:r>
      <w:r>
        <w:rPr>
          <w:spacing w:val="-1"/>
        </w:rPr>
        <w:t xml:space="preserve"> </w:t>
      </w:r>
      <w:r>
        <w:t>detect car number plates and various types of parking slots.</w:t>
      </w:r>
    </w:p>
    <w:p w14:paraId="7D97244C" w14:textId="77777777" w:rsidR="007D20C2" w:rsidRDefault="00D260D4">
      <w:pPr>
        <w:pStyle w:val="BodyText"/>
        <w:spacing w:before="137"/>
        <w:ind w:left="182"/>
      </w:pPr>
      <w:r>
        <w:t>The</w:t>
      </w:r>
      <w:r>
        <w:rPr>
          <w:spacing w:val="-5"/>
        </w:rPr>
        <w:t xml:space="preserve"> </w:t>
      </w:r>
      <w:r>
        <w:t>subsequent</w:t>
      </w:r>
      <w:r>
        <w:rPr>
          <w:spacing w:val="1"/>
        </w:rPr>
        <w:t xml:space="preserve"> </w:t>
      </w:r>
      <w:r>
        <w:t>research</w:t>
      </w:r>
      <w:r>
        <w:rPr>
          <w:spacing w:val="-3"/>
        </w:rPr>
        <w:t xml:space="preserve"> </w:t>
      </w:r>
      <w:r>
        <w:t>objectives</w:t>
      </w:r>
      <w:r>
        <w:rPr>
          <w:spacing w:val="-3"/>
        </w:rPr>
        <w:t xml:space="preserve"> </w:t>
      </w:r>
      <w:r>
        <w:t>that</w:t>
      </w:r>
      <w:r>
        <w:rPr>
          <w:spacing w:val="3"/>
        </w:rPr>
        <w:t xml:space="preserve"> </w:t>
      </w:r>
      <w:r>
        <w:t>are</w:t>
      </w:r>
      <w:r>
        <w:rPr>
          <w:spacing w:val="-4"/>
        </w:rPr>
        <w:t xml:space="preserve"> </w:t>
      </w:r>
      <w:r>
        <w:t>formulated</w:t>
      </w:r>
      <w:r>
        <w:rPr>
          <w:spacing w:val="-2"/>
        </w:rPr>
        <w:t xml:space="preserve"> </w:t>
      </w:r>
      <w:r>
        <w:t>to</w:t>
      </w:r>
      <w:r>
        <w:rPr>
          <w:spacing w:val="-4"/>
        </w:rPr>
        <w:t xml:space="preserve"> </w:t>
      </w:r>
      <w:r>
        <w:t>align</w:t>
      </w:r>
      <w:r>
        <w:rPr>
          <w:spacing w:val="-8"/>
        </w:rPr>
        <w:t xml:space="preserve"> </w:t>
      </w:r>
      <w:r>
        <w:t>with</w:t>
      </w:r>
      <w:r>
        <w:rPr>
          <w:spacing w:val="-7"/>
        </w:rPr>
        <w:t xml:space="preserve"> </w:t>
      </w:r>
      <w:r>
        <w:t>the</w:t>
      </w:r>
      <w:r>
        <w:rPr>
          <w:spacing w:val="-4"/>
        </w:rPr>
        <w:t xml:space="preserve"> </w:t>
      </w:r>
      <w:r>
        <w:t>overarching</w:t>
      </w:r>
      <w:r>
        <w:rPr>
          <w:spacing w:val="-3"/>
        </w:rPr>
        <w:t xml:space="preserve"> </w:t>
      </w:r>
      <w:r>
        <w:t>goal</w:t>
      </w:r>
      <w:r>
        <w:rPr>
          <w:spacing w:val="-3"/>
        </w:rPr>
        <w:t xml:space="preserve"> </w:t>
      </w:r>
      <w:r>
        <w:t>are</w:t>
      </w:r>
      <w:r>
        <w:rPr>
          <w:spacing w:val="-2"/>
        </w:rPr>
        <w:t xml:space="preserve"> </w:t>
      </w:r>
      <w:r>
        <w:t>:</w:t>
      </w:r>
    </w:p>
    <w:p w14:paraId="2A5871AB" w14:textId="77777777" w:rsidR="007D20C2" w:rsidRDefault="007D20C2">
      <w:pPr>
        <w:pStyle w:val="BodyText"/>
        <w:spacing w:before="4"/>
      </w:pPr>
    </w:p>
    <w:p w14:paraId="1E0D82EB" w14:textId="77777777" w:rsidR="007D20C2" w:rsidRDefault="00D260D4">
      <w:pPr>
        <w:pStyle w:val="ListParagraph"/>
        <w:numPr>
          <w:ilvl w:val="1"/>
          <w:numId w:val="6"/>
        </w:numPr>
        <w:tabs>
          <w:tab w:val="left" w:pos="1002"/>
          <w:tab w:val="left" w:pos="1003"/>
        </w:tabs>
        <w:ind w:left="1002" w:hanging="425"/>
        <w:rPr>
          <w:sz w:val="24"/>
        </w:rPr>
      </w:pPr>
      <w:r>
        <w:rPr>
          <w:sz w:val="24"/>
        </w:rPr>
        <w:t>Utilize</w:t>
      </w:r>
      <w:r>
        <w:rPr>
          <w:spacing w:val="-8"/>
          <w:sz w:val="24"/>
        </w:rPr>
        <w:t xml:space="preserve"> </w:t>
      </w:r>
      <w:r>
        <w:rPr>
          <w:sz w:val="24"/>
        </w:rPr>
        <w:t>R-CNN</w:t>
      </w:r>
      <w:r>
        <w:rPr>
          <w:spacing w:val="-7"/>
          <w:sz w:val="24"/>
        </w:rPr>
        <w:t xml:space="preserve"> </w:t>
      </w:r>
      <w:r>
        <w:rPr>
          <w:sz w:val="24"/>
        </w:rPr>
        <w:t>technique</w:t>
      </w:r>
      <w:r>
        <w:rPr>
          <w:spacing w:val="-4"/>
          <w:sz w:val="24"/>
        </w:rPr>
        <w:t xml:space="preserve"> </w:t>
      </w:r>
      <w:r>
        <w:rPr>
          <w:sz w:val="24"/>
        </w:rPr>
        <w:t>to</w:t>
      </w:r>
      <w:r>
        <w:rPr>
          <w:spacing w:val="-5"/>
          <w:sz w:val="24"/>
        </w:rPr>
        <w:t xml:space="preserve"> </w:t>
      </w:r>
      <w:r>
        <w:rPr>
          <w:sz w:val="24"/>
        </w:rPr>
        <w:t>distinguish</w:t>
      </w:r>
      <w:r>
        <w:rPr>
          <w:spacing w:val="-4"/>
          <w:sz w:val="24"/>
        </w:rPr>
        <w:t xml:space="preserve"> </w:t>
      </w:r>
      <w:r>
        <w:rPr>
          <w:sz w:val="24"/>
        </w:rPr>
        <w:t>between</w:t>
      </w:r>
      <w:r>
        <w:rPr>
          <w:spacing w:val="-9"/>
          <w:sz w:val="24"/>
        </w:rPr>
        <w:t xml:space="preserve"> </w:t>
      </w:r>
      <w:r>
        <w:rPr>
          <w:sz w:val="24"/>
        </w:rPr>
        <w:t>different</w:t>
      </w:r>
      <w:r>
        <w:rPr>
          <w:spacing w:val="-4"/>
          <w:sz w:val="24"/>
        </w:rPr>
        <w:t xml:space="preserve"> </w:t>
      </w:r>
      <w:r>
        <w:rPr>
          <w:sz w:val="24"/>
        </w:rPr>
        <w:t>types</w:t>
      </w:r>
      <w:r>
        <w:rPr>
          <w:spacing w:val="-6"/>
          <w:sz w:val="24"/>
        </w:rPr>
        <w:t xml:space="preserve"> </w:t>
      </w:r>
      <w:r>
        <w:rPr>
          <w:sz w:val="24"/>
        </w:rPr>
        <w:t>of</w:t>
      </w:r>
      <w:r>
        <w:rPr>
          <w:spacing w:val="-13"/>
          <w:sz w:val="24"/>
        </w:rPr>
        <w:t xml:space="preserve"> </w:t>
      </w:r>
      <w:r>
        <w:rPr>
          <w:sz w:val="24"/>
        </w:rPr>
        <w:t>parking</w:t>
      </w:r>
      <w:r>
        <w:rPr>
          <w:spacing w:val="-4"/>
          <w:sz w:val="24"/>
        </w:rPr>
        <w:t xml:space="preserve"> </w:t>
      </w:r>
      <w:r>
        <w:rPr>
          <w:sz w:val="24"/>
        </w:rPr>
        <w:t>slots.</w:t>
      </w:r>
    </w:p>
    <w:p w14:paraId="07642407" w14:textId="77777777" w:rsidR="007D20C2" w:rsidRDefault="00D260D4">
      <w:pPr>
        <w:pStyle w:val="ListParagraph"/>
        <w:numPr>
          <w:ilvl w:val="1"/>
          <w:numId w:val="6"/>
        </w:numPr>
        <w:tabs>
          <w:tab w:val="left" w:pos="941"/>
        </w:tabs>
        <w:spacing w:before="137"/>
        <w:ind w:hanging="361"/>
        <w:rPr>
          <w:sz w:val="24"/>
        </w:rPr>
      </w:pPr>
      <w:r>
        <w:rPr>
          <w:spacing w:val="-1"/>
          <w:sz w:val="24"/>
        </w:rPr>
        <w:t>To</w:t>
      </w:r>
      <w:r>
        <w:rPr>
          <w:spacing w:val="-15"/>
          <w:sz w:val="24"/>
        </w:rPr>
        <w:t xml:space="preserve"> </w:t>
      </w:r>
      <w:r>
        <w:rPr>
          <w:spacing w:val="-1"/>
          <w:sz w:val="24"/>
        </w:rPr>
        <w:t>create</w:t>
      </w:r>
      <w:r>
        <w:rPr>
          <w:spacing w:val="-13"/>
          <w:sz w:val="24"/>
        </w:rPr>
        <w:t xml:space="preserve"> </w:t>
      </w:r>
      <w:r>
        <w:rPr>
          <w:spacing w:val="-1"/>
          <w:sz w:val="24"/>
        </w:rPr>
        <w:t>a</w:t>
      </w:r>
      <w:r>
        <w:rPr>
          <w:spacing w:val="-15"/>
          <w:sz w:val="24"/>
        </w:rPr>
        <w:t xml:space="preserve"> </w:t>
      </w:r>
      <w:r>
        <w:rPr>
          <w:spacing w:val="-1"/>
          <w:sz w:val="24"/>
        </w:rPr>
        <w:t>model</w:t>
      </w:r>
      <w:r>
        <w:rPr>
          <w:spacing w:val="-9"/>
          <w:sz w:val="24"/>
        </w:rPr>
        <w:t xml:space="preserve"> </w:t>
      </w:r>
      <w:r>
        <w:rPr>
          <w:spacing w:val="-1"/>
          <w:sz w:val="24"/>
        </w:rPr>
        <w:t>for</w:t>
      </w:r>
      <w:r>
        <w:rPr>
          <w:spacing w:val="-4"/>
          <w:sz w:val="24"/>
        </w:rPr>
        <w:t xml:space="preserve"> </w:t>
      </w:r>
      <w:r>
        <w:rPr>
          <w:spacing w:val="-1"/>
          <w:sz w:val="24"/>
        </w:rPr>
        <w:t>available</w:t>
      </w:r>
      <w:r>
        <w:rPr>
          <w:spacing w:val="-6"/>
          <w:sz w:val="24"/>
        </w:rPr>
        <w:t xml:space="preserve"> </w:t>
      </w:r>
      <w:r>
        <w:rPr>
          <w:sz w:val="24"/>
        </w:rPr>
        <w:t>parking</w:t>
      </w:r>
      <w:r>
        <w:rPr>
          <w:spacing w:val="-3"/>
          <w:sz w:val="24"/>
        </w:rPr>
        <w:t xml:space="preserve"> </w:t>
      </w:r>
      <w:r>
        <w:rPr>
          <w:sz w:val="24"/>
        </w:rPr>
        <w:t>spaces</w:t>
      </w:r>
      <w:r>
        <w:rPr>
          <w:spacing w:val="-6"/>
          <w:sz w:val="24"/>
        </w:rPr>
        <w:t xml:space="preserve"> </w:t>
      </w:r>
      <w:r>
        <w:rPr>
          <w:sz w:val="24"/>
        </w:rPr>
        <w:t>that</w:t>
      </w:r>
      <w:r>
        <w:rPr>
          <w:spacing w:val="2"/>
          <w:sz w:val="24"/>
        </w:rPr>
        <w:t xml:space="preserve"> </w:t>
      </w:r>
      <w:r>
        <w:rPr>
          <w:sz w:val="24"/>
        </w:rPr>
        <w:t>are</w:t>
      </w:r>
      <w:r>
        <w:rPr>
          <w:spacing w:val="-8"/>
          <w:sz w:val="24"/>
        </w:rPr>
        <w:t xml:space="preserve"> </w:t>
      </w:r>
      <w:r>
        <w:rPr>
          <w:sz w:val="24"/>
        </w:rPr>
        <w:t>available</w:t>
      </w:r>
      <w:r>
        <w:rPr>
          <w:spacing w:val="-2"/>
          <w:sz w:val="24"/>
        </w:rPr>
        <w:t xml:space="preserve"> </w:t>
      </w:r>
      <w:r>
        <w:rPr>
          <w:sz w:val="24"/>
        </w:rPr>
        <w:t>in</w:t>
      </w:r>
      <w:r>
        <w:rPr>
          <w:spacing w:val="-10"/>
          <w:sz w:val="24"/>
        </w:rPr>
        <w:t xml:space="preserve"> </w:t>
      </w:r>
      <w:r>
        <w:rPr>
          <w:sz w:val="24"/>
        </w:rPr>
        <w:t>the</w:t>
      </w:r>
      <w:r>
        <w:rPr>
          <w:spacing w:val="-7"/>
          <w:sz w:val="24"/>
        </w:rPr>
        <w:t xml:space="preserve"> </w:t>
      </w:r>
      <w:r>
        <w:rPr>
          <w:sz w:val="24"/>
        </w:rPr>
        <w:t>given</w:t>
      </w:r>
      <w:r>
        <w:rPr>
          <w:spacing w:val="-8"/>
          <w:sz w:val="24"/>
        </w:rPr>
        <w:t xml:space="preserve"> </w:t>
      </w:r>
      <w:r>
        <w:rPr>
          <w:sz w:val="24"/>
        </w:rPr>
        <w:t>area</w:t>
      </w:r>
      <w:r>
        <w:rPr>
          <w:spacing w:val="-3"/>
          <w:sz w:val="24"/>
        </w:rPr>
        <w:t xml:space="preserve"> </w:t>
      </w:r>
      <w:r>
        <w:rPr>
          <w:sz w:val="24"/>
        </w:rPr>
        <w:t>using</w:t>
      </w:r>
    </w:p>
    <w:p w14:paraId="27C6CBEE" w14:textId="77777777" w:rsidR="007D20C2" w:rsidRDefault="00D260D4">
      <w:pPr>
        <w:pStyle w:val="BodyText"/>
        <w:spacing w:before="137"/>
        <w:ind w:left="940"/>
      </w:pPr>
      <w:r>
        <w:rPr>
          <w:spacing w:val="-1"/>
          <w:sz w:val="22"/>
        </w:rPr>
        <w:t>the</w:t>
      </w:r>
      <w:r>
        <w:rPr>
          <w:spacing w:val="-11"/>
          <w:sz w:val="22"/>
        </w:rPr>
        <w:t xml:space="preserve"> </w:t>
      </w:r>
      <w:r>
        <w:rPr>
          <w:spacing w:val="-1"/>
        </w:rPr>
        <w:t>R-CNN</w:t>
      </w:r>
      <w:r>
        <w:rPr>
          <w:spacing w:val="-7"/>
        </w:rPr>
        <w:t xml:space="preserve"> </w:t>
      </w:r>
      <w:r>
        <w:rPr>
          <w:spacing w:val="-1"/>
        </w:rPr>
        <w:t>technique.</w:t>
      </w:r>
    </w:p>
    <w:p w14:paraId="108A2375" w14:textId="77777777" w:rsidR="007D20C2" w:rsidRDefault="00D260D4">
      <w:pPr>
        <w:pStyle w:val="ListParagraph"/>
        <w:numPr>
          <w:ilvl w:val="1"/>
          <w:numId w:val="6"/>
        </w:numPr>
        <w:tabs>
          <w:tab w:val="left" w:pos="941"/>
        </w:tabs>
        <w:spacing w:before="137" w:line="360" w:lineRule="auto"/>
        <w:ind w:right="323"/>
        <w:rPr>
          <w:sz w:val="24"/>
        </w:rPr>
      </w:pPr>
      <w:r>
        <w:rPr>
          <w:sz w:val="24"/>
        </w:rPr>
        <w:t>Evaluate</w:t>
      </w:r>
      <w:r>
        <w:rPr>
          <w:spacing w:val="-3"/>
          <w:sz w:val="24"/>
        </w:rPr>
        <w:t xml:space="preserve"> </w:t>
      </w:r>
      <w:r>
        <w:rPr>
          <w:sz w:val="24"/>
        </w:rPr>
        <w:t>the</w:t>
      </w:r>
      <w:r>
        <w:rPr>
          <w:spacing w:val="-1"/>
          <w:sz w:val="24"/>
        </w:rPr>
        <w:t xml:space="preserve"> </w:t>
      </w:r>
      <w:r>
        <w:rPr>
          <w:sz w:val="24"/>
        </w:rPr>
        <w:t>effectiveness</w:t>
      </w:r>
      <w:r>
        <w:rPr>
          <w:spacing w:val="-1"/>
          <w:sz w:val="24"/>
        </w:rPr>
        <w:t xml:space="preserve"> </w:t>
      </w:r>
      <w:r>
        <w:rPr>
          <w:sz w:val="24"/>
        </w:rPr>
        <w:t>of</w:t>
      </w:r>
      <w:r>
        <w:rPr>
          <w:spacing w:val="-5"/>
          <w:sz w:val="24"/>
        </w:rPr>
        <w:t xml:space="preserve"> </w:t>
      </w:r>
      <w:r>
        <w:rPr>
          <w:sz w:val="24"/>
        </w:rPr>
        <w:t>the</w:t>
      </w:r>
      <w:r>
        <w:rPr>
          <w:spacing w:val="-1"/>
          <w:sz w:val="24"/>
        </w:rPr>
        <w:t xml:space="preserve"> </w:t>
      </w:r>
      <w:r>
        <w:rPr>
          <w:sz w:val="24"/>
        </w:rPr>
        <w:t>proposed</w:t>
      </w:r>
      <w:r>
        <w:rPr>
          <w:spacing w:val="-2"/>
          <w:sz w:val="24"/>
        </w:rPr>
        <w:t xml:space="preserve"> </w:t>
      </w:r>
      <w:r>
        <w:rPr>
          <w:sz w:val="24"/>
        </w:rPr>
        <w:t>methodology</w:t>
      </w:r>
      <w:r>
        <w:rPr>
          <w:spacing w:val="-5"/>
          <w:sz w:val="24"/>
        </w:rPr>
        <w:t xml:space="preserve"> </w:t>
      </w:r>
      <w:r>
        <w:rPr>
          <w:sz w:val="24"/>
        </w:rPr>
        <w:t>and</w:t>
      </w:r>
      <w:r>
        <w:rPr>
          <w:spacing w:val="-1"/>
          <w:sz w:val="24"/>
        </w:rPr>
        <w:t xml:space="preserve"> </w:t>
      </w:r>
      <w:r>
        <w:rPr>
          <w:sz w:val="24"/>
        </w:rPr>
        <w:t>compare</w:t>
      </w:r>
      <w:r>
        <w:rPr>
          <w:spacing w:val="-2"/>
          <w:sz w:val="24"/>
        </w:rPr>
        <w:t xml:space="preserve"> </w:t>
      </w:r>
      <w:r>
        <w:rPr>
          <w:sz w:val="24"/>
        </w:rPr>
        <w:t>its</w:t>
      </w:r>
      <w:r>
        <w:rPr>
          <w:spacing w:val="-1"/>
          <w:sz w:val="24"/>
        </w:rPr>
        <w:t xml:space="preserve"> </w:t>
      </w:r>
      <w:r>
        <w:rPr>
          <w:sz w:val="24"/>
        </w:rPr>
        <w:t>performance</w:t>
      </w:r>
      <w:r>
        <w:rPr>
          <w:spacing w:val="-57"/>
          <w:sz w:val="24"/>
        </w:rPr>
        <w:t xml:space="preserve"> </w:t>
      </w:r>
      <w:r>
        <w:rPr>
          <w:sz w:val="24"/>
        </w:rPr>
        <w:t>against</w:t>
      </w:r>
      <w:r>
        <w:rPr>
          <w:spacing w:val="-1"/>
          <w:sz w:val="24"/>
        </w:rPr>
        <w:t xml:space="preserve"> </w:t>
      </w:r>
      <w:r>
        <w:rPr>
          <w:sz w:val="24"/>
        </w:rPr>
        <w:t>state-of-the-art techniques in the</w:t>
      </w:r>
      <w:r>
        <w:rPr>
          <w:spacing w:val="-1"/>
          <w:sz w:val="24"/>
        </w:rPr>
        <w:t xml:space="preserve"> </w:t>
      </w:r>
      <w:r>
        <w:rPr>
          <w:sz w:val="24"/>
        </w:rPr>
        <w:t>field.</w:t>
      </w:r>
    </w:p>
    <w:p w14:paraId="1E7F099C" w14:textId="77777777" w:rsidR="007D20C2" w:rsidRDefault="00D260D4">
      <w:pPr>
        <w:pStyle w:val="ListParagraph"/>
        <w:numPr>
          <w:ilvl w:val="1"/>
          <w:numId w:val="6"/>
        </w:numPr>
        <w:tabs>
          <w:tab w:val="left" w:pos="941"/>
        </w:tabs>
        <w:spacing w:before="1"/>
        <w:ind w:hanging="361"/>
        <w:rPr>
          <w:sz w:val="24"/>
        </w:rPr>
      </w:pPr>
      <w:r>
        <w:rPr>
          <w:sz w:val="24"/>
        </w:rPr>
        <w:t>Enumerate</w:t>
      </w:r>
      <w:r>
        <w:rPr>
          <w:spacing w:val="-8"/>
          <w:sz w:val="24"/>
        </w:rPr>
        <w:t xml:space="preserve"> </w:t>
      </w:r>
      <w:r>
        <w:rPr>
          <w:sz w:val="24"/>
        </w:rPr>
        <w:t>the</w:t>
      </w:r>
      <w:r>
        <w:rPr>
          <w:spacing w:val="-10"/>
          <w:sz w:val="24"/>
        </w:rPr>
        <w:t xml:space="preserve"> </w:t>
      </w:r>
      <w:r>
        <w:rPr>
          <w:sz w:val="24"/>
        </w:rPr>
        <w:t>total</w:t>
      </w:r>
      <w:r>
        <w:rPr>
          <w:spacing w:val="-6"/>
          <w:sz w:val="24"/>
        </w:rPr>
        <w:t xml:space="preserve"> </w:t>
      </w:r>
      <w:r>
        <w:rPr>
          <w:sz w:val="24"/>
        </w:rPr>
        <w:t>number</w:t>
      </w:r>
      <w:r>
        <w:rPr>
          <w:spacing w:val="-3"/>
          <w:sz w:val="24"/>
        </w:rPr>
        <w:t xml:space="preserve"> </w:t>
      </w:r>
      <w:r>
        <w:rPr>
          <w:sz w:val="24"/>
        </w:rPr>
        <w:t>of</w:t>
      </w:r>
      <w:r>
        <w:rPr>
          <w:spacing w:val="-7"/>
          <w:sz w:val="24"/>
        </w:rPr>
        <w:t xml:space="preserve"> </w:t>
      </w:r>
      <w:r>
        <w:rPr>
          <w:sz w:val="24"/>
        </w:rPr>
        <w:t>cars</w:t>
      </w:r>
      <w:r>
        <w:rPr>
          <w:spacing w:val="-5"/>
          <w:sz w:val="24"/>
        </w:rPr>
        <w:t xml:space="preserve"> </w:t>
      </w:r>
      <w:r>
        <w:rPr>
          <w:sz w:val="24"/>
        </w:rPr>
        <w:t>within</w:t>
      </w:r>
      <w:r>
        <w:rPr>
          <w:spacing w:val="-2"/>
          <w:sz w:val="24"/>
        </w:rPr>
        <w:t xml:space="preserve"> </w:t>
      </w:r>
      <w:r>
        <w:rPr>
          <w:sz w:val="24"/>
        </w:rPr>
        <w:t>the</w:t>
      </w:r>
      <w:r>
        <w:rPr>
          <w:spacing w:val="-2"/>
          <w:sz w:val="24"/>
        </w:rPr>
        <w:t xml:space="preserve"> </w:t>
      </w:r>
      <w:r>
        <w:rPr>
          <w:sz w:val="24"/>
        </w:rPr>
        <w:t>parking</w:t>
      </w:r>
      <w:r>
        <w:rPr>
          <w:spacing w:val="3"/>
          <w:sz w:val="24"/>
        </w:rPr>
        <w:t xml:space="preserve"> </w:t>
      </w:r>
      <w:r>
        <w:rPr>
          <w:sz w:val="24"/>
        </w:rPr>
        <w:t>lot.</w:t>
      </w:r>
    </w:p>
    <w:p w14:paraId="0AA071CD" w14:textId="77777777" w:rsidR="007D20C2" w:rsidRDefault="007D20C2">
      <w:pPr>
        <w:pStyle w:val="BodyText"/>
        <w:spacing w:before="2"/>
      </w:pPr>
    </w:p>
    <w:p w14:paraId="483A8DEE" w14:textId="77777777" w:rsidR="007D20C2" w:rsidRDefault="00D260D4">
      <w:pPr>
        <w:pStyle w:val="ListParagraph"/>
        <w:numPr>
          <w:ilvl w:val="1"/>
          <w:numId w:val="6"/>
        </w:numPr>
        <w:tabs>
          <w:tab w:val="left" w:pos="1002"/>
          <w:tab w:val="left" w:pos="1003"/>
        </w:tabs>
        <w:ind w:left="1002" w:hanging="425"/>
        <w:rPr>
          <w:sz w:val="24"/>
        </w:rPr>
      </w:pPr>
      <w:r>
        <w:rPr>
          <w:sz w:val="24"/>
        </w:rPr>
        <w:t>Implement</w:t>
      </w:r>
      <w:r>
        <w:rPr>
          <w:spacing w:val="2"/>
          <w:sz w:val="24"/>
        </w:rPr>
        <w:t xml:space="preserve"> </w:t>
      </w:r>
      <w:r>
        <w:rPr>
          <w:sz w:val="24"/>
        </w:rPr>
        <w:t>a</w:t>
      </w:r>
      <w:r>
        <w:rPr>
          <w:spacing w:val="-5"/>
          <w:sz w:val="24"/>
        </w:rPr>
        <w:t xml:space="preserve"> </w:t>
      </w:r>
      <w:r>
        <w:rPr>
          <w:sz w:val="24"/>
        </w:rPr>
        <w:t>system</w:t>
      </w:r>
      <w:r>
        <w:rPr>
          <w:spacing w:val="-11"/>
          <w:sz w:val="24"/>
        </w:rPr>
        <w:t xml:space="preserve"> </w:t>
      </w:r>
      <w:r>
        <w:rPr>
          <w:sz w:val="24"/>
        </w:rPr>
        <w:t>to</w:t>
      </w:r>
      <w:r>
        <w:rPr>
          <w:spacing w:val="-2"/>
          <w:sz w:val="24"/>
        </w:rPr>
        <w:t xml:space="preserve"> </w:t>
      </w:r>
      <w:r>
        <w:rPr>
          <w:sz w:val="24"/>
        </w:rPr>
        <w:t>capture</w:t>
      </w:r>
      <w:r>
        <w:rPr>
          <w:spacing w:val="-6"/>
          <w:sz w:val="24"/>
        </w:rPr>
        <w:t xml:space="preserve"> </w:t>
      </w:r>
      <w:r>
        <w:rPr>
          <w:sz w:val="24"/>
        </w:rPr>
        <w:t>and</w:t>
      </w:r>
      <w:r>
        <w:rPr>
          <w:spacing w:val="-2"/>
          <w:sz w:val="24"/>
        </w:rPr>
        <w:t xml:space="preserve"> </w:t>
      </w:r>
      <w:r>
        <w:rPr>
          <w:sz w:val="24"/>
        </w:rPr>
        <w:t>identify</w:t>
      </w:r>
      <w:r>
        <w:rPr>
          <w:spacing w:val="-10"/>
          <w:sz w:val="24"/>
        </w:rPr>
        <w:t xml:space="preserve"> </w:t>
      </w:r>
      <w:r>
        <w:rPr>
          <w:sz w:val="24"/>
        </w:rPr>
        <w:t>vehicle</w:t>
      </w:r>
      <w:r>
        <w:rPr>
          <w:spacing w:val="4"/>
          <w:sz w:val="24"/>
        </w:rPr>
        <w:t xml:space="preserve"> </w:t>
      </w:r>
      <w:r>
        <w:rPr>
          <w:sz w:val="24"/>
        </w:rPr>
        <w:t>occupancy</w:t>
      </w:r>
      <w:r>
        <w:rPr>
          <w:spacing w:val="-13"/>
          <w:sz w:val="24"/>
        </w:rPr>
        <w:t xml:space="preserve"> </w:t>
      </w:r>
      <w:r>
        <w:rPr>
          <w:sz w:val="24"/>
        </w:rPr>
        <w:t>within</w:t>
      </w:r>
      <w:r>
        <w:rPr>
          <w:spacing w:val="-9"/>
          <w:sz w:val="24"/>
        </w:rPr>
        <w:t xml:space="preserve"> </w:t>
      </w:r>
      <w:r>
        <w:rPr>
          <w:sz w:val="24"/>
        </w:rPr>
        <w:t>parking</w:t>
      </w:r>
      <w:r>
        <w:rPr>
          <w:spacing w:val="-2"/>
          <w:sz w:val="24"/>
        </w:rPr>
        <w:t xml:space="preserve"> </w:t>
      </w:r>
      <w:r>
        <w:rPr>
          <w:sz w:val="24"/>
        </w:rPr>
        <w:t>bays.</w:t>
      </w:r>
    </w:p>
    <w:p w14:paraId="0963AFBE" w14:textId="77777777" w:rsidR="007D20C2" w:rsidRDefault="007D20C2">
      <w:pPr>
        <w:rPr>
          <w:sz w:val="24"/>
        </w:rPr>
        <w:sectPr w:rsidR="007D20C2" w:rsidSect="001F0049">
          <w:pgSz w:w="11920" w:h="16850"/>
          <w:pgMar w:top="1280" w:right="1200" w:bottom="1140" w:left="1220" w:header="0" w:footer="933" w:gutter="0"/>
          <w:cols w:space="720"/>
        </w:sectPr>
      </w:pPr>
    </w:p>
    <w:p w14:paraId="5059BC0D" w14:textId="77777777" w:rsidR="007D20C2" w:rsidRDefault="00D260D4">
      <w:pPr>
        <w:pStyle w:val="Heading1"/>
        <w:numPr>
          <w:ilvl w:val="0"/>
          <w:numId w:val="6"/>
        </w:numPr>
        <w:tabs>
          <w:tab w:val="left" w:pos="461"/>
        </w:tabs>
        <w:spacing w:before="78"/>
      </w:pPr>
      <w:bookmarkStart w:id="16" w:name="_bookmark6"/>
      <w:bookmarkEnd w:id="16"/>
      <w:r>
        <w:rPr>
          <w:spacing w:val="-1"/>
        </w:rPr>
        <w:lastRenderedPageBreak/>
        <w:t>Significance</w:t>
      </w:r>
      <w:r>
        <w:rPr>
          <w:spacing w:val="-12"/>
        </w:rPr>
        <w:t xml:space="preserve"> </w:t>
      </w:r>
      <w:r>
        <w:t>of</w:t>
      </w:r>
      <w:r>
        <w:rPr>
          <w:spacing w:val="-12"/>
        </w:rPr>
        <w:t xml:space="preserve"> </w:t>
      </w:r>
      <w:r>
        <w:t>Study</w:t>
      </w:r>
    </w:p>
    <w:p w14:paraId="1D902920" w14:textId="77777777" w:rsidR="007D20C2" w:rsidRDefault="007D20C2">
      <w:pPr>
        <w:pStyle w:val="BodyText"/>
        <w:rPr>
          <w:b/>
          <w:sz w:val="26"/>
        </w:rPr>
      </w:pPr>
    </w:p>
    <w:p w14:paraId="3E866167" w14:textId="77777777" w:rsidR="007D20C2" w:rsidRDefault="00D260D4">
      <w:pPr>
        <w:pStyle w:val="BodyText"/>
        <w:spacing w:before="1" w:line="360" w:lineRule="auto"/>
        <w:ind w:left="220" w:right="224"/>
        <w:jc w:val="both"/>
      </w:pPr>
      <w:r>
        <w:t>Locating</w:t>
      </w:r>
      <w:r>
        <w:rPr>
          <w:spacing w:val="-4"/>
        </w:rPr>
        <w:t xml:space="preserve"> </w:t>
      </w:r>
      <w:r>
        <w:t>a</w:t>
      </w:r>
      <w:r>
        <w:rPr>
          <w:spacing w:val="-2"/>
        </w:rPr>
        <w:t xml:space="preserve"> </w:t>
      </w:r>
      <w:r>
        <w:t>parking</w:t>
      </w:r>
      <w:r>
        <w:rPr>
          <w:spacing w:val="-4"/>
        </w:rPr>
        <w:t xml:space="preserve"> </w:t>
      </w:r>
      <w:r>
        <w:t>area</w:t>
      </w:r>
      <w:r>
        <w:rPr>
          <w:spacing w:val="-2"/>
        </w:rPr>
        <w:t xml:space="preserve"> </w:t>
      </w:r>
      <w:r>
        <w:t>for</w:t>
      </w:r>
      <w:r>
        <w:rPr>
          <w:spacing w:val="-3"/>
        </w:rPr>
        <w:t xml:space="preserve"> </w:t>
      </w:r>
      <w:r>
        <w:t>your car</w:t>
      </w:r>
      <w:r>
        <w:rPr>
          <w:spacing w:val="-5"/>
        </w:rPr>
        <w:t xml:space="preserve"> </w:t>
      </w:r>
      <w:r>
        <w:t>in</w:t>
      </w:r>
      <w:r>
        <w:rPr>
          <w:spacing w:val="-1"/>
        </w:rPr>
        <w:t xml:space="preserve"> </w:t>
      </w:r>
      <w:r>
        <w:t>large</w:t>
      </w:r>
      <w:r>
        <w:rPr>
          <w:spacing w:val="2"/>
        </w:rPr>
        <w:t xml:space="preserve"> </w:t>
      </w:r>
      <w:r>
        <w:t>metropolises</w:t>
      </w:r>
      <w:r>
        <w:rPr>
          <w:spacing w:val="-3"/>
        </w:rPr>
        <w:t xml:space="preserve"> </w:t>
      </w:r>
      <w:r>
        <w:t>can</w:t>
      </w:r>
      <w:r>
        <w:rPr>
          <w:spacing w:val="-4"/>
        </w:rPr>
        <w:t xml:space="preserve"> </w:t>
      </w:r>
      <w:r>
        <w:t>pose</w:t>
      </w:r>
      <w:r>
        <w:rPr>
          <w:spacing w:val="-2"/>
        </w:rPr>
        <w:t xml:space="preserve"> </w:t>
      </w:r>
      <w:r>
        <w:t>a</w:t>
      </w:r>
      <w:r>
        <w:rPr>
          <w:spacing w:val="-2"/>
        </w:rPr>
        <w:t xml:space="preserve"> </w:t>
      </w:r>
      <w:r>
        <w:t>significant challenge</w:t>
      </w:r>
      <w:r>
        <w:rPr>
          <w:spacing w:val="1"/>
        </w:rPr>
        <w:t xml:space="preserve"> </w:t>
      </w:r>
      <w:r>
        <w:t>due</w:t>
      </w:r>
      <w:r>
        <w:rPr>
          <w:spacing w:val="-58"/>
        </w:rPr>
        <w:t xml:space="preserve"> </w:t>
      </w:r>
      <w:r>
        <w:t>to the increased private automobiles. The demand for parking has outstripped the available</w:t>
      </w:r>
      <w:r>
        <w:rPr>
          <w:spacing w:val="1"/>
        </w:rPr>
        <w:t xml:space="preserve"> </w:t>
      </w:r>
      <w:r>
        <w:t>supply,</w:t>
      </w:r>
      <w:r>
        <w:rPr>
          <w:spacing w:val="-12"/>
        </w:rPr>
        <w:t xml:space="preserve"> </w:t>
      </w:r>
      <w:r>
        <w:t>creating</w:t>
      </w:r>
      <w:r>
        <w:rPr>
          <w:spacing w:val="-8"/>
        </w:rPr>
        <w:t xml:space="preserve"> </w:t>
      </w:r>
      <w:r>
        <w:t>an</w:t>
      </w:r>
      <w:r>
        <w:rPr>
          <w:spacing w:val="-10"/>
        </w:rPr>
        <w:t xml:space="preserve"> </w:t>
      </w:r>
      <w:r>
        <w:t>imbalance.</w:t>
      </w:r>
      <w:r>
        <w:rPr>
          <w:spacing w:val="-8"/>
        </w:rPr>
        <w:t xml:space="preserve"> </w:t>
      </w:r>
      <w:r>
        <w:t>Given</w:t>
      </w:r>
      <w:r>
        <w:rPr>
          <w:spacing w:val="-11"/>
        </w:rPr>
        <w:t xml:space="preserve"> </w:t>
      </w:r>
      <w:r>
        <w:t>the</w:t>
      </w:r>
      <w:r>
        <w:rPr>
          <w:spacing w:val="-10"/>
        </w:rPr>
        <w:t xml:space="preserve"> </w:t>
      </w:r>
      <w:r>
        <w:t>current</w:t>
      </w:r>
      <w:r>
        <w:rPr>
          <w:spacing w:val="-5"/>
        </w:rPr>
        <w:t xml:space="preserve"> </w:t>
      </w:r>
      <w:r>
        <w:t>scenario</w:t>
      </w:r>
      <w:r>
        <w:rPr>
          <w:spacing w:val="-5"/>
        </w:rPr>
        <w:t xml:space="preserve"> </w:t>
      </w:r>
      <w:r>
        <w:t>in</w:t>
      </w:r>
      <w:r>
        <w:rPr>
          <w:spacing w:val="-9"/>
        </w:rPr>
        <w:t xml:space="preserve"> </w:t>
      </w:r>
      <w:r>
        <w:t>major</w:t>
      </w:r>
      <w:r>
        <w:rPr>
          <w:spacing w:val="-12"/>
        </w:rPr>
        <w:t xml:space="preserve"> </w:t>
      </w:r>
      <w:r>
        <w:t>cities,</w:t>
      </w:r>
      <w:r>
        <w:rPr>
          <w:spacing w:val="-9"/>
        </w:rPr>
        <w:t xml:space="preserve"> </w:t>
      </w:r>
      <w:r>
        <w:t>there</w:t>
      </w:r>
      <w:r>
        <w:rPr>
          <w:spacing w:val="-10"/>
        </w:rPr>
        <w:t xml:space="preserve"> </w:t>
      </w:r>
      <w:r>
        <w:t>is</w:t>
      </w:r>
      <w:r>
        <w:rPr>
          <w:spacing w:val="-11"/>
        </w:rPr>
        <w:t xml:space="preserve"> </w:t>
      </w:r>
      <w:r>
        <w:t>a</w:t>
      </w:r>
      <w:r>
        <w:rPr>
          <w:spacing w:val="-11"/>
        </w:rPr>
        <w:t xml:space="preserve"> </w:t>
      </w:r>
      <w:r>
        <w:t>crucial</w:t>
      </w:r>
      <w:r>
        <w:rPr>
          <w:spacing w:val="-11"/>
        </w:rPr>
        <w:t xml:space="preserve"> </w:t>
      </w:r>
      <w:r>
        <w:t>need</w:t>
      </w:r>
      <w:r>
        <w:rPr>
          <w:spacing w:val="-57"/>
        </w:rPr>
        <w:t xml:space="preserve"> </w:t>
      </w:r>
      <w:r>
        <w:t>for the implementation of a parking management system capable of effectively monitoring</w:t>
      </w:r>
      <w:r>
        <w:rPr>
          <w:spacing w:val="1"/>
        </w:rPr>
        <w:t xml:space="preserve"> </w:t>
      </w:r>
      <w:r>
        <w:t>parking</w:t>
      </w:r>
      <w:r>
        <w:rPr>
          <w:spacing w:val="-12"/>
        </w:rPr>
        <w:t xml:space="preserve"> </w:t>
      </w:r>
      <w:r>
        <w:t>spaces.</w:t>
      </w:r>
      <w:r>
        <w:rPr>
          <w:spacing w:val="-12"/>
        </w:rPr>
        <w:t xml:space="preserve"> </w:t>
      </w:r>
      <w:r>
        <w:t>This</w:t>
      </w:r>
      <w:r>
        <w:rPr>
          <w:spacing w:val="-11"/>
        </w:rPr>
        <w:t xml:space="preserve"> </w:t>
      </w:r>
      <w:r>
        <w:t>system</w:t>
      </w:r>
      <w:r>
        <w:rPr>
          <w:spacing w:val="-11"/>
        </w:rPr>
        <w:t xml:space="preserve"> </w:t>
      </w:r>
      <w:r>
        <w:t>should</w:t>
      </w:r>
      <w:r>
        <w:rPr>
          <w:spacing w:val="-11"/>
        </w:rPr>
        <w:t xml:space="preserve"> </w:t>
      </w:r>
      <w:r>
        <w:t>encompass</w:t>
      </w:r>
      <w:r>
        <w:rPr>
          <w:spacing w:val="-12"/>
        </w:rPr>
        <w:t xml:space="preserve"> </w:t>
      </w:r>
      <w:r>
        <w:t>essential</w:t>
      </w:r>
      <w:r>
        <w:rPr>
          <w:spacing w:val="-12"/>
        </w:rPr>
        <w:t xml:space="preserve"> </w:t>
      </w:r>
      <w:r>
        <w:t>features</w:t>
      </w:r>
      <w:r>
        <w:rPr>
          <w:spacing w:val="-12"/>
        </w:rPr>
        <w:t xml:space="preserve"> </w:t>
      </w:r>
      <w:r>
        <w:t>such</w:t>
      </w:r>
      <w:r>
        <w:rPr>
          <w:spacing w:val="-11"/>
        </w:rPr>
        <w:t xml:space="preserve"> </w:t>
      </w:r>
      <w:r>
        <w:t>as</w:t>
      </w:r>
      <w:r>
        <w:rPr>
          <w:spacing w:val="-11"/>
        </w:rPr>
        <w:t xml:space="preserve"> </w:t>
      </w:r>
      <w:r>
        <w:t>scalability,</w:t>
      </w:r>
      <w:r>
        <w:rPr>
          <w:spacing w:val="-11"/>
        </w:rPr>
        <w:t xml:space="preserve"> </w:t>
      </w:r>
      <w:r>
        <w:t>efficiency,</w:t>
      </w:r>
      <w:r>
        <w:rPr>
          <w:spacing w:val="-58"/>
        </w:rPr>
        <w:t xml:space="preserve"> </w:t>
      </w:r>
      <w:r>
        <w:t>reliability,</w:t>
      </w:r>
      <w:r>
        <w:rPr>
          <w:spacing w:val="-1"/>
        </w:rPr>
        <w:t xml:space="preserve"> </w:t>
      </w:r>
      <w:r>
        <w:t>and affordability to address the</w:t>
      </w:r>
      <w:r>
        <w:rPr>
          <w:spacing w:val="-2"/>
        </w:rPr>
        <w:t xml:space="preserve"> </w:t>
      </w:r>
      <w:r>
        <w:t>prevailing conditions.</w:t>
      </w:r>
    </w:p>
    <w:p w14:paraId="44538FC6" w14:textId="77777777" w:rsidR="007D20C2" w:rsidRDefault="007D20C2">
      <w:pPr>
        <w:pStyle w:val="BodyText"/>
        <w:spacing w:before="8"/>
        <w:rPr>
          <w:sz w:val="25"/>
        </w:rPr>
      </w:pPr>
    </w:p>
    <w:p w14:paraId="54BF7339" w14:textId="77777777" w:rsidR="007D20C2" w:rsidRDefault="00D260D4">
      <w:pPr>
        <w:pStyle w:val="ListParagraph"/>
        <w:numPr>
          <w:ilvl w:val="0"/>
          <w:numId w:val="5"/>
        </w:numPr>
        <w:tabs>
          <w:tab w:val="left" w:pos="479"/>
          <w:tab w:val="left" w:pos="480"/>
        </w:tabs>
        <w:spacing w:line="338" w:lineRule="auto"/>
        <w:ind w:right="1597"/>
        <w:rPr>
          <w:sz w:val="24"/>
        </w:rPr>
      </w:pPr>
      <w:r>
        <w:rPr>
          <w:spacing w:val="-1"/>
          <w:sz w:val="24"/>
        </w:rPr>
        <w:t>This</w:t>
      </w:r>
      <w:r>
        <w:rPr>
          <w:spacing w:val="-14"/>
          <w:sz w:val="24"/>
        </w:rPr>
        <w:t xml:space="preserve"> </w:t>
      </w:r>
      <w:r>
        <w:rPr>
          <w:spacing w:val="-1"/>
          <w:sz w:val="24"/>
        </w:rPr>
        <w:t>approach</w:t>
      </w:r>
      <w:r>
        <w:rPr>
          <w:spacing w:val="-15"/>
          <w:sz w:val="24"/>
        </w:rPr>
        <w:t xml:space="preserve"> </w:t>
      </w:r>
      <w:r>
        <w:rPr>
          <w:spacing w:val="-1"/>
          <w:sz w:val="24"/>
        </w:rPr>
        <w:t>improves</w:t>
      </w:r>
      <w:r>
        <w:rPr>
          <w:spacing w:val="-14"/>
          <w:sz w:val="24"/>
        </w:rPr>
        <w:t xml:space="preserve"> </w:t>
      </w:r>
      <w:r>
        <w:rPr>
          <w:sz w:val="24"/>
        </w:rPr>
        <w:t>citizen</w:t>
      </w:r>
      <w:r>
        <w:rPr>
          <w:spacing w:val="-16"/>
          <w:sz w:val="24"/>
        </w:rPr>
        <w:t xml:space="preserve"> </w:t>
      </w:r>
      <w:r>
        <w:rPr>
          <w:sz w:val="24"/>
        </w:rPr>
        <w:t>services</w:t>
      </w:r>
      <w:r>
        <w:rPr>
          <w:spacing w:val="-15"/>
          <w:sz w:val="24"/>
        </w:rPr>
        <w:t xml:space="preserve"> </w:t>
      </w:r>
      <w:r>
        <w:rPr>
          <w:sz w:val="24"/>
        </w:rPr>
        <w:t>by</w:t>
      </w:r>
      <w:r>
        <w:rPr>
          <w:spacing w:val="-17"/>
          <w:sz w:val="24"/>
        </w:rPr>
        <w:t xml:space="preserve"> </w:t>
      </w:r>
      <w:r>
        <w:rPr>
          <w:sz w:val="24"/>
        </w:rPr>
        <w:t>effectively</w:t>
      </w:r>
      <w:r>
        <w:rPr>
          <w:spacing w:val="-13"/>
          <w:sz w:val="24"/>
        </w:rPr>
        <w:t xml:space="preserve"> </w:t>
      </w:r>
      <w:r>
        <w:rPr>
          <w:sz w:val="24"/>
        </w:rPr>
        <w:t>managing</w:t>
      </w:r>
      <w:r>
        <w:rPr>
          <w:spacing w:val="-14"/>
          <w:sz w:val="24"/>
        </w:rPr>
        <w:t xml:space="preserve"> </w:t>
      </w:r>
      <w:r>
        <w:rPr>
          <w:sz w:val="24"/>
        </w:rPr>
        <w:t>and</w:t>
      </w:r>
      <w:r>
        <w:rPr>
          <w:spacing w:val="-15"/>
          <w:sz w:val="24"/>
        </w:rPr>
        <w:t xml:space="preserve"> </w:t>
      </w:r>
      <w:r>
        <w:rPr>
          <w:sz w:val="24"/>
        </w:rPr>
        <w:t>reducing</w:t>
      </w:r>
      <w:r>
        <w:rPr>
          <w:spacing w:val="-57"/>
          <w:sz w:val="24"/>
        </w:rPr>
        <w:t xml:space="preserve"> </w:t>
      </w:r>
      <w:r>
        <w:rPr>
          <w:sz w:val="24"/>
        </w:rPr>
        <w:t>on-street</w:t>
      </w:r>
      <w:r>
        <w:rPr>
          <w:spacing w:val="-1"/>
          <w:sz w:val="24"/>
        </w:rPr>
        <w:t xml:space="preserve"> </w:t>
      </w:r>
      <w:r>
        <w:rPr>
          <w:sz w:val="24"/>
        </w:rPr>
        <w:t>parking.</w:t>
      </w:r>
    </w:p>
    <w:p w14:paraId="4FB438CF" w14:textId="77777777" w:rsidR="007D20C2" w:rsidRDefault="00D260D4">
      <w:pPr>
        <w:pStyle w:val="ListParagraph"/>
        <w:numPr>
          <w:ilvl w:val="0"/>
          <w:numId w:val="5"/>
        </w:numPr>
        <w:tabs>
          <w:tab w:val="left" w:pos="541"/>
          <w:tab w:val="left" w:pos="543"/>
          <w:tab w:val="left" w:pos="2008"/>
          <w:tab w:val="left" w:pos="2349"/>
          <w:tab w:val="left" w:pos="3501"/>
          <w:tab w:val="left" w:pos="4608"/>
          <w:tab w:val="left" w:pos="5362"/>
          <w:tab w:val="left" w:pos="6408"/>
          <w:tab w:val="left" w:pos="6961"/>
        </w:tabs>
        <w:spacing w:before="38" w:line="338" w:lineRule="auto"/>
        <w:ind w:right="1599"/>
        <w:rPr>
          <w:sz w:val="24"/>
        </w:rPr>
      </w:pPr>
      <w:r>
        <w:tab/>
      </w:r>
      <w:r>
        <w:rPr>
          <w:sz w:val="24"/>
        </w:rPr>
        <w:t>Furthermore,</w:t>
      </w:r>
      <w:r>
        <w:rPr>
          <w:sz w:val="24"/>
        </w:rPr>
        <w:tab/>
        <w:t>it</w:t>
      </w:r>
      <w:r>
        <w:rPr>
          <w:sz w:val="24"/>
        </w:rPr>
        <w:tab/>
        <w:t>advocates</w:t>
      </w:r>
      <w:r>
        <w:rPr>
          <w:sz w:val="24"/>
        </w:rPr>
        <w:tab/>
        <w:t>enhanced</w:t>
      </w:r>
      <w:r>
        <w:rPr>
          <w:sz w:val="24"/>
        </w:rPr>
        <w:tab/>
        <w:t>urban</w:t>
      </w:r>
      <w:r>
        <w:rPr>
          <w:sz w:val="24"/>
        </w:rPr>
        <w:tab/>
        <w:t>planning</w:t>
      </w:r>
      <w:r>
        <w:rPr>
          <w:sz w:val="24"/>
        </w:rPr>
        <w:tab/>
        <w:t>and</w:t>
      </w:r>
      <w:r>
        <w:rPr>
          <w:sz w:val="24"/>
        </w:rPr>
        <w:tab/>
      </w:r>
      <w:r>
        <w:rPr>
          <w:spacing w:val="-2"/>
          <w:sz w:val="24"/>
        </w:rPr>
        <w:t>decreased</w:t>
      </w:r>
      <w:r>
        <w:rPr>
          <w:spacing w:val="-57"/>
          <w:sz w:val="24"/>
        </w:rPr>
        <w:t xml:space="preserve"> </w:t>
      </w:r>
      <w:r>
        <w:rPr>
          <w:sz w:val="24"/>
        </w:rPr>
        <w:t>transportation</w:t>
      </w:r>
      <w:r>
        <w:rPr>
          <w:spacing w:val="-1"/>
          <w:sz w:val="24"/>
        </w:rPr>
        <w:t xml:space="preserve"> </w:t>
      </w:r>
      <w:r>
        <w:rPr>
          <w:sz w:val="24"/>
        </w:rPr>
        <w:t>congestion.</w:t>
      </w:r>
    </w:p>
    <w:p w14:paraId="4FF434A4" w14:textId="77777777" w:rsidR="007D20C2" w:rsidRDefault="00D260D4">
      <w:pPr>
        <w:pStyle w:val="ListParagraph"/>
        <w:numPr>
          <w:ilvl w:val="0"/>
          <w:numId w:val="5"/>
        </w:numPr>
        <w:tabs>
          <w:tab w:val="left" w:pos="479"/>
          <w:tab w:val="left" w:pos="480"/>
        </w:tabs>
        <w:spacing w:before="22" w:line="340" w:lineRule="auto"/>
        <w:ind w:right="305"/>
        <w:rPr>
          <w:sz w:val="24"/>
        </w:rPr>
      </w:pPr>
      <w:r>
        <w:rPr>
          <w:sz w:val="24"/>
        </w:rPr>
        <w:t>Minimizes</w:t>
      </w:r>
      <w:r>
        <w:rPr>
          <w:spacing w:val="27"/>
          <w:sz w:val="24"/>
        </w:rPr>
        <w:t xml:space="preserve"> </w:t>
      </w:r>
      <w:r>
        <w:rPr>
          <w:sz w:val="24"/>
        </w:rPr>
        <w:t>the</w:t>
      </w:r>
      <w:r>
        <w:rPr>
          <w:spacing w:val="27"/>
          <w:sz w:val="24"/>
        </w:rPr>
        <w:t xml:space="preserve"> </w:t>
      </w:r>
      <w:r>
        <w:rPr>
          <w:sz w:val="24"/>
        </w:rPr>
        <w:t>effort</w:t>
      </w:r>
      <w:r>
        <w:rPr>
          <w:spacing w:val="35"/>
          <w:sz w:val="24"/>
        </w:rPr>
        <w:t xml:space="preserve"> </w:t>
      </w:r>
      <w:r>
        <w:rPr>
          <w:sz w:val="24"/>
        </w:rPr>
        <w:t>exerted</w:t>
      </w:r>
      <w:r>
        <w:rPr>
          <w:spacing w:val="23"/>
          <w:sz w:val="24"/>
        </w:rPr>
        <w:t xml:space="preserve"> </w:t>
      </w:r>
      <w:r>
        <w:rPr>
          <w:sz w:val="24"/>
        </w:rPr>
        <w:t>by</w:t>
      </w:r>
      <w:r>
        <w:rPr>
          <w:spacing w:val="-1"/>
          <w:sz w:val="24"/>
        </w:rPr>
        <w:t xml:space="preserve"> </w:t>
      </w:r>
      <w:r>
        <w:rPr>
          <w:sz w:val="24"/>
        </w:rPr>
        <w:t>drivers</w:t>
      </w:r>
      <w:r>
        <w:rPr>
          <w:spacing w:val="28"/>
          <w:sz w:val="24"/>
        </w:rPr>
        <w:t xml:space="preserve"> </w:t>
      </w:r>
      <w:r>
        <w:rPr>
          <w:sz w:val="24"/>
        </w:rPr>
        <w:t>and</w:t>
      </w:r>
      <w:r>
        <w:rPr>
          <w:spacing w:val="30"/>
          <w:sz w:val="24"/>
        </w:rPr>
        <w:t xml:space="preserve"> </w:t>
      </w:r>
      <w:r>
        <w:rPr>
          <w:sz w:val="24"/>
        </w:rPr>
        <w:t>saves</w:t>
      </w:r>
      <w:r>
        <w:rPr>
          <w:spacing w:val="28"/>
          <w:sz w:val="24"/>
        </w:rPr>
        <w:t xml:space="preserve"> </w:t>
      </w:r>
      <w:r>
        <w:rPr>
          <w:sz w:val="24"/>
        </w:rPr>
        <w:t>time</w:t>
      </w:r>
      <w:r>
        <w:rPr>
          <w:spacing w:val="25"/>
          <w:sz w:val="24"/>
        </w:rPr>
        <w:t xml:space="preserve"> </w:t>
      </w:r>
      <w:r>
        <w:rPr>
          <w:sz w:val="24"/>
        </w:rPr>
        <w:t>by</w:t>
      </w:r>
      <w:r>
        <w:rPr>
          <w:spacing w:val="23"/>
          <w:sz w:val="24"/>
        </w:rPr>
        <w:t xml:space="preserve"> </w:t>
      </w:r>
      <w:r>
        <w:rPr>
          <w:sz w:val="24"/>
        </w:rPr>
        <w:t>facilitating</w:t>
      </w:r>
      <w:r>
        <w:rPr>
          <w:spacing w:val="31"/>
          <w:sz w:val="24"/>
        </w:rPr>
        <w:t xml:space="preserve"> </w:t>
      </w:r>
      <w:r>
        <w:rPr>
          <w:sz w:val="24"/>
        </w:rPr>
        <w:t>secure</w:t>
      </w:r>
      <w:r>
        <w:rPr>
          <w:spacing w:val="28"/>
          <w:sz w:val="24"/>
        </w:rPr>
        <w:t xml:space="preserve"> </w:t>
      </w:r>
      <w:r>
        <w:rPr>
          <w:sz w:val="24"/>
        </w:rPr>
        <w:t>parking</w:t>
      </w:r>
      <w:r>
        <w:rPr>
          <w:spacing w:val="35"/>
          <w:sz w:val="24"/>
        </w:rPr>
        <w:t xml:space="preserve"> </w:t>
      </w:r>
      <w:r>
        <w:rPr>
          <w:sz w:val="24"/>
        </w:rPr>
        <w:t>in</w:t>
      </w:r>
      <w:r>
        <w:rPr>
          <w:spacing w:val="-57"/>
          <w:sz w:val="24"/>
        </w:rPr>
        <w:t xml:space="preserve"> </w:t>
      </w:r>
      <w:r>
        <w:rPr>
          <w:sz w:val="24"/>
        </w:rPr>
        <w:t>designated</w:t>
      </w:r>
      <w:r>
        <w:rPr>
          <w:spacing w:val="-1"/>
          <w:sz w:val="24"/>
        </w:rPr>
        <w:t xml:space="preserve"> </w:t>
      </w:r>
      <w:r>
        <w:rPr>
          <w:sz w:val="24"/>
        </w:rPr>
        <w:t>locations.</w:t>
      </w:r>
    </w:p>
    <w:p w14:paraId="66945071" w14:textId="77777777" w:rsidR="007D20C2" w:rsidRDefault="00D260D4">
      <w:pPr>
        <w:pStyle w:val="ListParagraph"/>
        <w:numPr>
          <w:ilvl w:val="0"/>
          <w:numId w:val="5"/>
        </w:numPr>
        <w:tabs>
          <w:tab w:val="left" w:pos="479"/>
          <w:tab w:val="left" w:pos="480"/>
        </w:tabs>
        <w:spacing w:before="26" w:line="340" w:lineRule="auto"/>
        <w:ind w:right="432"/>
        <w:rPr>
          <w:sz w:val="24"/>
        </w:rPr>
      </w:pPr>
      <w:r>
        <w:rPr>
          <w:sz w:val="24"/>
        </w:rPr>
        <w:t>For</w:t>
      </w:r>
      <w:r>
        <w:rPr>
          <w:spacing w:val="18"/>
          <w:sz w:val="24"/>
        </w:rPr>
        <w:t xml:space="preserve"> </w:t>
      </w:r>
      <w:r>
        <w:rPr>
          <w:sz w:val="24"/>
        </w:rPr>
        <w:t>improving</w:t>
      </w:r>
      <w:r>
        <w:rPr>
          <w:spacing w:val="19"/>
          <w:sz w:val="24"/>
        </w:rPr>
        <w:t xml:space="preserve"> </w:t>
      </w:r>
      <w:r>
        <w:rPr>
          <w:sz w:val="24"/>
        </w:rPr>
        <w:t>safety</w:t>
      </w:r>
      <w:r>
        <w:rPr>
          <w:spacing w:val="20"/>
          <w:sz w:val="24"/>
        </w:rPr>
        <w:t xml:space="preserve"> </w:t>
      </w:r>
      <w:r>
        <w:rPr>
          <w:sz w:val="24"/>
        </w:rPr>
        <w:t>by</w:t>
      </w:r>
      <w:r>
        <w:rPr>
          <w:spacing w:val="19"/>
          <w:sz w:val="24"/>
        </w:rPr>
        <w:t xml:space="preserve"> </w:t>
      </w:r>
      <w:r>
        <w:rPr>
          <w:sz w:val="24"/>
        </w:rPr>
        <w:t>reducing</w:t>
      </w:r>
      <w:r>
        <w:rPr>
          <w:spacing w:val="22"/>
          <w:sz w:val="24"/>
        </w:rPr>
        <w:t xml:space="preserve"> </w:t>
      </w:r>
      <w:r>
        <w:rPr>
          <w:sz w:val="24"/>
        </w:rPr>
        <w:t>traffic-related</w:t>
      </w:r>
      <w:r>
        <w:rPr>
          <w:spacing w:val="19"/>
          <w:sz w:val="24"/>
        </w:rPr>
        <w:t xml:space="preserve"> </w:t>
      </w:r>
      <w:r>
        <w:rPr>
          <w:sz w:val="24"/>
        </w:rPr>
        <w:t>incidents</w:t>
      </w:r>
      <w:r>
        <w:rPr>
          <w:spacing w:val="20"/>
          <w:sz w:val="24"/>
        </w:rPr>
        <w:t xml:space="preserve"> </w:t>
      </w:r>
      <w:r>
        <w:rPr>
          <w:sz w:val="24"/>
        </w:rPr>
        <w:t>associated</w:t>
      </w:r>
      <w:r>
        <w:rPr>
          <w:spacing w:val="21"/>
          <w:sz w:val="24"/>
        </w:rPr>
        <w:t xml:space="preserve"> </w:t>
      </w:r>
      <w:r>
        <w:rPr>
          <w:sz w:val="24"/>
        </w:rPr>
        <w:t>with</w:t>
      </w:r>
      <w:r>
        <w:rPr>
          <w:spacing w:val="19"/>
          <w:sz w:val="24"/>
        </w:rPr>
        <w:t xml:space="preserve"> </w:t>
      </w:r>
      <w:r>
        <w:rPr>
          <w:sz w:val="24"/>
        </w:rPr>
        <w:t>parking</w:t>
      </w:r>
      <w:r>
        <w:rPr>
          <w:spacing w:val="-57"/>
          <w:sz w:val="24"/>
        </w:rPr>
        <w:t xml:space="preserve"> </w:t>
      </w:r>
      <w:r>
        <w:rPr>
          <w:sz w:val="24"/>
        </w:rPr>
        <w:t>difficulties,</w:t>
      </w:r>
      <w:r>
        <w:rPr>
          <w:spacing w:val="-1"/>
          <w:sz w:val="24"/>
        </w:rPr>
        <w:t xml:space="preserve"> </w:t>
      </w:r>
      <w:r>
        <w:rPr>
          <w:sz w:val="24"/>
        </w:rPr>
        <w:t>promoting smoother</w:t>
      </w:r>
      <w:r>
        <w:rPr>
          <w:spacing w:val="-2"/>
          <w:sz w:val="24"/>
        </w:rPr>
        <w:t xml:space="preserve"> </w:t>
      </w:r>
      <w:r>
        <w:rPr>
          <w:sz w:val="24"/>
        </w:rPr>
        <w:t>traffic</w:t>
      </w:r>
      <w:r>
        <w:rPr>
          <w:spacing w:val="-1"/>
          <w:sz w:val="24"/>
        </w:rPr>
        <w:t xml:space="preserve"> </w:t>
      </w:r>
      <w:r>
        <w:rPr>
          <w:sz w:val="24"/>
        </w:rPr>
        <w:t>flow.</w:t>
      </w:r>
    </w:p>
    <w:p w14:paraId="62DEE939" w14:textId="77777777" w:rsidR="007D20C2" w:rsidRDefault="00D260D4">
      <w:pPr>
        <w:pStyle w:val="ListParagraph"/>
        <w:numPr>
          <w:ilvl w:val="0"/>
          <w:numId w:val="5"/>
        </w:numPr>
        <w:tabs>
          <w:tab w:val="left" w:pos="479"/>
          <w:tab w:val="left" w:pos="480"/>
        </w:tabs>
        <w:spacing w:before="26" w:line="340" w:lineRule="auto"/>
        <w:ind w:right="457"/>
        <w:rPr>
          <w:sz w:val="24"/>
        </w:rPr>
      </w:pPr>
      <w:r>
        <w:rPr>
          <w:sz w:val="24"/>
        </w:rPr>
        <w:t>Optimized</w:t>
      </w:r>
      <w:r>
        <w:rPr>
          <w:spacing w:val="39"/>
          <w:sz w:val="24"/>
        </w:rPr>
        <w:t xml:space="preserve"> </w:t>
      </w:r>
      <w:r>
        <w:rPr>
          <w:sz w:val="24"/>
        </w:rPr>
        <w:t>parking</w:t>
      </w:r>
      <w:r>
        <w:rPr>
          <w:spacing w:val="40"/>
          <w:sz w:val="24"/>
        </w:rPr>
        <w:t xml:space="preserve"> </w:t>
      </w:r>
      <w:r>
        <w:rPr>
          <w:sz w:val="24"/>
        </w:rPr>
        <w:t>systems</w:t>
      </w:r>
      <w:r>
        <w:rPr>
          <w:spacing w:val="12"/>
          <w:sz w:val="24"/>
        </w:rPr>
        <w:t xml:space="preserve"> </w:t>
      </w:r>
      <w:r>
        <w:rPr>
          <w:sz w:val="24"/>
        </w:rPr>
        <w:t>lead</w:t>
      </w:r>
      <w:r>
        <w:rPr>
          <w:spacing w:val="39"/>
          <w:sz w:val="24"/>
        </w:rPr>
        <w:t xml:space="preserve"> </w:t>
      </w:r>
      <w:r>
        <w:rPr>
          <w:sz w:val="24"/>
        </w:rPr>
        <w:t>to</w:t>
      </w:r>
      <w:r>
        <w:rPr>
          <w:spacing w:val="11"/>
          <w:sz w:val="24"/>
        </w:rPr>
        <w:t xml:space="preserve"> </w:t>
      </w:r>
      <w:r>
        <w:rPr>
          <w:sz w:val="24"/>
        </w:rPr>
        <w:t>reduced</w:t>
      </w:r>
      <w:r>
        <w:rPr>
          <w:spacing w:val="40"/>
          <w:sz w:val="24"/>
        </w:rPr>
        <w:t xml:space="preserve"> </w:t>
      </w:r>
      <w:r>
        <w:rPr>
          <w:sz w:val="24"/>
        </w:rPr>
        <w:t>traffic</w:t>
      </w:r>
      <w:r>
        <w:rPr>
          <w:spacing w:val="39"/>
          <w:sz w:val="24"/>
        </w:rPr>
        <w:t xml:space="preserve"> </w:t>
      </w:r>
      <w:r>
        <w:rPr>
          <w:sz w:val="24"/>
        </w:rPr>
        <w:t>congestion</w:t>
      </w:r>
      <w:r>
        <w:rPr>
          <w:spacing w:val="40"/>
          <w:sz w:val="24"/>
        </w:rPr>
        <w:t xml:space="preserve"> </w:t>
      </w:r>
      <w:r>
        <w:rPr>
          <w:sz w:val="24"/>
        </w:rPr>
        <w:t>and</w:t>
      </w:r>
      <w:r>
        <w:rPr>
          <w:spacing w:val="13"/>
          <w:sz w:val="24"/>
        </w:rPr>
        <w:t xml:space="preserve"> </w:t>
      </w:r>
      <w:r>
        <w:rPr>
          <w:sz w:val="24"/>
        </w:rPr>
        <w:t>idling,</w:t>
      </w:r>
      <w:r>
        <w:rPr>
          <w:spacing w:val="11"/>
          <w:sz w:val="24"/>
        </w:rPr>
        <w:t xml:space="preserve"> </w:t>
      </w:r>
      <w:r>
        <w:rPr>
          <w:sz w:val="24"/>
        </w:rPr>
        <w:t>ultimately</w:t>
      </w:r>
      <w:r>
        <w:rPr>
          <w:spacing w:val="-57"/>
          <w:sz w:val="24"/>
        </w:rPr>
        <w:t xml:space="preserve"> </w:t>
      </w:r>
      <w:r>
        <w:rPr>
          <w:sz w:val="24"/>
        </w:rPr>
        <w:t>contributing</w:t>
      </w:r>
      <w:r>
        <w:rPr>
          <w:spacing w:val="-1"/>
          <w:sz w:val="24"/>
        </w:rPr>
        <w:t xml:space="preserve"> </w:t>
      </w:r>
      <w:r>
        <w:rPr>
          <w:sz w:val="24"/>
        </w:rPr>
        <w:t>to lower emissions and a</w:t>
      </w:r>
      <w:r>
        <w:rPr>
          <w:spacing w:val="-2"/>
          <w:sz w:val="24"/>
        </w:rPr>
        <w:t xml:space="preserve"> </w:t>
      </w:r>
      <w:r>
        <w:rPr>
          <w:sz w:val="24"/>
        </w:rPr>
        <w:t>greener urban environment.</w:t>
      </w:r>
    </w:p>
    <w:p w14:paraId="1CA6184F" w14:textId="77777777" w:rsidR="007D20C2" w:rsidRDefault="007D20C2">
      <w:pPr>
        <w:pStyle w:val="BodyText"/>
        <w:rPr>
          <w:sz w:val="26"/>
        </w:rPr>
      </w:pPr>
    </w:p>
    <w:p w14:paraId="2AFF580E" w14:textId="77777777" w:rsidR="007D20C2" w:rsidRDefault="007D20C2">
      <w:pPr>
        <w:pStyle w:val="BodyText"/>
        <w:spacing w:before="6"/>
        <w:rPr>
          <w:sz w:val="33"/>
        </w:rPr>
      </w:pPr>
    </w:p>
    <w:p w14:paraId="20E1E442" w14:textId="77777777" w:rsidR="007D20C2" w:rsidRDefault="00D260D4">
      <w:pPr>
        <w:pStyle w:val="Heading1"/>
        <w:numPr>
          <w:ilvl w:val="0"/>
          <w:numId w:val="6"/>
        </w:numPr>
        <w:tabs>
          <w:tab w:val="left" w:pos="461"/>
        </w:tabs>
      </w:pPr>
      <w:bookmarkStart w:id="17" w:name="_bookmark7"/>
      <w:bookmarkEnd w:id="17"/>
      <w:r>
        <w:t>Scope</w:t>
      </w:r>
      <w:r>
        <w:rPr>
          <w:spacing w:val="-10"/>
        </w:rPr>
        <w:t xml:space="preserve"> </w:t>
      </w:r>
      <w:r>
        <w:t>of</w:t>
      </w:r>
      <w:r>
        <w:rPr>
          <w:spacing w:val="-11"/>
        </w:rPr>
        <w:t xml:space="preserve"> </w:t>
      </w:r>
      <w:r>
        <w:t>the</w:t>
      </w:r>
      <w:r>
        <w:rPr>
          <w:spacing w:val="-14"/>
        </w:rPr>
        <w:t xml:space="preserve"> </w:t>
      </w:r>
      <w:r>
        <w:t>Study</w:t>
      </w:r>
    </w:p>
    <w:p w14:paraId="14FE8348" w14:textId="77777777" w:rsidR="007D20C2" w:rsidRDefault="007D20C2">
      <w:pPr>
        <w:pStyle w:val="BodyText"/>
        <w:spacing w:before="7"/>
        <w:rPr>
          <w:b/>
          <w:sz w:val="30"/>
        </w:rPr>
      </w:pPr>
    </w:p>
    <w:p w14:paraId="02FF29B1" w14:textId="77777777" w:rsidR="007D20C2" w:rsidRDefault="00D260D4">
      <w:pPr>
        <w:pStyle w:val="BodyText"/>
        <w:spacing w:before="1" w:line="360" w:lineRule="auto"/>
        <w:ind w:left="220" w:right="224"/>
        <w:jc w:val="both"/>
      </w:pPr>
      <w:r>
        <w:t>The</w:t>
      </w:r>
      <w:r>
        <w:rPr>
          <w:spacing w:val="1"/>
        </w:rPr>
        <w:t xml:space="preserve"> </w:t>
      </w:r>
      <w:r>
        <w:t>research</w:t>
      </w:r>
      <w:r>
        <w:rPr>
          <w:spacing w:val="1"/>
        </w:rPr>
        <w:t xml:space="preserve"> </w:t>
      </w:r>
      <w:r>
        <w:t>will</w:t>
      </w:r>
      <w:r>
        <w:rPr>
          <w:spacing w:val="1"/>
        </w:rPr>
        <w:t xml:space="preserve"> </w:t>
      </w:r>
      <w:r>
        <w:t>encompass</w:t>
      </w:r>
      <w:r>
        <w:rPr>
          <w:spacing w:val="1"/>
        </w:rPr>
        <w:t xml:space="preserve"> </w:t>
      </w:r>
      <w:r>
        <w:t>pre-processing</w:t>
      </w:r>
      <w:r>
        <w:rPr>
          <w:spacing w:val="1"/>
        </w:rPr>
        <w:t xml:space="preserve"> </w:t>
      </w:r>
      <w:r>
        <w:t>procedures</w:t>
      </w:r>
      <w:r>
        <w:rPr>
          <w:spacing w:val="1"/>
        </w:rPr>
        <w:t xml:space="preserve"> </w:t>
      </w:r>
      <w:r>
        <w:t>aimed</w:t>
      </w:r>
      <w:r>
        <w:rPr>
          <w:spacing w:val="1"/>
        </w:rPr>
        <w:t xml:space="preserve"> </w:t>
      </w:r>
      <w:r>
        <w:t>at</w:t>
      </w:r>
      <w:r>
        <w:rPr>
          <w:spacing w:val="1"/>
        </w:rPr>
        <w:t xml:space="preserve"> </w:t>
      </w:r>
      <w:r>
        <w:t>readying</w:t>
      </w:r>
      <w:r>
        <w:rPr>
          <w:spacing w:val="1"/>
        </w:rPr>
        <w:t xml:space="preserve"> </w:t>
      </w:r>
      <w:r>
        <w:t>the</w:t>
      </w:r>
      <w:r>
        <w:rPr>
          <w:spacing w:val="1"/>
        </w:rPr>
        <w:t xml:space="preserve"> </w:t>
      </w:r>
      <w:r>
        <w:t>data</w:t>
      </w:r>
      <w:r>
        <w:rPr>
          <w:spacing w:val="1"/>
        </w:rPr>
        <w:t xml:space="preserve"> </w:t>
      </w:r>
      <w:r>
        <w:t>for</w:t>
      </w:r>
      <w:r>
        <w:rPr>
          <w:spacing w:val="1"/>
        </w:rPr>
        <w:t xml:space="preserve"> </w:t>
      </w:r>
      <w:r>
        <w:t>clustering</w:t>
      </w:r>
      <w:r>
        <w:rPr>
          <w:spacing w:val="-14"/>
        </w:rPr>
        <w:t xml:space="preserve"> </w:t>
      </w:r>
      <w:r>
        <w:t>analysis,</w:t>
      </w:r>
      <w:r>
        <w:rPr>
          <w:spacing w:val="-13"/>
        </w:rPr>
        <w:t xml:space="preserve"> </w:t>
      </w:r>
      <w:r>
        <w:t>involving</w:t>
      </w:r>
      <w:r>
        <w:rPr>
          <w:spacing w:val="-13"/>
        </w:rPr>
        <w:t xml:space="preserve"> </w:t>
      </w:r>
      <w:r>
        <w:t>tasks</w:t>
      </w:r>
      <w:r>
        <w:rPr>
          <w:spacing w:val="-13"/>
        </w:rPr>
        <w:t xml:space="preserve"> </w:t>
      </w:r>
      <w:r>
        <w:t>such</w:t>
      </w:r>
      <w:r>
        <w:rPr>
          <w:spacing w:val="-14"/>
        </w:rPr>
        <w:t xml:space="preserve"> </w:t>
      </w:r>
      <w:r>
        <w:t>as</w:t>
      </w:r>
      <w:r>
        <w:rPr>
          <w:spacing w:val="-13"/>
        </w:rPr>
        <w:t xml:space="preserve"> </w:t>
      </w:r>
      <w:r>
        <w:t>data</w:t>
      </w:r>
      <w:r>
        <w:rPr>
          <w:spacing w:val="-13"/>
        </w:rPr>
        <w:t xml:space="preserve"> </w:t>
      </w:r>
      <w:r>
        <w:t>cleaning,</w:t>
      </w:r>
      <w:r>
        <w:rPr>
          <w:spacing w:val="-14"/>
        </w:rPr>
        <w:t xml:space="preserve"> </w:t>
      </w:r>
      <w:r>
        <w:t>normalization,</w:t>
      </w:r>
      <w:r>
        <w:rPr>
          <w:spacing w:val="-12"/>
        </w:rPr>
        <w:t xml:space="preserve"> </w:t>
      </w:r>
      <w:r>
        <w:t>and</w:t>
      </w:r>
      <w:r>
        <w:rPr>
          <w:spacing w:val="-14"/>
        </w:rPr>
        <w:t xml:space="preserve"> </w:t>
      </w:r>
      <w:r>
        <w:t>feature</w:t>
      </w:r>
      <w:r>
        <w:rPr>
          <w:spacing w:val="-12"/>
        </w:rPr>
        <w:t xml:space="preserve"> </w:t>
      </w:r>
      <w:r>
        <w:t>extraction.</w:t>
      </w:r>
      <w:r>
        <w:rPr>
          <w:spacing w:val="-58"/>
        </w:rPr>
        <w:t xml:space="preserve"> </w:t>
      </w:r>
      <w:r>
        <w:t>The application of the R-CNN will be implemented to identify and differentiate vehicles from</w:t>
      </w:r>
      <w:r>
        <w:rPr>
          <w:spacing w:val="-57"/>
        </w:rPr>
        <w:t xml:space="preserve"> </w:t>
      </w:r>
      <w:r>
        <w:t>other objects in parking areas under diverse lighting conditions and weather circumstances.</w:t>
      </w:r>
      <w:r>
        <w:rPr>
          <w:spacing w:val="1"/>
        </w:rPr>
        <w:t xml:space="preserve"> </w:t>
      </w:r>
      <w:r>
        <w:t>The research will explore the use of different clustering configurations to optimize the overall</w:t>
      </w:r>
      <w:r>
        <w:rPr>
          <w:spacing w:val="-57"/>
        </w:rPr>
        <w:t xml:space="preserve"> </w:t>
      </w:r>
      <w:r>
        <w:t>effectiveness</w:t>
      </w:r>
      <w:r>
        <w:rPr>
          <w:spacing w:val="-1"/>
        </w:rPr>
        <w:t xml:space="preserve"> </w:t>
      </w:r>
      <w:r>
        <w:t>of the</w:t>
      </w:r>
      <w:r>
        <w:rPr>
          <w:spacing w:val="1"/>
        </w:rPr>
        <w:t xml:space="preserve"> </w:t>
      </w:r>
      <w:r>
        <w:t>algorithm.</w:t>
      </w:r>
    </w:p>
    <w:p w14:paraId="11EF1830" w14:textId="77777777" w:rsidR="007D20C2" w:rsidRDefault="007D20C2">
      <w:pPr>
        <w:pStyle w:val="BodyText"/>
        <w:spacing w:before="1"/>
        <w:rPr>
          <w:sz w:val="36"/>
        </w:rPr>
      </w:pPr>
    </w:p>
    <w:p w14:paraId="1C7F955A" w14:textId="77777777" w:rsidR="007D20C2" w:rsidRDefault="00D260D4">
      <w:pPr>
        <w:pStyle w:val="BodyText"/>
        <w:spacing w:before="1" w:line="360" w:lineRule="auto"/>
        <w:ind w:left="220" w:right="226"/>
        <w:jc w:val="both"/>
      </w:pPr>
      <w:r>
        <w:t>The</w:t>
      </w:r>
      <w:r>
        <w:rPr>
          <w:spacing w:val="-10"/>
        </w:rPr>
        <w:t xml:space="preserve"> </w:t>
      </w:r>
      <w:r>
        <w:t>study</w:t>
      </w:r>
      <w:r>
        <w:rPr>
          <w:spacing w:val="-8"/>
        </w:rPr>
        <w:t xml:space="preserve"> </w:t>
      </w:r>
      <w:r>
        <w:t>will</w:t>
      </w:r>
      <w:r>
        <w:rPr>
          <w:spacing w:val="-8"/>
        </w:rPr>
        <w:t xml:space="preserve"> </w:t>
      </w:r>
      <w:r>
        <w:t>employ</w:t>
      </w:r>
      <w:r>
        <w:rPr>
          <w:spacing w:val="-8"/>
        </w:rPr>
        <w:t xml:space="preserve"> </w:t>
      </w:r>
      <w:r>
        <w:t>standard</w:t>
      </w:r>
      <w:r>
        <w:rPr>
          <w:spacing w:val="-7"/>
        </w:rPr>
        <w:t xml:space="preserve"> </w:t>
      </w:r>
      <w:r>
        <w:t>evaluation</w:t>
      </w:r>
      <w:r>
        <w:rPr>
          <w:spacing w:val="-5"/>
        </w:rPr>
        <w:t xml:space="preserve"> </w:t>
      </w:r>
      <w:r>
        <w:t>metrics,</w:t>
      </w:r>
      <w:r>
        <w:rPr>
          <w:spacing w:val="-3"/>
        </w:rPr>
        <w:t xml:space="preserve"> </w:t>
      </w:r>
      <w:r>
        <w:t>including</w:t>
      </w:r>
      <w:r>
        <w:rPr>
          <w:spacing w:val="-5"/>
        </w:rPr>
        <w:t xml:space="preserve"> </w:t>
      </w:r>
      <w:r>
        <w:t>accuracy,</w:t>
      </w:r>
      <w:r>
        <w:rPr>
          <w:spacing w:val="-3"/>
        </w:rPr>
        <w:t xml:space="preserve"> </w:t>
      </w:r>
      <w:r>
        <w:t>sensitivity,</w:t>
      </w:r>
      <w:r>
        <w:rPr>
          <w:spacing w:val="-5"/>
        </w:rPr>
        <w:t xml:space="preserve"> </w:t>
      </w:r>
      <w:r>
        <w:t>specificity,</w:t>
      </w:r>
      <w:r>
        <w:rPr>
          <w:spacing w:val="-58"/>
        </w:rPr>
        <w:t xml:space="preserve"> </w:t>
      </w:r>
      <w:r>
        <w:t>and the F1 score, to assess the effectiveness of the proposed strategy (Yelpale et al., 2022).</w:t>
      </w:r>
      <w:r>
        <w:rPr>
          <w:spacing w:val="1"/>
        </w:rPr>
        <w:t xml:space="preserve"> </w:t>
      </w:r>
      <w:r>
        <w:t>Additionally,</w:t>
      </w:r>
      <w:r>
        <w:rPr>
          <w:spacing w:val="-6"/>
        </w:rPr>
        <w:t xml:space="preserve"> </w:t>
      </w:r>
      <w:r>
        <w:t>there</w:t>
      </w:r>
      <w:r>
        <w:rPr>
          <w:spacing w:val="-7"/>
        </w:rPr>
        <w:t xml:space="preserve"> </w:t>
      </w:r>
      <w:r>
        <w:t>will</w:t>
      </w:r>
      <w:r>
        <w:rPr>
          <w:spacing w:val="-7"/>
        </w:rPr>
        <w:t xml:space="preserve"> </w:t>
      </w:r>
      <w:r>
        <w:t>be</w:t>
      </w:r>
      <w:r>
        <w:rPr>
          <w:spacing w:val="-7"/>
        </w:rPr>
        <w:t xml:space="preserve"> </w:t>
      </w:r>
      <w:r>
        <w:t>a</w:t>
      </w:r>
      <w:r>
        <w:rPr>
          <w:spacing w:val="-7"/>
        </w:rPr>
        <w:t xml:space="preserve"> </w:t>
      </w:r>
      <w:r>
        <w:t>comparative</w:t>
      </w:r>
      <w:r>
        <w:rPr>
          <w:spacing w:val="-7"/>
        </w:rPr>
        <w:t xml:space="preserve"> </w:t>
      </w:r>
      <w:r>
        <w:t>analysis</w:t>
      </w:r>
      <w:r>
        <w:rPr>
          <w:spacing w:val="-3"/>
        </w:rPr>
        <w:t xml:space="preserve"> </w:t>
      </w:r>
      <w:r>
        <w:t>of</w:t>
      </w:r>
      <w:r>
        <w:rPr>
          <w:spacing w:val="-9"/>
        </w:rPr>
        <w:t xml:space="preserve"> </w:t>
      </w:r>
      <w:r>
        <w:t>the</w:t>
      </w:r>
      <w:r>
        <w:rPr>
          <w:spacing w:val="-7"/>
        </w:rPr>
        <w:t xml:space="preserve"> </w:t>
      </w:r>
      <w:r>
        <w:t>strategy's</w:t>
      </w:r>
      <w:r>
        <w:rPr>
          <w:spacing w:val="-6"/>
        </w:rPr>
        <w:t xml:space="preserve"> </w:t>
      </w:r>
      <w:r>
        <w:t>performance</w:t>
      </w:r>
      <w:r>
        <w:rPr>
          <w:spacing w:val="-6"/>
        </w:rPr>
        <w:t xml:space="preserve"> </w:t>
      </w:r>
      <w:r>
        <w:t>against</w:t>
      </w:r>
      <w:r>
        <w:rPr>
          <w:spacing w:val="-3"/>
        </w:rPr>
        <w:t xml:space="preserve"> </w:t>
      </w:r>
      <w:r>
        <w:t>current</w:t>
      </w:r>
      <w:r>
        <w:rPr>
          <w:spacing w:val="-58"/>
        </w:rPr>
        <w:t xml:space="preserve"> </w:t>
      </w:r>
      <w:r>
        <w:t>state-of-the-art methods for detecting car number plates and distinguishing various types of</w:t>
      </w:r>
      <w:r>
        <w:rPr>
          <w:spacing w:val="1"/>
        </w:rPr>
        <w:t xml:space="preserve"> </w:t>
      </w:r>
      <w:r>
        <w:t>parking slots.</w:t>
      </w:r>
    </w:p>
    <w:p w14:paraId="659152BE" w14:textId="77777777" w:rsidR="007D20C2" w:rsidRDefault="007D20C2">
      <w:pPr>
        <w:spacing w:line="360" w:lineRule="auto"/>
        <w:jc w:val="both"/>
        <w:sectPr w:rsidR="007D20C2" w:rsidSect="001F0049">
          <w:pgSz w:w="11920" w:h="16850"/>
          <w:pgMar w:top="1320" w:right="1200" w:bottom="1140" w:left="1220" w:header="0" w:footer="933" w:gutter="0"/>
          <w:cols w:space="720"/>
        </w:sectPr>
      </w:pPr>
    </w:p>
    <w:p w14:paraId="132033F2" w14:textId="77777777" w:rsidR="007D20C2" w:rsidRDefault="00D260D4">
      <w:pPr>
        <w:pStyle w:val="Heading1"/>
        <w:numPr>
          <w:ilvl w:val="0"/>
          <w:numId w:val="6"/>
        </w:numPr>
        <w:tabs>
          <w:tab w:val="left" w:pos="461"/>
        </w:tabs>
        <w:spacing w:before="78"/>
        <w:jc w:val="both"/>
      </w:pPr>
      <w:bookmarkStart w:id="18" w:name="_bookmark8"/>
      <w:bookmarkEnd w:id="18"/>
      <w:r>
        <w:rPr>
          <w:spacing w:val="-2"/>
        </w:rPr>
        <w:lastRenderedPageBreak/>
        <w:t>Research</w:t>
      </w:r>
      <w:r>
        <w:rPr>
          <w:spacing w:val="-8"/>
        </w:rPr>
        <w:t xml:space="preserve"> </w:t>
      </w:r>
      <w:r>
        <w:rPr>
          <w:spacing w:val="-2"/>
        </w:rPr>
        <w:t>Methodology</w:t>
      </w:r>
    </w:p>
    <w:p w14:paraId="55757420" w14:textId="77777777" w:rsidR="007D20C2" w:rsidRDefault="007D20C2">
      <w:pPr>
        <w:pStyle w:val="BodyText"/>
        <w:spacing w:before="4"/>
        <w:rPr>
          <w:b/>
        </w:rPr>
      </w:pPr>
    </w:p>
    <w:p w14:paraId="15F4C5B8" w14:textId="77777777" w:rsidR="007D20C2" w:rsidRDefault="00D260D4">
      <w:pPr>
        <w:pStyle w:val="Heading1"/>
        <w:numPr>
          <w:ilvl w:val="1"/>
          <w:numId w:val="4"/>
        </w:numPr>
        <w:tabs>
          <w:tab w:val="left" w:pos="639"/>
        </w:tabs>
        <w:ind w:hanging="421"/>
        <w:jc w:val="both"/>
      </w:pPr>
      <w:bookmarkStart w:id="19" w:name="_bookmark9"/>
      <w:bookmarkEnd w:id="19"/>
      <w:r>
        <w:rPr>
          <w:spacing w:val="-2"/>
        </w:rPr>
        <w:t>Data</w:t>
      </w:r>
      <w:r>
        <w:rPr>
          <w:spacing w:val="-12"/>
        </w:rPr>
        <w:t xml:space="preserve"> </w:t>
      </w:r>
      <w:r>
        <w:rPr>
          <w:spacing w:val="-1"/>
        </w:rPr>
        <w:t>Description</w:t>
      </w:r>
    </w:p>
    <w:p w14:paraId="6A51F25E" w14:textId="77777777" w:rsidR="007D20C2" w:rsidRDefault="00D260D4">
      <w:pPr>
        <w:pStyle w:val="BodyText"/>
        <w:spacing w:before="3" w:line="360" w:lineRule="auto"/>
        <w:ind w:left="220" w:right="231"/>
        <w:jc w:val="both"/>
      </w:pPr>
      <w:r>
        <w:t>The</w:t>
      </w:r>
      <w:r>
        <w:rPr>
          <w:spacing w:val="1"/>
        </w:rPr>
        <w:t xml:space="preserve"> </w:t>
      </w:r>
      <w:r>
        <w:t>PKLot</w:t>
      </w:r>
      <w:r>
        <w:rPr>
          <w:spacing w:val="1"/>
        </w:rPr>
        <w:t xml:space="preserve"> </w:t>
      </w:r>
      <w:r>
        <w:t>dataset</w:t>
      </w:r>
      <w:r>
        <w:rPr>
          <w:spacing w:val="1"/>
        </w:rPr>
        <w:t xml:space="preserve"> </w:t>
      </w:r>
      <w:r>
        <w:t>comprises</w:t>
      </w:r>
      <w:r>
        <w:rPr>
          <w:spacing w:val="1"/>
        </w:rPr>
        <w:t xml:space="preserve"> </w:t>
      </w:r>
      <w:r>
        <w:t>12,416</w:t>
      </w:r>
      <w:r>
        <w:rPr>
          <w:spacing w:val="1"/>
        </w:rPr>
        <w:t xml:space="preserve"> </w:t>
      </w:r>
      <w:r>
        <w:t>images</w:t>
      </w:r>
      <w:r>
        <w:rPr>
          <w:spacing w:val="1"/>
        </w:rPr>
        <w:t xml:space="preserve"> </w:t>
      </w:r>
      <w:r>
        <w:t>captured</w:t>
      </w:r>
      <w:r>
        <w:rPr>
          <w:spacing w:val="1"/>
        </w:rPr>
        <w:t xml:space="preserve"> </w:t>
      </w:r>
      <w:r>
        <w:t>from</w:t>
      </w:r>
      <w:r>
        <w:rPr>
          <w:spacing w:val="1"/>
        </w:rPr>
        <w:t xml:space="preserve"> </w:t>
      </w:r>
      <w:r>
        <w:t>surveillance</w:t>
      </w:r>
      <w:r>
        <w:rPr>
          <w:spacing w:val="1"/>
        </w:rPr>
        <w:t xml:space="preserve"> </w:t>
      </w:r>
      <w:r>
        <w:t>camera</w:t>
      </w:r>
      <w:r>
        <w:rPr>
          <w:spacing w:val="1"/>
        </w:rPr>
        <w:t xml:space="preserve"> </w:t>
      </w:r>
      <w:r>
        <w:t>frames</w:t>
      </w:r>
      <w:r>
        <w:rPr>
          <w:spacing w:val="-57"/>
        </w:rPr>
        <w:t xml:space="preserve"> </w:t>
      </w:r>
      <w:r>
        <w:t>depicting various parking lots. These images include diverse weather situations, ranging from</w:t>
      </w:r>
      <w:r>
        <w:rPr>
          <w:spacing w:val="-57"/>
        </w:rPr>
        <w:t xml:space="preserve"> </w:t>
      </w:r>
      <w:r>
        <w:t>bright and sunny to overcast and rainy days with parking spaces annotated as either occupied</w:t>
      </w:r>
      <w:r>
        <w:rPr>
          <w:spacing w:val="1"/>
        </w:rPr>
        <w:t xml:space="preserve"> </w:t>
      </w:r>
      <w:r>
        <w:t>or empty. To enhance compatibility, the initial annotations in rotated rectangle format have</w:t>
      </w:r>
      <w:r>
        <w:rPr>
          <w:spacing w:val="1"/>
        </w:rPr>
        <w:t xml:space="preserve"> </w:t>
      </w:r>
      <w:r>
        <w:t>been</w:t>
      </w:r>
      <w:r>
        <w:rPr>
          <w:spacing w:val="1"/>
        </w:rPr>
        <w:t xml:space="preserve"> </w:t>
      </w:r>
      <w:r>
        <w:t>transformed</w:t>
      </w:r>
      <w:r>
        <w:rPr>
          <w:spacing w:val="1"/>
        </w:rPr>
        <w:t xml:space="preserve"> </w:t>
      </w:r>
      <w:r>
        <w:t>into</w:t>
      </w:r>
      <w:r>
        <w:rPr>
          <w:spacing w:val="1"/>
        </w:rPr>
        <w:t xml:space="preserve"> </w:t>
      </w:r>
      <w:r>
        <w:t>various</w:t>
      </w:r>
      <w:r>
        <w:rPr>
          <w:spacing w:val="1"/>
        </w:rPr>
        <w:t xml:space="preserve"> </w:t>
      </w:r>
      <w:r>
        <w:t>standard</w:t>
      </w:r>
      <w:r>
        <w:rPr>
          <w:spacing w:val="1"/>
        </w:rPr>
        <w:t xml:space="preserve"> </w:t>
      </w:r>
      <w:r>
        <w:t>object</w:t>
      </w:r>
      <w:r>
        <w:rPr>
          <w:spacing w:val="1"/>
        </w:rPr>
        <w:t xml:space="preserve"> </w:t>
      </w:r>
      <w:r>
        <w:t>detection</w:t>
      </w:r>
      <w:r>
        <w:rPr>
          <w:spacing w:val="1"/>
        </w:rPr>
        <w:t xml:space="preserve"> </w:t>
      </w:r>
      <w:r>
        <w:t>formats,</w:t>
      </w:r>
      <w:r>
        <w:rPr>
          <w:spacing w:val="1"/>
        </w:rPr>
        <w:t xml:space="preserve"> </w:t>
      </w:r>
      <w:r>
        <w:t>with</w:t>
      </w:r>
      <w:r>
        <w:rPr>
          <w:spacing w:val="1"/>
        </w:rPr>
        <w:t xml:space="preserve"> </w:t>
      </w:r>
      <w:r>
        <w:t>bounding</w:t>
      </w:r>
      <w:r>
        <w:rPr>
          <w:spacing w:val="1"/>
        </w:rPr>
        <w:t xml:space="preserve"> </w:t>
      </w:r>
      <w:r>
        <w:t>boxes</w:t>
      </w:r>
      <w:r>
        <w:rPr>
          <w:spacing w:val="1"/>
        </w:rPr>
        <w:t xml:space="preserve"> </w:t>
      </w:r>
      <w:r>
        <w:t>encapsulating</w:t>
      </w:r>
      <w:r>
        <w:rPr>
          <w:spacing w:val="-1"/>
        </w:rPr>
        <w:t xml:space="preserve"> </w:t>
      </w:r>
      <w:r>
        <w:t>the original annotations.</w:t>
      </w:r>
    </w:p>
    <w:p w14:paraId="64CBE7C6" w14:textId="77777777" w:rsidR="007D20C2" w:rsidRDefault="007D20C2">
      <w:pPr>
        <w:pStyle w:val="BodyText"/>
        <w:spacing w:before="4"/>
        <w:rPr>
          <w:sz w:val="21"/>
        </w:rPr>
      </w:pPr>
    </w:p>
    <w:p w14:paraId="7D8778C8" w14:textId="77777777" w:rsidR="007D20C2" w:rsidRDefault="00D260D4">
      <w:pPr>
        <w:pStyle w:val="Heading1"/>
        <w:numPr>
          <w:ilvl w:val="1"/>
          <w:numId w:val="4"/>
        </w:numPr>
        <w:tabs>
          <w:tab w:val="left" w:pos="639"/>
        </w:tabs>
        <w:ind w:hanging="421"/>
        <w:jc w:val="both"/>
      </w:pPr>
      <w:r>
        <w:rPr>
          <w:noProof/>
        </w:rPr>
        <w:drawing>
          <wp:anchor distT="0" distB="0" distL="0" distR="0" simplePos="0" relativeHeight="251659776" behindDoc="0" locked="0" layoutInCell="1" allowOverlap="1" wp14:anchorId="7A0DA06E" wp14:editId="77D08861">
            <wp:simplePos x="0" y="0"/>
            <wp:positionH relativeFrom="page">
              <wp:posOffset>1494155</wp:posOffset>
            </wp:positionH>
            <wp:positionV relativeFrom="paragraph">
              <wp:posOffset>248705</wp:posOffset>
            </wp:positionV>
            <wp:extent cx="4612394" cy="6017895"/>
            <wp:effectExtent l="0" t="0" r="0" b="0"/>
            <wp:wrapTopAndBottom/>
            <wp:docPr id="17"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2.jpeg"/>
                    <pic:cNvPicPr/>
                  </pic:nvPicPr>
                  <pic:blipFill>
                    <a:blip r:embed="rId82" cstate="print"/>
                    <a:stretch>
                      <a:fillRect/>
                    </a:stretch>
                  </pic:blipFill>
                  <pic:spPr>
                    <a:xfrm>
                      <a:off x="0" y="0"/>
                      <a:ext cx="4612394" cy="6017895"/>
                    </a:xfrm>
                    <a:prstGeom prst="rect">
                      <a:avLst/>
                    </a:prstGeom>
                  </pic:spPr>
                </pic:pic>
              </a:graphicData>
            </a:graphic>
          </wp:anchor>
        </w:drawing>
      </w:r>
      <w:bookmarkStart w:id="20" w:name="_bookmark10"/>
      <w:bookmarkEnd w:id="20"/>
      <w:r>
        <w:rPr>
          <w:spacing w:val="-2"/>
        </w:rPr>
        <w:t>Research</w:t>
      </w:r>
      <w:r>
        <w:rPr>
          <w:spacing w:val="-8"/>
        </w:rPr>
        <w:t xml:space="preserve"> </w:t>
      </w:r>
      <w:r>
        <w:rPr>
          <w:spacing w:val="-2"/>
        </w:rPr>
        <w:t>Workflow</w:t>
      </w:r>
    </w:p>
    <w:p w14:paraId="51319966" w14:textId="77777777" w:rsidR="007D20C2" w:rsidRDefault="00D260D4">
      <w:pPr>
        <w:pStyle w:val="BodyText"/>
        <w:ind w:left="2953" w:right="2960"/>
        <w:jc w:val="center"/>
      </w:pPr>
      <w:r>
        <w:t>Figure</w:t>
      </w:r>
      <w:r>
        <w:rPr>
          <w:spacing w:val="-15"/>
        </w:rPr>
        <w:t xml:space="preserve"> </w:t>
      </w:r>
      <w:r>
        <w:t>7.1:</w:t>
      </w:r>
      <w:r>
        <w:rPr>
          <w:spacing w:val="-11"/>
        </w:rPr>
        <w:t xml:space="preserve"> </w:t>
      </w:r>
      <w:r>
        <w:t>Process</w:t>
      </w:r>
      <w:r>
        <w:rPr>
          <w:spacing w:val="-6"/>
        </w:rPr>
        <w:t xml:space="preserve"> </w:t>
      </w:r>
      <w:r>
        <w:t>Flow</w:t>
      </w:r>
    </w:p>
    <w:p w14:paraId="76D6CAEC" w14:textId="77777777" w:rsidR="007D20C2" w:rsidRDefault="007D20C2">
      <w:pPr>
        <w:jc w:val="center"/>
        <w:sectPr w:rsidR="007D20C2" w:rsidSect="001F0049">
          <w:pgSz w:w="11920" w:h="16850"/>
          <w:pgMar w:top="1320" w:right="1200" w:bottom="1140" w:left="1220" w:header="0" w:footer="933" w:gutter="0"/>
          <w:cols w:space="720"/>
        </w:sectPr>
      </w:pPr>
    </w:p>
    <w:p w14:paraId="2933BD04" w14:textId="77777777" w:rsidR="007D20C2" w:rsidRDefault="00D260D4">
      <w:pPr>
        <w:pStyle w:val="BodyText"/>
        <w:spacing w:before="70" w:line="362" w:lineRule="auto"/>
        <w:ind w:left="220" w:right="229"/>
        <w:jc w:val="both"/>
      </w:pPr>
      <w:r>
        <w:lastRenderedPageBreak/>
        <w:t>Below</w:t>
      </w:r>
      <w:r>
        <w:rPr>
          <w:spacing w:val="-10"/>
        </w:rPr>
        <w:t xml:space="preserve"> </w:t>
      </w:r>
      <w:r>
        <w:t>is</w:t>
      </w:r>
      <w:r>
        <w:rPr>
          <w:spacing w:val="-11"/>
        </w:rPr>
        <w:t xml:space="preserve"> </w:t>
      </w:r>
      <w:r>
        <w:t>an</w:t>
      </w:r>
      <w:r>
        <w:rPr>
          <w:spacing w:val="-11"/>
        </w:rPr>
        <w:t xml:space="preserve"> </w:t>
      </w:r>
      <w:r>
        <w:t>explanation</w:t>
      </w:r>
      <w:r>
        <w:rPr>
          <w:spacing w:val="-8"/>
        </w:rPr>
        <w:t xml:space="preserve"> </w:t>
      </w:r>
      <w:r>
        <w:t>of</w:t>
      </w:r>
      <w:r>
        <w:rPr>
          <w:spacing w:val="-12"/>
        </w:rPr>
        <w:t xml:space="preserve"> </w:t>
      </w:r>
      <w:r>
        <w:t>the</w:t>
      </w:r>
      <w:r>
        <w:rPr>
          <w:spacing w:val="-12"/>
        </w:rPr>
        <w:t xml:space="preserve"> </w:t>
      </w:r>
      <w:r>
        <w:t>research</w:t>
      </w:r>
      <w:r>
        <w:rPr>
          <w:spacing w:val="-11"/>
        </w:rPr>
        <w:t xml:space="preserve"> </w:t>
      </w:r>
      <w:r>
        <w:t>workflow</w:t>
      </w:r>
      <w:r>
        <w:rPr>
          <w:spacing w:val="-6"/>
        </w:rPr>
        <w:t xml:space="preserve"> </w:t>
      </w:r>
      <w:r>
        <w:t>for</w:t>
      </w:r>
      <w:r>
        <w:rPr>
          <w:spacing w:val="-13"/>
        </w:rPr>
        <w:t xml:space="preserve"> </w:t>
      </w:r>
      <w:r>
        <w:t>developing</w:t>
      </w:r>
      <w:r>
        <w:rPr>
          <w:spacing w:val="-8"/>
        </w:rPr>
        <w:t xml:space="preserve"> </w:t>
      </w:r>
      <w:r>
        <w:t>a</w:t>
      </w:r>
      <w:r>
        <w:rPr>
          <w:spacing w:val="-10"/>
        </w:rPr>
        <w:t xml:space="preserve"> </w:t>
      </w:r>
      <w:r>
        <w:t>deep-learning-based</w:t>
      </w:r>
      <w:r>
        <w:rPr>
          <w:spacing w:val="-9"/>
        </w:rPr>
        <w:t xml:space="preserve"> </w:t>
      </w:r>
      <w:r>
        <w:t>system</w:t>
      </w:r>
      <w:r>
        <w:rPr>
          <w:spacing w:val="-58"/>
        </w:rPr>
        <w:t xml:space="preserve"> </w:t>
      </w:r>
      <w:r>
        <w:t>for</w:t>
      </w:r>
      <w:r>
        <w:rPr>
          <w:spacing w:val="-3"/>
        </w:rPr>
        <w:t xml:space="preserve"> </w:t>
      </w:r>
      <w:r>
        <w:t>vehicle</w:t>
      </w:r>
      <w:r>
        <w:rPr>
          <w:spacing w:val="1"/>
        </w:rPr>
        <w:t xml:space="preserve"> </w:t>
      </w:r>
      <w:r>
        <w:t>count and free</w:t>
      </w:r>
      <w:r>
        <w:rPr>
          <w:spacing w:val="-1"/>
        </w:rPr>
        <w:t xml:space="preserve"> </w:t>
      </w:r>
      <w:r>
        <w:t>parking slot detection.</w:t>
      </w:r>
    </w:p>
    <w:p w14:paraId="40E710E7" w14:textId="77777777" w:rsidR="007D20C2" w:rsidRDefault="00D260D4">
      <w:pPr>
        <w:pStyle w:val="ListParagraph"/>
        <w:numPr>
          <w:ilvl w:val="2"/>
          <w:numId w:val="4"/>
        </w:numPr>
        <w:tabs>
          <w:tab w:val="left" w:pos="941"/>
        </w:tabs>
        <w:spacing w:line="360" w:lineRule="auto"/>
        <w:ind w:right="251"/>
        <w:jc w:val="both"/>
        <w:rPr>
          <w:sz w:val="24"/>
        </w:rPr>
      </w:pPr>
      <w:r>
        <w:rPr>
          <w:sz w:val="24"/>
        </w:rPr>
        <w:t>Gather a comprehensive dataset for training and evaluation. Access Kaggle or other</w:t>
      </w:r>
      <w:r>
        <w:rPr>
          <w:spacing w:val="1"/>
          <w:sz w:val="24"/>
        </w:rPr>
        <w:t xml:space="preserve"> </w:t>
      </w:r>
      <w:r>
        <w:rPr>
          <w:sz w:val="24"/>
        </w:rPr>
        <w:t>relevant</w:t>
      </w:r>
      <w:r>
        <w:rPr>
          <w:spacing w:val="-1"/>
          <w:sz w:val="24"/>
        </w:rPr>
        <w:t xml:space="preserve"> </w:t>
      </w:r>
      <w:r>
        <w:rPr>
          <w:sz w:val="24"/>
        </w:rPr>
        <w:t>sources to</w:t>
      </w:r>
      <w:r>
        <w:rPr>
          <w:spacing w:val="-1"/>
          <w:sz w:val="24"/>
        </w:rPr>
        <w:t xml:space="preserve"> </w:t>
      </w:r>
      <w:r>
        <w:rPr>
          <w:sz w:val="24"/>
        </w:rPr>
        <w:t>acquire</w:t>
      </w:r>
      <w:r>
        <w:rPr>
          <w:spacing w:val="-2"/>
          <w:sz w:val="24"/>
        </w:rPr>
        <w:t xml:space="preserve"> </w:t>
      </w:r>
      <w:r>
        <w:rPr>
          <w:sz w:val="24"/>
        </w:rPr>
        <w:t>a</w:t>
      </w:r>
      <w:r>
        <w:rPr>
          <w:spacing w:val="-2"/>
          <w:sz w:val="24"/>
        </w:rPr>
        <w:t xml:space="preserve"> </w:t>
      </w:r>
      <w:r>
        <w:rPr>
          <w:sz w:val="24"/>
        </w:rPr>
        <w:t>dataset suitable</w:t>
      </w:r>
      <w:r>
        <w:rPr>
          <w:spacing w:val="-2"/>
          <w:sz w:val="24"/>
        </w:rPr>
        <w:t xml:space="preserve"> </w:t>
      </w:r>
      <w:r>
        <w:rPr>
          <w:sz w:val="24"/>
        </w:rPr>
        <w:t>for</w:t>
      </w:r>
      <w:r>
        <w:rPr>
          <w:spacing w:val="-2"/>
          <w:sz w:val="24"/>
        </w:rPr>
        <w:t xml:space="preserve"> </w:t>
      </w:r>
      <w:r>
        <w:rPr>
          <w:sz w:val="24"/>
        </w:rPr>
        <w:t>vehicle</w:t>
      </w:r>
      <w:r>
        <w:rPr>
          <w:spacing w:val="-2"/>
          <w:sz w:val="24"/>
        </w:rPr>
        <w:t xml:space="preserve"> </w:t>
      </w:r>
      <w:r>
        <w:rPr>
          <w:sz w:val="24"/>
        </w:rPr>
        <w:t>and parking slot</w:t>
      </w:r>
      <w:r>
        <w:rPr>
          <w:spacing w:val="-1"/>
          <w:sz w:val="24"/>
        </w:rPr>
        <w:t xml:space="preserve"> </w:t>
      </w:r>
      <w:r>
        <w:rPr>
          <w:sz w:val="24"/>
        </w:rPr>
        <w:t>detection.</w:t>
      </w:r>
    </w:p>
    <w:p w14:paraId="7B804E92" w14:textId="77777777" w:rsidR="007D20C2" w:rsidRDefault="00D260D4">
      <w:pPr>
        <w:pStyle w:val="ListParagraph"/>
        <w:numPr>
          <w:ilvl w:val="2"/>
          <w:numId w:val="4"/>
        </w:numPr>
        <w:tabs>
          <w:tab w:val="left" w:pos="941"/>
        </w:tabs>
        <w:spacing w:line="360" w:lineRule="auto"/>
        <w:ind w:right="237"/>
        <w:jc w:val="both"/>
        <w:rPr>
          <w:sz w:val="24"/>
        </w:rPr>
      </w:pPr>
      <w:r>
        <w:rPr>
          <w:sz w:val="24"/>
        </w:rPr>
        <w:t>Prepare the collected data for modeling by dividing it into training and validation sets,</w:t>
      </w:r>
      <w:r>
        <w:rPr>
          <w:spacing w:val="-57"/>
          <w:sz w:val="24"/>
        </w:rPr>
        <w:t xml:space="preserve"> </w:t>
      </w:r>
      <w:r>
        <w:rPr>
          <w:sz w:val="24"/>
        </w:rPr>
        <w:t>applying data augmentation techniques for increased variability, transforming the data</w:t>
      </w:r>
      <w:r>
        <w:rPr>
          <w:spacing w:val="-57"/>
          <w:sz w:val="24"/>
        </w:rPr>
        <w:t xml:space="preserve"> </w:t>
      </w:r>
      <w:r>
        <w:rPr>
          <w:sz w:val="24"/>
        </w:rPr>
        <w:t>to</w:t>
      </w:r>
      <w:r>
        <w:rPr>
          <w:spacing w:val="-2"/>
          <w:sz w:val="24"/>
        </w:rPr>
        <w:t xml:space="preserve"> </w:t>
      </w:r>
      <w:r>
        <w:rPr>
          <w:sz w:val="24"/>
        </w:rPr>
        <w:t>align</w:t>
      </w:r>
      <w:r>
        <w:rPr>
          <w:spacing w:val="-6"/>
          <w:sz w:val="24"/>
        </w:rPr>
        <w:t xml:space="preserve"> </w:t>
      </w:r>
      <w:r>
        <w:rPr>
          <w:sz w:val="24"/>
        </w:rPr>
        <w:t>with</w:t>
      </w:r>
      <w:r>
        <w:rPr>
          <w:spacing w:val="-5"/>
          <w:sz w:val="24"/>
        </w:rPr>
        <w:t xml:space="preserve"> </w:t>
      </w:r>
      <w:r>
        <w:rPr>
          <w:sz w:val="24"/>
        </w:rPr>
        <w:t>the</w:t>
      </w:r>
      <w:r>
        <w:rPr>
          <w:spacing w:val="-4"/>
          <w:sz w:val="24"/>
        </w:rPr>
        <w:t xml:space="preserve"> </w:t>
      </w:r>
      <w:r>
        <w:rPr>
          <w:sz w:val="24"/>
        </w:rPr>
        <w:t>selected</w:t>
      </w:r>
      <w:r>
        <w:rPr>
          <w:spacing w:val="-4"/>
          <w:sz w:val="24"/>
        </w:rPr>
        <w:t xml:space="preserve"> </w:t>
      </w:r>
      <w:r>
        <w:rPr>
          <w:sz w:val="24"/>
        </w:rPr>
        <w:t>deep</w:t>
      </w:r>
      <w:r>
        <w:rPr>
          <w:spacing w:val="-1"/>
          <w:sz w:val="24"/>
        </w:rPr>
        <w:t xml:space="preserve"> </w:t>
      </w:r>
      <w:r>
        <w:rPr>
          <w:sz w:val="24"/>
        </w:rPr>
        <w:t>learning</w:t>
      </w:r>
      <w:r>
        <w:rPr>
          <w:spacing w:val="-1"/>
          <w:sz w:val="24"/>
        </w:rPr>
        <w:t xml:space="preserve"> </w:t>
      </w:r>
      <w:r>
        <w:rPr>
          <w:sz w:val="24"/>
        </w:rPr>
        <w:t>model's</w:t>
      </w:r>
      <w:r>
        <w:rPr>
          <w:spacing w:val="-7"/>
          <w:sz w:val="24"/>
        </w:rPr>
        <w:t xml:space="preserve"> </w:t>
      </w:r>
      <w:r>
        <w:rPr>
          <w:sz w:val="24"/>
        </w:rPr>
        <w:t>requirements,</w:t>
      </w:r>
      <w:r>
        <w:rPr>
          <w:spacing w:val="-3"/>
          <w:sz w:val="24"/>
        </w:rPr>
        <w:t xml:space="preserve"> </w:t>
      </w:r>
      <w:r>
        <w:rPr>
          <w:sz w:val="24"/>
        </w:rPr>
        <w:t>and</w:t>
      </w:r>
      <w:r>
        <w:rPr>
          <w:spacing w:val="-4"/>
          <w:sz w:val="24"/>
        </w:rPr>
        <w:t xml:space="preserve"> </w:t>
      </w:r>
      <w:r>
        <w:rPr>
          <w:sz w:val="24"/>
        </w:rPr>
        <w:t>shuffling</w:t>
      </w:r>
      <w:r>
        <w:rPr>
          <w:spacing w:val="-1"/>
          <w:sz w:val="24"/>
        </w:rPr>
        <w:t xml:space="preserve"> </w:t>
      </w:r>
      <w:r>
        <w:rPr>
          <w:sz w:val="24"/>
        </w:rPr>
        <w:t>the</w:t>
      </w:r>
      <w:r>
        <w:rPr>
          <w:spacing w:val="-4"/>
          <w:sz w:val="24"/>
        </w:rPr>
        <w:t xml:space="preserve"> </w:t>
      </w:r>
      <w:r>
        <w:rPr>
          <w:sz w:val="24"/>
        </w:rPr>
        <w:t>dataset</w:t>
      </w:r>
      <w:r>
        <w:rPr>
          <w:spacing w:val="-58"/>
          <w:sz w:val="24"/>
        </w:rPr>
        <w:t xml:space="preserve"> </w:t>
      </w:r>
      <w:r>
        <w:rPr>
          <w:sz w:val="24"/>
        </w:rPr>
        <w:t>to</w:t>
      </w:r>
      <w:r>
        <w:rPr>
          <w:spacing w:val="-1"/>
          <w:sz w:val="24"/>
        </w:rPr>
        <w:t xml:space="preserve"> </w:t>
      </w:r>
      <w:r>
        <w:rPr>
          <w:sz w:val="24"/>
        </w:rPr>
        <w:t>enhance</w:t>
      </w:r>
      <w:r>
        <w:rPr>
          <w:spacing w:val="-1"/>
          <w:sz w:val="24"/>
        </w:rPr>
        <w:t xml:space="preserve"> </w:t>
      </w:r>
      <w:r>
        <w:rPr>
          <w:sz w:val="24"/>
        </w:rPr>
        <w:t>model training.</w:t>
      </w:r>
    </w:p>
    <w:p w14:paraId="04534362" w14:textId="77777777" w:rsidR="007D20C2" w:rsidRDefault="00D260D4">
      <w:pPr>
        <w:pStyle w:val="ListParagraph"/>
        <w:numPr>
          <w:ilvl w:val="2"/>
          <w:numId w:val="4"/>
        </w:numPr>
        <w:tabs>
          <w:tab w:val="left" w:pos="941"/>
        </w:tabs>
        <w:spacing w:line="242" w:lineRule="auto"/>
        <w:ind w:right="111"/>
        <w:jc w:val="both"/>
        <w:rPr>
          <w:sz w:val="24"/>
        </w:rPr>
      </w:pPr>
      <w:r>
        <w:rPr>
          <w:sz w:val="24"/>
        </w:rPr>
        <w:t>Select a suitable deep learning model architecture, such as Faster R-CNN, YOLO, or</w:t>
      </w:r>
      <w:r>
        <w:rPr>
          <w:spacing w:val="1"/>
          <w:sz w:val="24"/>
        </w:rPr>
        <w:t xml:space="preserve"> </w:t>
      </w:r>
      <w:r>
        <w:rPr>
          <w:sz w:val="24"/>
        </w:rPr>
        <w:t>SSD,</w:t>
      </w:r>
      <w:r>
        <w:rPr>
          <w:spacing w:val="-1"/>
          <w:sz w:val="24"/>
        </w:rPr>
        <w:t xml:space="preserve"> </w:t>
      </w:r>
      <w:r>
        <w:rPr>
          <w:sz w:val="24"/>
        </w:rPr>
        <w:t>based on the specific</w:t>
      </w:r>
      <w:r>
        <w:rPr>
          <w:spacing w:val="-1"/>
          <w:sz w:val="24"/>
        </w:rPr>
        <w:t xml:space="preserve"> </w:t>
      </w:r>
      <w:r>
        <w:rPr>
          <w:sz w:val="24"/>
        </w:rPr>
        <w:t>requirements of the application.</w:t>
      </w:r>
    </w:p>
    <w:p w14:paraId="094CC253" w14:textId="77777777" w:rsidR="007D20C2" w:rsidRDefault="00D260D4">
      <w:pPr>
        <w:pStyle w:val="ListParagraph"/>
        <w:numPr>
          <w:ilvl w:val="2"/>
          <w:numId w:val="4"/>
        </w:numPr>
        <w:tabs>
          <w:tab w:val="left" w:pos="941"/>
        </w:tabs>
        <w:spacing w:before="130" w:line="360" w:lineRule="auto"/>
        <w:ind w:right="239"/>
        <w:jc w:val="both"/>
        <w:rPr>
          <w:sz w:val="24"/>
        </w:rPr>
      </w:pPr>
      <w:r>
        <w:rPr>
          <w:sz w:val="24"/>
        </w:rPr>
        <w:t>Train the chosen model with preprocessed training data, assess its performance on the</w:t>
      </w:r>
      <w:r>
        <w:rPr>
          <w:spacing w:val="1"/>
          <w:sz w:val="24"/>
        </w:rPr>
        <w:t xml:space="preserve"> </w:t>
      </w:r>
      <w:r>
        <w:rPr>
          <w:sz w:val="24"/>
        </w:rPr>
        <w:t>validation</w:t>
      </w:r>
      <w:r>
        <w:rPr>
          <w:spacing w:val="-1"/>
          <w:sz w:val="24"/>
        </w:rPr>
        <w:t xml:space="preserve"> </w:t>
      </w:r>
      <w:r>
        <w:rPr>
          <w:sz w:val="24"/>
        </w:rPr>
        <w:t>set, and refine</w:t>
      </w:r>
      <w:r>
        <w:rPr>
          <w:spacing w:val="1"/>
          <w:sz w:val="24"/>
        </w:rPr>
        <w:t xml:space="preserve"> </w:t>
      </w:r>
      <w:r>
        <w:rPr>
          <w:sz w:val="24"/>
        </w:rPr>
        <w:t>the</w:t>
      </w:r>
      <w:r>
        <w:rPr>
          <w:spacing w:val="-1"/>
          <w:sz w:val="24"/>
        </w:rPr>
        <w:t xml:space="preserve"> </w:t>
      </w:r>
      <w:r>
        <w:rPr>
          <w:sz w:val="24"/>
        </w:rPr>
        <w:t>model based on evaluation results.</w:t>
      </w:r>
    </w:p>
    <w:p w14:paraId="60C794B6" w14:textId="77777777" w:rsidR="007D20C2" w:rsidRDefault="00D260D4">
      <w:pPr>
        <w:pStyle w:val="ListParagraph"/>
        <w:numPr>
          <w:ilvl w:val="2"/>
          <w:numId w:val="4"/>
        </w:numPr>
        <w:tabs>
          <w:tab w:val="left" w:pos="941"/>
        </w:tabs>
        <w:spacing w:before="139" w:line="360" w:lineRule="auto"/>
        <w:ind w:right="239"/>
        <w:jc w:val="both"/>
        <w:rPr>
          <w:sz w:val="24"/>
        </w:rPr>
      </w:pPr>
      <w:r>
        <w:rPr>
          <w:sz w:val="24"/>
        </w:rPr>
        <w:t>Implement the trained model for real-time processing, leveraging it to count vehicles,</w:t>
      </w:r>
      <w:r>
        <w:rPr>
          <w:spacing w:val="1"/>
          <w:sz w:val="24"/>
        </w:rPr>
        <w:t xml:space="preserve"> </w:t>
      </w:r>
      <w:r>
        <w:rPr>
          <w:sz w:val="24"/>
        </w:rPr>
        <w:t>detect parking slot occupancy, and generate instantaneous output reflecting vehicle</w:t>
      </w:r>
      <w:r>
        <w:rPr>
          <w:spacing w:val="1"/>
          <w:sz w:val="24"/>
        </w:rPr>
        <w:t xml:space="preserve"> </w:t>
      </w:r>
      <w:r>
        <w:rPr>
          <w:sz w:val="24"/>
        </w:rPr>
        <w:t>counts</w:t>
      </w:r>
      <w:r>
        <w:rPr>
          <w:spacing w:val="-1"/>
          <w:sz w:val="24"/>
        </w:rPr>
        <w:t xml:space="preserve"> </w:t>
      </w:r>
      <w:r>
        <w:rPr>
          <w:sz w:val="24"/>
        </w:rPr>
        <w:t>and parking slot availability.</w:t>
      </w:r>
    </w:p>
    <w:p w14:paraId="63A0EA8C" w14:textId="77777777" w:rsidR="007D20C2" w:rsidRDefault="00D260D4">
      <w:pPr>
        <w:pStyle w:val="ListParagraph"/>
        <w:numPr>
          <w:ilvl w:val="2"/>
          <w:numId w:val="4"/>
        </w:numPr>
        <w:tabs>
          <w:tab w:val="left" w:pos="941"/>
        </w:tabs>
        <w:spacing w:before="138" w:line="360" w:lineRule="auto"/>
        <w:ind w:right="228"/>
        <w:jc w:val="both"/>
        <w:rPr>
          <w:sz w:val="24"/>
        </w:rPr>
      </w:pPr>
      <w:r>
        <w:rPr>
          <w:sz w:val="24"/>
        </w:rPr>
        <w:t>Create</w:t>
      </w:r>
      <w:r>
        <w:rPr>
          <w:spacing w:val="1"/>
          <w:sz w:val="24"/>
        </w:rPr>
        <w:t xml:space="preserve"> </w:t>
      </w:r>
      <w:r>
        <w:rPr>
          <w:sz w:val="24"/>
        </w:rPr>
        <w:t>and</w:t>
      </w:r>
      <w:r>
        <w:rPr>
          <w:spacing w:val="1"/>
          <w:sz w:val="24"/>
        </w:rPr>
        <w:t xml:space="preserve"> </w:t>
      </w:r>
      <w:r>
        <w:rPr>
          <w:sz w:val="24"/>
        </w:rPr>
        <w:t>deploy</w:t>
      </w:r>
      <w:r>
        <w:rPr>
          <w:spacing w:val="1"/>
          <w:sz w:val="24"/>
        </w:rPr>
        <w:t xml:space="preserve"> </w:t>
      </w:r>
      <w:r>
        <w:rPr>
          <w:sz w:val="24"/>
        </w:rPr>
        <w:t>a</w:t>
      </w:r>
      <w:r>
        <w:rPr>
          <w:spacing w:val="1"/>
          <w:sz w:val="24"/>
        </w:rPr>
        <w:t xml:space="preserve"> </w:t>
      </w:r>
      <w:r>
        <w:rPr>
          <w:sz w:val="24"/>
        </w:rPr>
        <w:t>user-friendly</w:t>
      </w:r>
      <w:r>
        <w:rPr>
          <w:spacing w:val="1"/>
          <w:sz w:val="24"/>
        </w:rPr>
        <w:t xml:space="preserve"> </w:t>
      </w:r>
      <w:r>
        <w:rPr>
          <w:sz w:val="24"/>
        </w:rPr>
        <w:t>interface</w:t>
      </w:r>
      <w:r>
        <w:rPr>
          <w:spacing w:val="1"/>
          <w:sz w:val="24"/>
        </w:rPr>
        <w:t xml:space="preserve"> </w:t>
      </w:r>
      <w:r>
        <w:rPr>
          <w:sz w:val="24"/>
        </w:rPr>
        <w:t>that</w:t>
      </w:r>
      <w:r>
        <w:rPr>
          <w:spacing w:val="1"/>
          <w:sz w:val="24"/>
        </w:rPr>
        <w:t xml:space="preserve"> </w:t>
      </w:r>
      <w:r>
        <w:rPr>
          <w:sz w:val="24"/>
        </w:rPr>
        <w:t>allows</w:t>
      </w:r>
      <w:r>
        <w:rPr>
          <w:spacing w:val="1"/>
          <w:sz w:val="24"/>
        </w:rPr>
        <w:t xml:space="preserve"> </w:t>
      </w:r>
      <w:r>
        <w:rPr>
          <w:sz w:val="24"/>
        </w:rPr>
        <w:t>users</w:t>
      </w:r>
      <w:r>
        <w:rPr>
          <w:spacing w:val="1"/>
          <w:sz w:val="24"/>
        </w:rPr>
        <w:t xml:space="preserve"> </w:t>
      </w:r>
      <w:r>
        <w:rPr>
          <w:sz w:val="24"/>
        </w:rPr>
        <w:t>to</w:t>
      </w:r>
      <w:r>
        <w:rPr>
          <w:spacing w:val="1"/>
          <w:sz w:val="24"/>
        </w:rPr>
        <w:t xml:space="preserve"> </w:t>
      </w:r>
      <w:r>
        <w:rPr>
          <w:sz w:val="24"/>
        </w:rPr>
        <w:t>access</w:t>
      </w:r>
      <w:r>
        <w:rPr>
          <w:spacing w:val="1"/>
          <w:sz w:val="24"/>
        </w:rPr>
        <w:t xml:space="preserve"> </w:t>
      </w:r>
      <w:r>
        <w:rPr>
          <w:sz w:val="24"/>
        </w:rPr>
        <w:t>real-time</w:t>
      </w:r>
      <w:r>
        <w:rPr>
          <w:spacing w:val="-57"/>
          <w:sz w:val="24"/>
        </w:rPr>
        <w:t xml:space="preserve"> </w:t>
      </w:r>
      <w:r>
        <w:rPr>
          <w:sz w:val="24"/>
        </w:rPr>
        <w:t>information,</w:t>
      </w:r>
      <w:r>
        <w:rPr>
          <w:spacing w:val="-5"/>
          <w:sz w:val="24"/>
        </w:rPr>
        <w:t xml:space="preserve"> </w:t>
      </w:r>
      <w:r>
        <w:rPr>
          <w:sz w:val="24"/>
        </w:rPr>
        <w:t>ensuring</w:t>
      </w:r>
      <w:r>
        <w:rPr>
          <w:spacing w:val="-6"/>
          <w:sz w:val="24"/>
        </w:rPr>
        <w:t xml:space="preserve"> </w:t>
      </w:r>
      <w:r>
        <w:rPr>
          <w:sz w:val="24"/>
        </w:rPr>
        <w:t>it</w:t>
      </w:r>
      <w:r>
        <w:rPr>
          <w:spacing w:val="-6"/>
          <w:sz w:val="24"/>
        </w:rPr>
        <w:t xml:space="preserve"> </w:t>
      </w:r>
      <w:r>
        <w:rPr>
          <w:sz w:val="24"/>
        </w:rPr>
        <w:t>delivers</w:t>
      </w:r>
      <w:r>
        <w:rPr>
          <w:spacing w:val="-8"/>
          <w:sz w:val="24"/>
        </w:rPr>
        <w:t xml:space="preserve"> </w:t>
      </w:r>
      <w:r>
        <w:rPr>
          <w:sz w:val="24"/>
        </w:rPr>
        <w:t>clear</w:t>
      </w:r>
      <w:r>
        <w:rPr>
          <w:spacing w:val="-4"/>
          <w:sz w:val="24"/>
        </w:rPr>
        <w:t xml:space="preserve"> </w:t>
      </w:r>
      <w:r>
        <w:rPr>
          <w:sz w:val="24"/>
        </w:rPr>
        <w:t>and</w:t>
      </w:r>
      <w:r>
        <w:rPr>
          <w:spacing w:val="-4"/>
          <w:sz w:val="24"/>
        </w:rPr>
        <w:t xml:space="preserve"> </w:t>
      </w:r>
      <w:r>
        <w:rPr>
          <w:sz w:val="24"/>
        </w:rPr>
        <w:t>intuitive</w:t>
      </w:r>
      <w:r>
        <w:rPr>
          <w:spacing w:val="-5"/>
          <w:sz w:val="24"/>
        </w:rPr>
        <w:t xml:space="preserve"> </w:t>
      </w:r>
      <w:r>
        <w:rPr>
          <w:sz w:val="24"/>
        </w:rPr>
        <w:t>visualizations</w:t>
      </w:r>
      <w:r>
        <w:rPr>
          <w:spacing w:val="-7"/>
          <w:sz w:val="24"/>
        </w:rPr>
        <w:t xml:space="preserve"> </w:t>
      </w:r>
      <w:r>
        <w:rPr>
          <w:sz w:val="24"/>
        </w:rPr>
        <w:t>of</w:t>
      </w:r>
      <w:r>
        <w:rPr>
          <w:spacing w:val="-9"/>
          <w:sz w:val="24"/>
        </w:rPr>
        <w:t xml:space="preserve"> </w:t>
      </w:r>
      <w:r>
        <w:rPr>
          <w:sz w:val="24"/>
        </w:rPr>
        <w:t>vehicle</w:t>
      </w:r>
      <w:r>
        <w:rPr>
          <w:spacing w:val="-6"/>
          <w:sz w:val="24"/>
        </w:rPr>
        <w:t xml:space="preserve"> </w:t>
      </w:r>
      <w:r>
        <w:rPr>
          <w:sz w:val="24"/>
        </w:rPr>
        <w:t>counts</w:t>
      </w:r>
      <w:r>
        <w:rPr>
          <w:spacing w:val="-7"/>
          <w:sz w:val="24"/>
        </w:rPr>
        <w:t xml:space="preserve"> </w:t>
      </w:r>
      <w:r>
        <w:rPr>
          <w:sz w:val="24"/>
        </w:rPr>
        <w:t>and</w:t>
      </w:r>
      <w:r>
        <w:rPr>
          <w:spacing w:val="-58"/>
          <w:sz w:val="24"/>
        </w:rPr>
        <w:t xml:space="preserve"> </w:t>
      </w:r>
      <w:r>
        <w:rPr>
          <w:sz w:val="24"/>
        </w:rPr>
        <w:t>parking</w:t>
      </w:r>
      <w:r>
        <w:rPr>
          <w:spacing w:val="-1"/>
          <w:sz w:val="24"/>
        </w:rPr>
        <w:t xml:space="preserve"> </w:t>
      </w:r>
      <w:r>
        <w:rPr>
          <w:sz w:val="24"/>
        </w:rPr>
        <w:t>slot availability.</w:t>
      </w:r>
    </w:p>
    <w:p w14:paraId="2F52F44C" w14:textId="77777777" w:rsidR="007D20C2" w:rsidRDefault="00D260D4">
      <w:pPr>
        <w:pStyle w:val="ListParagraph"/>
        <w:numPr>
          <w:ilvl w:val="2"/>
          <w:numId w:val="4"/>
        </w:numPr>
        <w:tabs>
          <w:tab w:val="left" w:pos="941"/>
        </w:tabs>
        <w:spacing w:before="143" w:line="360" w:lineRule="auto"/>
        <w:ind w:right="236"/>
        <w:jc w:val="both"/>
        <w:rPr>
          <w:sz w:val="24"/>
        </w:rPr>
      </w:pPr>
      <w:r>
        <w:rPr>
          <w:sz w:val="24"/>
        </w:rPr>
        <w:t>Continuously</w:t>
      </w:r>
      <w:r>
        <w:rPr>
          <w:spacing w:val="1"/>
          <w:sz w:val="24"/>
        </w:rPr>
        <w:t xml:space="preserve"> </w:t>
      </w:r>
      <w:r>
        <w:rPr>
          <w:sz w:val="24"/>
        </w:rPr>
        <w:t>monitoring</w:t>
      </w:r>
      <w:r>
        <w:rPr>
          <w:spacing w:val="1"/>
          <w:sz w:val="24"/>
        </w:rPr>
        <w:t xml:space="preserve"> </w:t>
      </w:r>
      <w:r>
        <w:rPr>
          <w:sz w:val="24"/>
        </w:rPr>
        <w:t>the</w:t>
      </w:r>
      <w:r>
        <w:rPr>
          <w:spacing w:val="1"/>
          <w:sz w:val="24"/>
        </w:rPr>
        <w:t xml:space="preserve"> </w:t>
      </w:r>
      <w:r>
        <w:rPr>
          <w:sz w:val="24"/>
        </w:rPr>
        <w:t>system's</w:t>
      </w:r>
      <w:r>
        <w:rPr>
          <w:spacing w:val="1"/>
          <w:sz w:val="24"/>
        </w:rPr>
        <w:t xml:space="preserve"> </w:t>
      </w:r>
      <w:r>
        <w:rPr>
          <w:sz w:val="24"/>
        </w:rPr>
        <w:t>real-world</w:t>
      </w:r>
      <w:r>
        <w:rPr>
          <w:spacing w:val="1"/>
          <w:sz w:val="24"/>
        </w:rPr>
        <w:t xml:space="preserve"> </w:t>
      </w:r>
      <w:r>
        <w:rPr>
          <w:sz w:val="24"/>
        </w:rPr>
        <w:t>performance</w:t>
      </w:r>
      <w:r>
        <w:rPr>
          <w:spacing w:val="1"/>
          <w:sz w:val="24"/>
        </w:rPr>
        <w:t xml:space="preserve"> </w:t>
      </w:r>
      <w:r>
        <w:rPr>
          <w:sz w:val="24"/>
        </w:rPr>
        <w:t>involves</w:t>
      </w:r>
      <w:r>
        <w:rPr>
          <w:spacing w:val="1"/>
          <w:sz w:val="24"/>
        </w:rPr>
        <w:t xml:space="preserve"> </w:t>
      </w:r>
      <w:r>
        <w:rPr>
          <w:sz w:val="24"/>
        </w:rPr>
        <w:t>assessing</w:t>
      </w:r>
      <w:r>
        <w:rPr>
          <w:spacing w:val="1"/>
          <w:sz w:val="24"/>
        </w:rPr>
        <w:t xml:space="preserve"> </w:t>
      </w:r>
      <w:r>
        <w:rPr>
          <w:sz w:val="24"/>
        </w:rPr>
        <w:t>accuracy, processing speed, and adaptability to diverse conditions to ensure optimal</w:t>
      </w:r>
      <w:r>
        <w:rPr>
          <w:spacing w:val="1"/>
          <w:sz w:val="24"/>
        </w:rPr>
        <w:t xml:space="preserve"> </w:t>
      </w:r>
      <w:r>
        <w:rPr>
          <w:sz w:val="24"/>
        </w:rPr>
        <w:t>functionality.</w:t>
      </w:r>
    </w:p>
    <w:p w14:paraId="1C72CF9E" w14:textId="77777777" w:rsidR="007D20C2" w:rsidRDefault="007D20C2">
      <w:pPr>
        <w:spacing w:line="360" w:lineRule="auto"/>
        <w:jc w:val="both"/>
        <w:rPr>
          <w:sz w:val="24"/>
        </w:rPr>
        <w:sectPr w:rsidR="007D20C2" w:rsidSect="001F0049">
          <w:pgSz w:w="11920" w:h="16850"/>
          <w:pgMar w:top="1260" w:right="1200" w:bottom="1140" w:left="1220" w:header="0" w:footer="933" w:gutter="0"/>
          <w:cols w:space="720"/>
        </w:sectPr>
      </w:pPr>
    </w:p>
    <w:p w14:paraId="7B93A93A" w14:textId="77777777" w:rsidR="007D20C2" w:rsidRDefault="00D260D4">
      <w:pPr>
        <w:pStyle w:val="Heading1"/>
        <w:numPr>
          <w:ilvl w:val="1"/>
          <w:numId w:val="4"/>
        </w:numPr>
        <w:tabs>
          <w:tab w:val="left" w:pos="639"/>
        </w:tabs>
        <w:spacing w:before="78"/>
        <w:ind w:hanging="421"/>
      </w:pPr>
      <w:bookmarkStart w:id="21" w:name="_bookmark11"/>
      <w:bookmarkEnd w:id="21"/>
      <w:r>
        <w:rPr>
          <w:spacing w:val="-1"/>
        </w:rPr>
        <w:lastRenderedPageBreak/>
        <w:t>Data</w:t>
      </w:r>
      <w:r>
        <w:rPr>
          <w:spacing w:val="-14"/>
        </w:rPr>
        <w:t xml:space="preserve"> </w:t>
      </w:r>
      <w:r>
        <w:rPr>
          <w:spacing w:val="-1"/>
        </w:rPr>
        <w:t>Processing</w:t>
      </w:r>
    </w:p>
    <w:p w14:paraId="6AD00530" w14:textId="77777777" w:rsidR="007D20C2" w:rsidRDefault="007D20C2">
      <w:pPr>
        <w:pStyle w:val="BodyText"/>
        <w:spacing w:before="2"/>
        <w:rPr>
          <w:b/>
          <w:sz w:val="33"/>
        </w:rPr>
      </w:pPr>
    </w:p>
    <w:p w14:paraId="4963EAAA" w14:textId="77777777" w:rsidR="007D20C2" w:rsidRDefault="00D260D4">
      <w:pPr>
        <w:pStyle w:val="Heading1"/>
        <w:numPr>
          <w:ilvl w:val="2"/>
          <w:numId w:val="3"/>
        </w:numPr>
        <w:tabs>
          <w:tab w:val="left" w:pos="811"/>
        </w:tabs>
      </w:pPr>
      <w:bookmarkStart w:id="22" w:name="_bookmark12"/>
      <w:bookmarkEnd w:id="22"/>
      <w:r>
        <w:rPr>
          <w:spacing w:val="-1"/>
        </w:rPr>
        <w:t>Training</w:t>
      </w:r>
      <w:r>
        <w:rPr>
          <w:spacing w:val="-9"/>
        </w:rPr>
        <w:t xml:space="preserve"> </w:t>
      </w:r>
      <w:r>
        <w:t>Set</w:t>
      </w:r>
    </w:p>
    <w:p w14:paraId="192E48B6" w14:textId="77777777" w:rsidR="007D20C2" w:rsidRDefault="00D260D4">
      <w:pPr>
        <w:pStyle w:val="BodyText"/>
        <w:spacing w:before="134" w:line="360" w:lineRule="auto"/>
        <w:ind w:left="220" w:right="260"/>
        <w:jc w:val="both"/>
      </w:pPr>
      <w:r>
        <w:t>The training set is used to train the machine learning model. The model learns patterns and</w:t>
      </w:r>
      <w:r>
        <w:rPr>
          <w:spacing w:val="1"/>
        </w:rPr>
        <w:t xml:space="preserve"> </w:t>
      </w:r>
      <w:r>
        <w:t>features</w:t>
      </w:r>
      <w:r>
        <w:rPr>
          <w:spacing w:val="-1"/>
        </w:rPr>
        <w:t xml:space="preserve"> </w:t>
      </w:r>
      <w:r>
        <w:t>from this set of labeled data.</w:t>
      </w:r>
    </w:p>
    <w:p w14:paraId="1FA83680" w14:textId="77777777" w:rsidR="007D20C2" w:rsidRDefault="007D20C2">
      <w:pPr>
        <w:pStyle w:val="BodyText"/>
        <w:spacing w:before="10"/>
        <w:rPr>
          <w:sz w:val="20"/>
        </w:rPr>
      </w:pPr>
    </w:p>
    <w:p w14:paraId="133F91D0" w14:textId="77777777" w:rsidR="007D20C2" w:rsidRDefault="00D260D4">
      <w:pPr>
        <w:pStyle w:val="Heading1"/>
        <w:numPr>
          <w:ilvl w:val="2"/>
          <w:numId w:val="3"/>
        </w:numPr>
        <w:tabs>
          <w:tab w:val="left" w:pos="811"/>
        </w:tabs>
        <w:jc w:val="both"/>
      </w:pPr>
      <w:bookmarkStart w:id="23" w:name="_bookmark13"/>
      <w:bookmarkEnd w:id="23"/>
      <w:r>
        <w:rPr>
          <w:spacing w:val="-1"/>
        </w:rPr>
        <w:t>Validation</w:t>
      </w:r>
      <w:r>
        <w:rPr>
          <w:spacing w:val="-10"/>
        </w:rPr>
        <w:t xml:space="preserve"> </w:t>
      </w:r>
      <w:r>
        <w:t>Set</w:t>
      </w:r>
      <w:r>
        <w:rPr>
          <w:spacing w:val="-11"/>
        </w:rPr>
        <w:t xml:space="preserve"> </w:t>
      </w:r>
      <w:r>
        <w:t>and</w:t>
      </w:r>
      <w:r>
        <w:rPr>
          <w:spacing w:val="-8"/>
        </w:rPr>
        <w:t xml:space="preserve"> </w:t>
      </w:r>
      <w:r>
        <w:t>Validation</w:t>
      </w:r>
      <w:r>
        <w:rPr>
          <w:spacing w:val="-14"/>
        </w:rPr>
        <w:t xml:space="preserve"> </w:t>
      </w:r>
      <w:r>
        <w:t>Split</w:t>
      </w:r>
    </w:p>
    <w:p w14:paraId="08C98CB7" w14:textId="77777777" w:rsidR="007D20C2" w:rsidRDefault="00D260D4">
      <w:pPr>
        <w:pStyle w:val="BodyText"/>
        <w:spacing w:before="140" w:line="360" w:lineRule="auto"/>
        <w:ind w:left="220" w:right="235"/>
        <w:jc w:val="both"/>
      </w:pPr>
      <w:r>
        <w:t>During the training phase, the validation set plays a crucial role in fine-tuning the model and</w:t>
      </w:r>
      <w:r>
        <w:rPr>
          <w:spacing w:val="1"/>
        </w:rPr>
        <w:t xml:space="preserve"> </w:t>
      </w:r>
      <w:r>
        <w:t>preventing overfitting. By assessing the model's performance on data, it has not seen during</w:t>
      </w:r>
      <w:r>
        <w:rPr>
          <w:spacing w:val="1"/>
        </w:rPr>
        <w:t xml:space="preserve"> </w:t>
      </w:r>
      <w:r>
        <w:t>training, you can adjust hyperparameters or detect signs of overfitting. The training set is</w:t>
      </w:r>
      <w:r>
        <w:rPr>
          <w:spacing w:val="1"/>
        </w:rPr>
        <w:t xml:space="preserve"> </w:t>
      </w:r>
      <w:r>
        <w:t>commonly split into two components: the primary training set and a validation set. This split</w:t>
      </w:r>
      <w:r>
        <w:rPr>
          <w:spacing w:val="1"/>
        </w:rPr>
        <w:t xml:space="preserve"> </w:t>
      </w:r>
      <w:r>
        <w:t>is</w:t>
      </w:r>
      <w:r>
        <w:rPr>
          <w:spacing w:val="-1"/>
        </w:rPr>
        <w:t xml:space="preserve"> </w:t>
      </w:r>
      <w:r>
        <w:t>typically</w:t>
      </w:r>
      <w:r>
        <w:rPr>
          <w:spacing w:val="-2"/>
        </w:rPr>
        <w:t xml:space="preserve"> </w:t>
      </w:r>
      <w:r>
        <w:t>done</w:t>
      </w:r>
      <w:r>
        <w:rPr>
          <w:spacing w:val="-2"/>
        </w:rPr>
        <w:t xml:space="preserve"> </w:t>
      </w:r>
      <w:r>
        <w:t>for</w:t>
      </w:r>
      <w:r>
        <w:rPr>
          <w:spacing w:val="-2"/>
        </w:rPr>
        <w:t xml:space="preserve"> </w:t>
      </w:r>
      <w:r>
        <w:t>an acceptable</w:t>
      </w:r>
      <w:r>
        <w:rPr>
          <w:spacing w:val="-2"/>
        </w:rPr>
        <w:t xml:space="preserve"> </w:t>
      </w:r>
      <w:r>
        <w:t>ratio (e.g.,</w:t>
      </w:r>
      <w:r>
        <w:rPr>
          <w:spacing w:val="-1"/>
        </w:rPr>
        <w:t xml:space="preserve"> </w:t>
      </w:r>
      <w:r>
        <w:t>80%</w:t>
      </w:r>
      <w:r>
        <w:rPr>
          <w:spacing w:val="1"/>
        </w:rPr>
        <w:t xml:space="preserve"> </w:t>
      </w:r>
      <w:r>
        <w:t>for</w:t>
      </w:r>
      <w:r>
        <w:rPr>
          <w:spacing w:val="-2"/>
        </w:rPr>
        <w:t xml:space="preserve"> </w:t>
      </w:r>
      <w:r>
        <w:t>training</w:t>
      </w:r>
      <w:r>
        <w:rPr>
          <w:spacing w:val="-1"/>
        </w:rPr>
        <w:t xml:space="preserve"> </w:t>
      </w:r>
      <w:r>
        <w:t>and 20% for validation).</w:t>
      </w:r>
    </w:p>
    <w:p w14:paraId="37280C24" w14:textId="77777777" w:rsidR="007D20C2" w:rsidRDefault="007D20C2">
      <w:pPr>
        <w:pStyle w:val="BodyText"/>
        <w:spacing w:before="2"/>
        <w:rPr>
          <w:sz w:val="21"/>
        </w:rPr>
      </w:pPr>
    </w:p>
    <w:p w14:paraId="16669BBF" w14:textId="77777777" w:rsidR="007D20C2" w:rsidRDefault="00D260D4">
      <w:pPr>
        <w:pStyle w:val="Heading1"/>
        <w:numPr>
          <w:ilvl w:val="2"/>
          <w:numId w:val="3"/>
        </w:numPr>
        <w:tabs>
          <w:tab w:val="left" w:pos="811"/>
        </w:tabs>
        <w:jc w:val="both"/>
      </w:pPr>
      <w:bookmarkStart w:id="24" w:name="_bookmark14"/>
      <w:bookmarkEnd w:id="24"/>
      <w:r>
        <w:t>Fine-Tuning:</w:t>
      </w:r>
    </w:p>
    <w:p w14:paraId="7971999E" w14:textId="77777777" w:rsidR="007D20C2" w:rsidRDefault="00D260D4">
      <w:pPr>
        <w:pStyle w:val="BodyText"/>
        <w:spacing w:before="132" w:line="360" w:lineRule="auto"/>
        <w:ind w:left="220" w:right="239"/>
        <w:jc w:val="both"/>
      </w:pPr>
      <w:r>
        <w:t>Fine-tuning involves adjusting the model's hyperparameters based on its performance on the</w:t>
      </w:r>
      <w:r>
        <w:rPr>
          <w:spacing w:val="1"/>
        </w:rPr>
        <w:t xml:space="preserve"> </w:t>
      </w:r>
      <w:r>
        <w:t>validation</w:t>
      </w:r>
      <w:r>
        <w:rPr>
          <w:spacing w:val="-1"/>
        </w:rPr>
        <w:t xml:space="preserve"> </w:t>
      </w:r>
      <w:r>
        <w:t>set.</w:t>
      </w:r>
      <w:r>
        <w:rPr>
          <w:spacing w:val="-1"/>
        </w:rPr>
        <w:t xml:space="preserve"> </w:t>
      </w:r>
      <w:r>
        <w:t>This iterative</w:t>
      </w:r>
      <w:r>
        <w:rPr>
          <w:spacing w:val="-2"/>
        </w:rPr>
        <w:t xml:space="preserve"> </w:t>
      </w:r>
      <w:r>
        <w:t>process helps</w:t>
      </w:r>
      <w:r>
        <w:rPr>
          <w:spacing w:val="-1"/>
        </w:rPr>
        <w:t xml:space="preserve"> </w:t>
      </w:r>
      <w:r>
        <w:t>improve</w:t>
      </w:r>
      <w:r>
        <w:rPr>
          <w:spacing w:val="-1"/>
        </w:rPr>
        <w:t xml:space="preserve"> </w:t>
      </w:r>
      <w:r>
        <w:t>the model's</w:t>
      </w:r>
      <w:r>
        <w:rPr>
          <w:spacing w:val="-1"/>
        </w:rPr>
        <w:t xml:space="preserve"> </w:t>
      </w:r>
      <w:r>
        <w:t>generalization ability.</w:t>
      </w:r>
    </w:p>
    <w:p w14:paraId="161F3B30" w14:textId="77777777" w:rsidR="007D20C2" w:rsidRDefault="007D20C2">
      <w:pPr>
        <w:pStyle w:val="BodyText"/>
        <w:spacing w:before="6"/>
        <w:rPr>
          <w:sz w:val="21"/>
        </w:rPr>
      </w:pPr>
    </w:p>
    <w:p w14:paraId="472E4C6C" w14:textId="77777777" w:rsidR="007D20C2" w:rsidRDefault="00D260D4">
      <w:pPr>
        <w:pStyle w:val="Heading1"/>
        <w:numPr>
          <w:ilvl w:val="2"/>
          <w:numId w:val="3"/>
        </w:numPr>
        <w:tabs>
          <w:tab w:val="left" w:pos="826"/>
        </w:tabs>
        <w:ind w:left="825" w:hanging="608"/>
        <w:jc w:val="both"/>
      </w:pPr>
      <w:bookmarkStart w:id="25" w:name="_bookmark15"/>
      <w:bookmarkEnd w:id="25"/>
      <w:r>
        <w:rPr>
          <w:spacing w:val="-1"/>
        </w:rPr>
        <w:t>Test</w:t>
      </w:r>
      <w:r>
        <w:rPr>
          <w:spacing w:val="-14"/>
        </w:rPr>
        <w:t xml:space="preserve"> </w:t>
      </w:r>
      <w:r>
        <w:rPr>
          <w:spacing w:val="-1"/>
        </w:rPr>
        <w:t>Set:</w:t>
      </w:r>
    </w:p>
    <w:p w14:paraId="5636969C" w14:textId="77777777" w:rsidR="007D20C2" w:rsidRDefault="00D260D4">
      <w:pPr>
        <w:pStyle w:val="BodyText"/>
        <w:spacing w:before="133" w:line="360" w:lineRule="auto"/>
        <w:ind w:left="220" w:right="245"/>
        <w:jc w:val="both"/>
      </w:pPr>
      <w:r>
        <w:t>The test set is a separate dataset that the model has not seen during training or validation. It is</w:t>
      </w:r>
      <w:r>
        <w:rPr>
          <w:spacing w:val="-57"/>
        </w:rPr>
        <w:t xml:space="preserve"> </w:t>
      </w:r>
      <w:r>
        <w:t>reserved</w:t>
      </w:r>
      <w:r>
        <w:rPr>
          <w:spacing w:val="-1"/>
        </w:rPr>
        <w:t xml:space="preserve"> </w:t>
      </w:r>
      <w:r>
        <w:t>for evaluating the</w:t>
      </w:r>
      <w:r>
        <w:rPr>
          <w:spacing w:val="-1"/>
        </w:rPr>
        <w:t xml:space="preserve"> </w:t>
      </w:r>
      <w:r>
        <w:t>model's</w:t>
      </w:r>
      <w:r>
        <w:rPr>
          <w:spacing w:val="-1"/>
        </w:rPr>
        <w:t xml:space="preserve"> </w:t>
      </w:r>
      <w:r>
        <w:t>performance</w:t>
      </w:r>
      <w:r>
        <w:rPr>
          <w:spacing w:val="1"/>
        </w:rPr>
        <w:t xml:space="preserve"> </w:t>
      </w:r>
      <w:r>
        <w:t>after training is</w:t>
      </w:r>
      <w:r>
        <w:rPr>
          <w:spacing w:val="-1"/>
        </w:rPr>
        <w:t xml:space="preserve"> </w:t>
      </w:r>
      <w:r>
        <w:t>complete.</w:t>
      </w:r>
    </w:p>
    <w:p w14:paraId="073CD48A" w14:textId="77777777" w:rsidR="007D20C2" w:rsidRDefault="007D20C2">
      <w:pPr>
        <w:pStyle w:val="BodyText"/>
        <w:spacing w:before="5"/>
        <w:rPr>
          <w:sz w:val="21"/>
        </w:rPr>
      </w:pPr>
    </w:p>
    <w:p w14:paraId="43B25AE5" w14:textId="77777777" w:rsidR="007D20C2" w:rsidRDefault="00D260D4">
      <w:pPr>
        <w:pStyle w:val="Heading1"/>
        <w:numPr>
          <w:ilvl w:val="2"/>
          <w:numId w:val="3"/>
        </w:numPr>
        <w:tabs>
          <w:tab w:val="left" w:pos="821"/>
        </w:tabs>
        <w:ind w:left="820" w:hanging="601"/>
        <w:jc w:val="both"/>
      </w:pPr>
      <w:bookmarkStart w:id="26" w:name="_bookmark16"/>
      <w:bookmarkEnd w:id="26"/>
      <w:r>
        <w:rPr>
          <w:spacing w:val="-1"/>
        </w:rPr>
        <w:t>Model's</w:t>
      </w:r>
      <w:r>
        <w:rPr>
          <w:spacing w:val="-12"/>
        </w:rPr>
        <w:t xml:space="preserve"> </w:t>
      </w:r>
      <w:r>
        <w:rPr>
          <w:spacing w:val="-1"/>
        </w:rPr>
        <w:t>Overall</w:t>
      </w:r>
      <w:r>
        <w:rPr>
          <w:spacing w:val="-10"/>
        </w:rPr>
        <w:t xml:space="preserve"> </w:t>
      </w:r>
      <w:r>
        <w:t>Accuracy:</w:t>
      </w:r>
    </w:p>
    <w:p w14:paraId="2C55D5D7" w14:textId="77777777" w:rsidR="007D20C2" w:rsidRDefault="00D260D4">
      <w:pPr>
        <w:pStyle w:val="BodyText"/>
        <w:spacing w:before="132" w:line="360" w:lineRule="auto"/>
        <w:ind w:left="220" w:right="228"/>
        <w:jc w:val="both"/>
      </w:pPr>
      <w:r>
        <w:rPr>
          <w:spacing w:val="-1"/>
        </w:rPr>
        <w:t>The</w:t>
      </w:r>
      <w:r>
        <w:rPr>
          <w:spacing w:val="-14"/>
        </w:rPr>
        <w:t xml:space="preserve"> </w:t>
      </w:r>
      <w:r>
        <w:rPr>
          <w:spacing w:val="-1"/>
        </w:rPr>
        <w:t>test</w:t>
      </w:r>
      <w:r>
        <w:rPr>
          <w:spacing w:val="-12"/>
        </w:rPr>
        <w:t xml:space="preserve"> </w:t>
      </w:r>
      <w:r>
        <w:rPr>
          <w:spacing w:val="-1"/>
        </w:rPr>
        <w:t>set</w:t>
      </w:r>
      <w:r>
        <w:rPr>
          <w:spacing w:val="-12"/>
        </w:rPr>
        <w:t xml:space="preserve"> </w:t>
      </w:r>
      <w:r>
        <w:rPr>
          <w:spacing w:val="-1"/>
        </w:rPr>
        <w:t>provides</w:t>
      </w:r>
      <w:r>
        <w:rPr>
          <w:spacing w:val="-9"/>
        </w:rPr>
        <w:t xml:space="preserve"> </w:t>
      </w:r>
      <w:r>
        <w:t>an</w:t>
      </w:r>
      <w:r>
        <w:rPr>
          <w:spacing w:val="-12"/>
        </w:rPr>
        <w:t xml:space="preserve"> </w:t>
      </w:r>
      <w:r>
        <w:t>unbiased</w:t>
      </w:r>
      <w:r>
        <w:rPr>
          <w:spacing w:val="-11"/>
        </w:rPr>
        <w:t xml:space="preserve"> </w:t>
      </w:r>
      <w:r>
        <w:t>evaluation</w:t>
      </w:r>
      <w:r>
        <w:rPr>
          <w:spacing w:val="-11"/>
        </w:rPr>
        <w:t xml:space="preserve"> </w:t>
      </w:r>
      <w:r>
        <w:t>of</w:t>
      </w:r>
      <w:r>
        <w:rPr>
          <w:spacing w:val="-13"/>
        </w:rPr>
        <w:t xml:space="preserve"> </w:t>
      </w:r>
      <w:r>
        <w:t>the</w:t>
      </w:r>
      <w:r>
        <w:rPr>
          <w:spacing w:val="-11"/>
        </w:rPr>
        <w:t xml:space="preserve"> </w:t>
      </w:r>
      <w:r>
        <w:t>model's</w:t>
      </w:r>
      <w:r>
        <w:rPr>
          <w:spacing w:val="-12"/>
        </w:rPr>
        <w:t xml:space="preserve"> </w:t>
      </w:r>
      <w:r>
        <w:t>performance.</w:t>
      </w:r>
      <w:r>
        <w:rPr>
          <w:spacing w:val="-8"/>
        </w:rPr>
        <w:t xml:space="preserve"> </w:t>
      </w:r>
      <w:r>
        <w:t>By</w:t>
      </w:r>
      <w:r>
        <w:rPr>
          <w:spacing w:val="-10"/>
        </w:rPr>
        <w:t xml:space="preserve"> </w:t>
      </w:r>
      <w:r>
        <w:t>assessing</w:t>
      </w:r>
      <w:r>
        <w:rPr>
          <w:spacing w:val="-10"/>
        </w:rPr>
        <w:t xml:space="preserve"> </w:t>
      </w:r>
      <w:r>
        <w:t>accuracy</w:t>
      </w:r>
      <w:r>
        <w:rPr>
          <w:spacing w:val="-58"/>
        </w:rPr>
        <w:t xml:space="preserve"> </w:t>
      </w:r>
      <w:r>
        <w:t>and other metrics on the test set, you can gauge how well the model is expected to perform on</w:t>
      </w:r>
      <w:r>
        <w:rPr>
          <w:spacing w:val="-57"/>
        </w:rPr>
        <w:t xml:space="preserve"> </w:t>
      </w:r>
      <w:r>
        <w:t>new,</w:t>
      </w:r>
      <w:r>
        <w:rPr>
          <w:spacing w:val="-1"/>
        </w:rPr>
        <w:t xml:space="preserve"> </w:t>
      </w:r>
      <w:r>
        <w:t>unseen data.</w:t>
      </w:r>
    </w:p>
    <w:p w14:paraId="73F959FE" w14:textId="77777777" w:rsidR="007D20C2" w:rsidRDefault="007D20C2">
      <w:pPr>
        <w:pStyle w:val="BodyText"/>
        <w:rPr>
          <w:sz w:val="26"/>
        </w:rPr>
      </w:pPr>
    </w:p>
    <w:p w14:paraId="3FFE4AA7" w14:textId="77777777" w:rsidR="007D20C2" w:rsidRDefault="007D20C2">
      <w:pPr>
        <w:pStyle w:val="BodyText"/>
        <w:rPr>
          <w:sz w:val="26"/>
        </w:rPr>
      </w:pPr>
    </w:p>
    <w:p w14:paraId="1982B95E" w14:textId="77777777" w:rsidR="007D20C2" w:rsidRDefault="00D260D4">
      <w:pPr>
        <w:pStyle w:val="Heading1"/>
        <w:numPr>
          <w:ilvl w:val="2"/>
          <w:numId w:val="3"/>
        </w:numPr>
        <w:tabs>
          <w:tab w:val="left" w:pos="826"/>
        </w:tabs>
        <w:spacing w:before="201"/>
        <w:ind w:left="825" w:hanging="608"/>
        <w:jc w:val="both"/>
      </w:pPr>
      <w:bookmarkStart w:id="27" w:name="_bookmark17"/>
      <w:bookmarkEnd w:id="27"/>
      <w:r>
        <w:rPr>
          <w:spacing w:val="-2"/>
        </w:rPr>
        <w:t>Data</w:t>
      </w:r>
      <w:r>
        <w:rPr>
          <w:spacing w:val="-10"/>
        </w:rPr>
        <w:t xml:space="preserve"> </w:t>
      </w:r>
      <w:r>
        <w:rPr>
          <w:spacing w:val="-2"/>
        </w:rPr>
        <w:t>Augmentation</w:t>
      </w:r>
      <w:r>
        <w:rPr>
          <w:spacing w:val="-5"/>
        </w:rPr>
        <w:t xml:space="preserve"> </w:t>
      </w:r>
      <w:r>
        <w:rPr>
          <w:spacing w:val="-1"/>
        </w:rPr>
        <w:t>and</w:t>
      </w:r>
      <w:r>
        <w:rPr>
          <w:spacing w:val="-8"/>
        </w:rPr>
        <w:t xml:space="preserve"> </w:t>
      </w:r>
      <w:r>
        <w:rPr>
          <w:spacing w:val="-1"/>
        </w:rPr>
        <w:t>Transformation:</w:t>
      </w:r>
    </w:p>
    <w:p w14:paraId="470E16AD" w14:textId="77777777" w:rsidR="007D20C2" w:rsidRDefault="00D260D4">
      <w:pPr>
        <w:pStyle w:val="BodyText"/>
        <w:spacing w:before="132" w:line="360" w:lineRule="auto"/>
        <w:ind w:left="220" w:right="234"/>
        <w:jc w:val="both"/>
      </w:pPr>
      <w:r>
        <w:t>To</w:t>
      </w:r>
      <w:r>
        <w:rPr>
          <w:spacing w:val="1"/>
        </w:rPr>
        <w:t xml:space="preserve"> </w:t>
      </w:r>
      <w:r>
        <w:t>effectively</w:t>
      </w:r>
      <w:r>
        <w:rPr>
          <w:spacing w:val="1"/>
        </w:rPr>
        <w:t xml:space="preserve"> </w:t>
      </w:r>
      <w:r>
        <w:t>enhance</w:t>
      </w:r>
      <w:r>
        <w:rPr>
          <w:spacing w:val="1"/>
        </w:rPr>
        <w:t xml:space="preserve"> </w:t>
      </w:r>
      <w:r>
        <w:t>the</w:t>
      </w:r>
      <w:r>
        <w:rPr>
          <w:spacing w:val="1"/>
        </w:rPr>
        <w:t xml:space="preserve"> </w:t>
      </w:r>
      <w:r>
        <w:t>training</w:t>
      </w:r>
      <w:r>
        <w:rPr>
          <w:spacing w:val="1"/>
        </w:rPr>
        <w:t xml:space="preserve"> </w:t>
      </w:r>
      <w:r>
        <w:t>dataset,</w:t>
      </w:r>
      <w:r>
        <w:rPr>
          <w:spacing w:val="1"/>
        </w:rPr>
        <w:t xml:space="preserve"> </w:t>
      </w:r>
      <w:r>
        <w:t>it</w:t>
      </w:r>
      <w:r>
        <w:rPr>
          <w:spacing w:val="1"/>
        </w:rPr>
        <w:t xml:space="preserve"> </w:t>
      </w:r>
      <w:r>
        <w:t>is</w:t>
      </w:r>
      <w:r>
        <w:rPr>
          <w:spacing w:val="1"/>
        </w:rPr>
        <w:t xml:space="preserve"> </w:t>
      </w:r>
      <w:r>
        <w:t>essential</w:t>
      </w:r>
      <w:r>
        <w:rPr>
          <w:spacing w:val="1"/>
        </w:rPr>
        <w:t xml:space="preserve"> </w:t>
      </w:r>
      <w:r>
        <w:t>to</w:t>
      </w:r>
      <w:r>
        <w:rPr>
          <w:spacing w:val="1"/>
        </w:rPr>
        <w:t xml:space="preserve"> </w:t>
      </w:r>
      <w:r>
        <w:t>apply</w:t>
      </w:r>
      <w:r>
        <w:rPr>
          <w:spacing w:val="1"/>
        </w:rPr>
        <w:t xml:space="preserve"> </w:t>
      </w:r>
      <w:r>
        <w:t>appropriate</w:t>
      </w:r>
      <w:r>
        <w:rPr>
          <w:spacing w:val="1"/>
        </w:rPr>
        <w:t xml:space="preserve"> </w:t>
      </w:r>
      <w:r>
        <w:t>data</w:t>
      </w:r>
      <w:r>
        <w:rPr>
          <w:spacing w:val="1"/>
        </w:rPr>
        <w:t xml:space="preserve"> </w:t>
      </w:r>
      <w:r>
        <w:t>transformation techniques, such as image flipping and rotation. These procedures aim to</w:t>
      </w:r>
      <w:r>
        <w:rPr>
          <w:spacing w:val="1"/>
        </w:rPr>
        <w:t xml:space="preserve"> </w:t>
      </w:r>
      <w:r>
        <w:t>increase dataset diversity. After modifying the images, they are converted into tensors for</w:t>
      </w:r>
      <w:r>
        <w:rPr>
          <w:spacing w:val="1"/>
        </w:rPr>
        <w:t xml:space="preserve"> </w:t>
      </w:r>
      <w:r>
        <w:t>further</w:t>
      </w:r>
      <w:r>
        <w:rPr>
          <w:spacing w:val="-3"/>
        </w:rPr>
        <w:t xml:space="preserve"> </w:t>
      </w:r>
      <w:r>
        <w:t>processing and</w:t>
      </w:r>
      <w:r>
        <w:rPr>
          <w:spacing w:val="-1"/>
        </w:rPr>
        <w:t xml:space="preserve"> </w:t>
      </w:r>
      <w:r>
        <w:t>to</w:t>
      </w:r>
      <w:r>
        <w:rPr>
          <w:spacing w:val="2"/>
        </w:rPr>
        <w:t xml:space="preserve"> </w:t>
      </w:r>
      <w:r>
        <w:t>meet the</w:t>
      </w:r>
      <w:r>
        <w:rPr>
          <w:spacing w:val="-2"/>
        </w:rPr>
        <w:t xml:space="preserve"> </w:t>
      </w:r>
      <w:r>
        <w:t>requirements of</w:t>
      </w:r>
      <w:r>
        <w:rPr>
          <w:spacing w:val="1"/>
        </w:rPr>
        <w:t xml:space="preserve"> </w:t>
      </w:r>
      <w:r>
        <w:t>building</w:t>
      </w:r>
      <w:r>
        <w:rPr>
          <w:spacing w:val="-1"/>
        </w:rPr>
        <w:t xml:space="preserve"> </w:t>
      </w:r>
      <w:r>
        <w:t>and training</w:t>
      </w:r>
      <w:r>
        <w:rPr>
          <w:spacing w:val="-1"/>
        </w:rPr>
        <w:t xml:space="preserve"> </w:t>
      </w:r>
      <w:r>
        <w:t>the model.</w:t>
      </w:r>
    </w:p>
    <w:p w14:paraId="0288C84A" w14:textId="77777777" w:rsidR="007D20C2" w:rsidRDefault="007D20C2">
      <w:pPr>
        <w:pStyle w:val="BodyText"/>
        <w:spacing w:before="4"/>
        <w:rPr>
          <w:sz w:val="21"/>
        </w:rPr>
      </w:pPr>
    </w:p>
    <w:p w14:paraId="54785F67" w14:textId="77777777" w:rsidR="007D20C2" w:rsidRDefault="00D260D4">
      <w:pPr>
        <w:pStyle w:val="Heading1"/>
        <w:numPr>
          <w:ilvl w:val="2"/>
          <w:numId w:val="3"/>
        </w:numPr>
        <w:tabs>
          <w:tab w:val="left" w:pos="826"/>
        </w:tabs>
        <w:ind w:left="825" w:hanging="608"/>
        <w:jc w:val="both"/>
      </w:pPr>
      <w:bookmarkStart w:id="28" w:name="_bookmark18"/>
      <w:bookmarkEnd w:id="28"/>
      <w:r>
        <w:rPr>
          <w:spacing w:val="-2"/>
        </w:rPr>
        <w:t>Data</w:t>
      </w:r>
      <w:r>
        <w:rPr>
          <w:spacing w:val="-4"/>
        </w:rPr>
        <w:t xml:space="preserve"> </w:t>
      </w:r>
      <w:r>
        <w:rPr>
          <w:spacing w:val="-2"/>
        </w:rPr>
        <w:t>shuffling:</w:t>
      </w:r>
    </w:p>
    <w:p w14:paraId="28F0C5D1" w14:textId="77777777" w:rsidR="007D20C2" w:rsidRDefault="00D260D4">
      <w:pPr>
        <w:pStyle w:val="BodyText"/>
        <w:spacing w:before="134" w:line="360" w:lineRule="auto"/>
        <w:ind w:left="220" w:right="242"/>
        <w:jc w:val="both"/>
      </w:pPr>
      <w:r>
        <w:t>At the conclusion of each epoch, the training data is shuffled randomly, ensuring that the</w:t>
      </w:r>
      <w:r>
        <w:rPr>
          <w:spacing w:val="1"/>
        </w:rPr>
        <w:t xml:space="preserve"> </w:t>
      </w:r>
      <w:r>
        <w:t>batches in subsequent epochs are unique. This practice reduces variance and promotes the</w:t>
      </w:r>
      <w:r>
        <w:rPr>
          <w:spacing w:val="1"/>
        </w:rPr>
        <w:t xml:space="preserve"> </w:t>
      </w:r>
      <w:r>
        <w:t>development</w:t>
      </w:r>
      <w:r>
        <w:rPr>
          <w:spacing w:val="-1"/>
        </w:rPr>
        <w:t xml:space="preserve"> </w:t>
      </w:r>
      <w:r>
        <w:t>of models that are</w:t>
      </w:r>
      <w:r>
        <w:rPr>
          <w:spacing w:val="-2"/>
        </w:rPr>
        <w:t xml:space="preserve"> </w:t>
      </w:r>
      <w:r>
        <w:t>more</w:t>
      </w:r>
      <w:r>
        <w:rPr>
          <w:spacing w:val="-1"/>
        </w:rPr>
        <w:t xml:space="preserve"> </w:t>
      </w:r>
      <w:r>
        <w:t>generalized</w:t>
      </w:r>
      <w:r>
        <w:rPr>
          <w:spacing w:val="2"/>
        </w:rPr>
        <w:t xml:space="preserve"> </w:t>
      </w:r>
      <w:r>
        <w:t>and less</w:t>
      </w:r>
      <w:r>
        <w:rPr>
          <w:spacing w:val="-1"/>
        </w:rPr>
        <w:t xml:space="preserve"> </w:t>
      </w:r>
      <w:r>
        <w:t>prone</w:t>
      </w:r>
      <w:r>
        <w:rPr>
          <w:spacing w:val="-1"/>
        </w:rPr>
        <w:t xml:space="preserve"> </w:t>
      </w:r>
      <w:r>
        <w:t>to overfitting.</w:t>
      </w:r>
    </w:p>
    <w:p w14:paraId="37E1B3C6" w14:textId="77777777" w:rsidR="007D20C2" w:rsidRDefault="007D20C2">
      <w:pPr>
        <w:spacing w:line="360" w:lineRule="auto"/>
        <w:jc w:val="both"/>
        <w:sectPr w:rsidR="007D20C2" w:rsidSect="001F0049">
          <w:pgSz w:w="11920" w:h="16850"/>
          <w:pgMar w:top="1320" w:right="1200" w:bottom="1140" w:left="1220" w:header="0" w:footer="933" w:gutter="0"/>
          <w:cols w:space="720"/>
        </w:sectPr>
      </w:pPr>
    </w:p>
    <w:p w14:paraId="68BA8C64" w14:textId="77777777" w:rsidR="007D20C2" w:rsidRDefault="00D260D4">
      <w:pPr>
        <w:pStyle w:val="Heading1"/>
        <w:numPr>
          <w:ilvl w:val="1"/>
          <w:numId w:val="4"/>
        </w:numPr>
        <w:tabs>
          <w:tab w:val="left" w:pos="639"/>
        </w:tabs>
        <w:spacing w:before="60"/>
        <w:ind w:hanging="421"/>
      </w:pPr>
      <w:bookmarkStart w:id="29" w:name="_bookmark19"/>
      <w:bookmarkEnd w:id="29"/>
      <w:r>
        <w:rPr>
          <w:spacing w:val="-1"/>
        </w:rPr>
        <w:lastRenderedPageBreak/>
        <w:t>Evaluation</w:t>
      </w:r>
      <w:r>
        <w:rPr>
          <w:spacing w:val="-11"/>
        </w:rPr>
        <w:t xml:space="preserve"> </w:t>
      </w:r>
      <w:r>
        <w:rPr>
          <w:spacing w:val="-1"/>
        </w:rPr>
        <w:t>Metrics</w:t>
      </w:r>
    </w:p>
    <w:p w14:paraId="57A8D3E2" w14:textId="77777777" w:rsidR="007D20C2" w:rsidRDefault="007D20C2">
      <w:pPr>
        <w:pStyle w:val="BodyText"/>
        <w:spacing w:before="3"/>
        <w:rPr>
          <w:b/>
          <w:sz w:val="35"/>
        </w:rPr>
      </w:pPr>
    </w:p>
    <w:p w14:paraId="02D5731A" w14:textId="77777777" w:rsidR="007D20C2" w:rsidRDefault="00D260D4">
      <w:pPr>
        <w:pStyle w:val="BodyText"/>
        <w:spacing w:line="360" w:lineRule="auto"/>
        <w:ind w:left="220" w:firstLine="62"/>
      </w:pPr>
      <w:r>
        <w:t>Evaluation</w:t>
      </w:r>
      <w:r>
        <w:rPr>
          <w:spacing w:val="39"/>
        </w:rPr>
        <w:t xml:space="preserve"> </w:t>
      </w:r>
      <w:r>
        <w:t>metrics</w:t>
      </w:r>
      <w:r>
        <w:rPr>
          <w:spacing w:val="16"/>
        </w:rPr>
        <w:t xml:space="preserve"> </w:t>
      </w:r>
      <w:r>
        <w:t>include</w:t>
      </w:r>
      <w:r>
        <w:rPr>
          <w:spacing w:val="38"/>
        </w:rPr>
        <w:t xml:space="preserve"> </w:t>
      </w:r>
      <w:r>
        <w:t>Accuracy,</w:t>
      </w:r>
      <w:r>
        <w:rPr>
          <w:spacing w:val="16"/>
        </w:rPr>
        <w:t xml:space="preserve"> </w:t>
      </w:r>
      <w:r>
        <w:t>Sensitivity,</w:t>
      </w:r>
      <w:r>
        <w:rPr>
          <w:spacing w:val="17"/>
        </w:rPr>
        <w:t xml:space="preserve"> </w:t>
      </w:r>
      <w:r>
        <w:t>Specificity.</w:t>
      </w:r>
      <w:r>
        <w:rPr>
          <w:spacing w:val="17"/>
        </w:rPr>
        <w:t xml:space="preserve"> </w:t>
      </w:r>
      <w:r>
        <w:t>The</w:t>
      </w:r>
      <w:r>
        <w:rPr>
          <w:spacing w:val="38"/>
        </w:rPr>
        <w:t xml:space="preserve"> </w:t>
      </w:r>
      <w:r>
        <w:t>definitions</w:t>
      </w:r>
      <w:r>
        <w:rPr>
          <w:spacing w:val="40"/>
        </w:rPr>
        <w:t xml:space="preserve"> </w:t>
      </w:r>
      <w:r>
        <w:t>of</w:t>
      </w:r>
      <w:r>
        <w:rPr>
          <w:spacing w:val="39"/>
        </w:rPr>
        <w:t xml:space="preserve"> </w:t>
      </w:r>
      <w:r>
        <w:t>these</w:t>
      </w:r>
      <w:r>
        <w:rPr>
          <w:spacing w:val="-57"/>
        </w:rPr>
        <w:t xml:space="preserve"> </w:t>
      </w:r>
      <w:r>
        <w:t>measures</w:t>
      </w:r>
      <w:r>
        <w:rPr>
          <w:spacing w:val="-1"/>
        </w:rPr>
        <w:t xml:space="preserve"> </w:t>
      </w:r>
      <w:r>
        <w:t>are</w:t>
      </w:r>
      <w:r>
        <w:rPr>
          <w:spacing w:val="-2"/>
        </w:rPr>
        <w:t xml:space="preserve"> </w:t>
      </w:r>
      <w:r>
        <w:t>outlined as</w:t>
      </w:r>
      <w:r>
        <w:rPr>
          <w:spacing w:val="2"/>
        </w:rPr>
        <w:t xml:space="preserve"> </w:t>
      </w:r>
      <w:r>
        <w:t>follows:</w:t>
      </w:r>
    </w:p>
    <w:p w14:paraId="51AD526F" w14:textId="77777777" w:rsidR="007D20C2" w:rsidRDefault="00D260D4">
      <w:pPr>
        <w:pStyle w:val="ListParagraph"/>
        <w:numPr>
          <w:ilvl w:val="0"/>
          <w:numId w:val="2"/>
        </w:numPr>
        <w:tabs>
          <w:tab w:val="left" w:pos="839"/>
          <w:tab w:val="left" w:pos="840"/>
        </w:tabs>
        <w:spacing w:before="6"/>
      </w:pPr>
      <w:r>
        <w:rPr>
          <w:b/>
        </w:rPr>
        <w:t>True-Positive</w:t>
      </w:r>
      <w:r>
        <w:rPr>
          <w:b/>
          <w:spacing w:val="-12"/>
        </w:rPr>
        <w:t xml:space="preserve"> </w:t>
      </w:r>
      <w:r>
        <w:rPr>
          <w:b/>
        </w:rPr>
        <w:t>(TP):</w:t>
      </w:r>
      <w:r>
        <w:rPr>
          <w:b/>
          <w:spacing w:val="-5"/>
        </w:rPr>
        <w:t xml:space="preserve"> </w:t>
      </w:r>
      <w:r>
        <w:t>It</w:t>
      </w:r>
      <w:r>
        <w:rPr>
          <w:spacing w:val="-1"/>
        </w:rPr>
        <w:t xml:space="preserve"> </w:t>
      </w:r>
      <w:r>
        <w:t>correctly</w:t>
      </w:r>
      <w:r>
        <w:rPr>
          <w:spacing w:val="-5"/>
        </w:rPr>
        <w:t xml:space="preserve"> </w:t>
      </w:r>
      <w:r>
        <w:t>detects</w:t>
      </w:r>
      <w:r>
        <w:rPr>
          <w:spacing w:val="-4"/>
        </w:rPr>
        <w:t xml:space="preserve"> </w:t>
      </w:r>
      <w:r>
        <w:t>the</w:t>
      </w:r>
      <w:r>
        <w:rPr>
          <w:spacing w:val="-11"/>
        </w:rPr>
        <w:t xml:space="preserve"> </w:t>
      </w:r>
      <w:r>
        <w:t>presence</w:t>
      </w:r>
      <w:r>
        <w:rPr>
          <w:spacing w:val="-12"/>
        </w:rPr>
        <w:t xml:space="preserve"> </w:t>
      </w:r>
      <w:r>
        <w:t>of</w:t>
      </w:r>
      <w:r>
        <w:rPr>
          <w:spacing w:val="-3"/>
        </w:rPr>
        <w:t xml:space="preserve"> </w:t>
      </w:r>
      <w:r>
        <w:t>a</w:t>
      </w:r>
      <w:r>
        <w:rPr>
          <w:spacing w:val="-6"/>
        </w:rPr>
        <w:t xml:space="preserve"> </w:t>
      </w:r>
      <w:r>
        <w:t>parking</w:t>
      </w:r>
      <w:r>
        <w:rPr>
          <w:spacing w:val="-9"/>
        </w:rPr>
        <w:t xml:space="preserve"> </w:t>
      </w:r>
      <w:r>
        <w:t>space.</w:t>
      </w:r>
    </w:p>
    <w:p w14:paraId="014049B1" w14:textId="77777777" w:rsidR="007D20C2" w:rsidRDefault="00D260D4">
      <w:pPr>
        <w:pStyle w:val="ListParagraph"/>
        <w:numPr>
          <w:ilvl w:val="0"/>
          <w:numId w:val="2"/>
        </w:numPr>
        <w:tabs>
          <w:tab w:val="left" w:pos="839"/>
          <w:tab w:val="left" w:pos="840"/>
        </w:tabs>
        <w:spacing w:before="124"/>
      </w:pPr>
      <w:r>
        <w:rPr>
          <w:b/>
        </w:rPr>
        <w:t>True-Negative</w:t>
      </w:r>
      <w:r>
        <w:rPr>
          <w:b/>
          <w:spacing w:val="-9"/>
        </w:rPr>
        <w:t xml:space="preserve"> </w:t>
      </w:r>
      <w:r>
        <w:rPr>
          <w:b/>
        </w:rPr>
        <w:t>(TN):</w:t>
      </w:r>
      <w:r>
        <w:rPr>
          <w:b/>
          <w:spacing w:val="-4"/>
        </w:rPr>
        <w:t xml:space="preserve"> </w:t>
      </w:r>
      <w:r>
        <w:t>It</w:t>
      </w:r>
      <w:r>
        <w:rPr>
          <w:spacing w:val="-5"/>
        </w:rPr>
        <w:t xml:space="preserve"> </w:t>
      </w:r>
      <w:r>
        <w:t>accurately</w:t>
      </w:r>
      <w:r>
        <w:rPr>
          <w:spacing w:val="-9"/>
        </w:rPr>
        <w:t xml:space="preserve"> </w:t>
      </w:r>
      <w:r>
        <w:t>identifies</w:t>
      </w:r>
      <w:r>
        <w:rPr>
          <w:spacing w:val="-7"/>
        </w:rPr>
        <w:t xml:space="preserve"> </w:t>
      </w:r>
      <w:r>
        <w:t>the</w:t>
      </w:r>
      <w:r>
        <w:rPr>
          <w:spacing w:val="-11"/>
        </w:rPr>
        <w:t xml:space="preserve"> </w:t>
      </w:r>
      <w:r>
        <w:t>absence</w:t>
      </w:r>
      <w:r>
        <w:rPr>
          <w:spacing w:val="-11"/>
        </w:rPr>
        <w:t xml:space="preserve"> </w:t>
      </w:r>
      <w:r>
        <w:t>of</w:t>
      </w:r>
      <w:r>
        <w:rPr>
          <w:spacing w:val="-3"/>
        </w:rPr>
        <w:t xml:space="preserve"> </w:t>
      </w:r>
      <w:r>
        <w:t>parking</w:t>
      </w:r>
      <w:r>
        <w:rPr>
          <w:spacing w:val="-9"/>
        </w:rPr>
        <w:t xml:space="preserve"> </w:t>
      </w:r>
      <w:r>
        <w:t>space.</w:t>
      </w:r>
    </w:p>
    <w:p w14:paraId="1A57BBDB" w14:textId="77777777" w:rsidR="007D20C2" w:rsidRDefault="00D260D4">
      <w:pPr>
        <w:pStyle w:val="ListParagraph"/>
        <w:numPr>
          <w:ilvl w:val="0"/>
          <w:numId w:val="2"/>
        </w:numPr>
        <w:tabs>
          <w:tab w:val="left" w:pos="839"/>
          <w:tab w:val="left" w:pos="840"/>
        </w:tabs>
        <w:spacing w:before="124"/>
      </w:pPr>
      <w:r>
        <w:rPr>
          <w:b/>
        </w:rPr>
        <w:t>False-Positive</w:t>
      </w:r>
      <w:r>
        <w:rPr>
          <w:b/>
          <w:spacing w:val="-8"/>
        </w:rPr>
        <w:t xml:space="preserve"> </w:t>
      </w:r>
      <w:r>
        <w:rPr>
          <w:b/>
        </w:rPr>
        <w:t>(FP):</w:t>
      </w:r>
      <w:r>
        <w:rPr>
          <w:b/>
          <w:spacing w:val="-3"/>
        </w:rPr>
        <w:t xml:space="preserve"> </w:t>
      </w:r>
      <w:r>
        <w:t>It</w:t>
      </w:r>
      <w:r>
        <w:rPr>
          <w:spacing w:val="-4"/>
        </w:rPr>
        <w:t xml:space="preserve"> </w:t>
      </w:r>
      <w:r>
        <w:t>suggests</w:t>
      </w:r>
      <w:r>
        <w:rPr>
          <w:spacing w:val="-4"/>
        </w:rPr>
        <w:t xml:space="preserve"> </w:t>
      </w:r>
      <w:r>
        <w:t>a</w:t>
      </w:r>
      <w:r>
        <w:rPr>
          <w:spacing w:val="-6"/>
        </w:rPr>
        <w:t xml:space="preserve"> </w:t>
      </w:r>
      <w:r>
        <w:t>parking</w:t>
      </w:r>
      <w:r>
        <w:rPr>
          <w:spacing w:val="-9"/>
        </w:rPr>
        <w:t xml:space="preserve"> </w:t>
      </w:r>
      <w:r>
        <w:t>space</w:t>
      </w:r>
      <w:r>
        <w:rPr>
          <w:spacing w:val="-12"/>
        </w:rPr>
        <w:t xml:space="preserve"> </w:t>
      </w:r>
      <w:r>
        <w:t>is</w:t>
      </w:r>
      <w:r>
        <w:rPr>
          <w:spacing w:val="-4"/>
        </w:rPr>
        <w:t xml:space="preserve"> </w:t>
      </w:r>
      <w:r>
        <w:t>present</w:t>
      </w:r>
      <w:r>
        <w:rPr>
          <w:spacing w:val="2"/>
        </w:rPr>
        <w:t xml:space="preserve"> </w:t>
      </w:r>
      <w:r>
        <w:t>when</w:t>
      </w:r>
      <w:r>
        <w:rPr>
          <w:spacing w:val="-2"/>
        </w:rPr>
        <w:t xml:space="preserve"> </w:t>
      </w:r>
      <w:r>
        <w:t>it</w:t>
      </w:r>
      <w:r>
        <w:rPr>
          <w:spacing w:val="-5"/>
        </w:rPr>
        <w:t xml:space="preserve"> </w:t>
      </w:r>
      <w:r>
        <w:t>is</w:t>
      </w:r>
      <w:r>
        <w:rPr>
          <w:spacing w:val="-3"/>
        </w:rPr>
        <w:t xml:space="preserve"> </w:t>
      </w:r>
      <w:r>
        <w:t>not.</w:t>
      </w:r>
    </w:p>
    <w:p w14:paraId="32CE8F03" w14:textId="77777777" w:rsidR="007D20C2" w:rsidRDefault="00D260D4">
      <w:pPr>
        <w:pStyle w:val="ListParagraph"/>
        <w:numPr>
          <w:ilvl w:val="0"/>
          <w:numId w:val="2"/>
        </w:numPr>
        <w:tabs>
          <w:tab w:val="left" w:pos="839"/>
          <w:tab w:val="left" w:pos="840"/>
        </w:tabs>
        <w:spacing w:before="129"/>
      </w:pPr>
      <w:r>
        <w:rPr>
          <w:b/>
        </w:rPr>
        <w:t>False-Negative</w:t>
      </w:r>
      <w:r>
        <w:rPr>
          <w:b/>
          <w:spacing w:val="-7"/>
        </w:rPr>
        <w:t xml:space="preserve"> </w:t>
      </w:r>
      <w:r>
        <w:rPr>
          <w:b/>
        </w:rPr>
        <w:t>(FN):</w:t>
      </w:r>
      <w:r>
        <w:rPr>
          <w:b/>
          <w:spacing w:val="-1"/>
        </w:rPr>
        <w:t xml:space="preserve"> </w:t>
      </w:r>
      <w:r>
        <w:t>It</w:t>
      </w:r>
      <w:r>
        <w:rPr>
          <w:spacing w:val="-2"/>
        </w:rPr>
        <w:t xml:space="preserve"> </w:t>
      </w:r>
      <w:r>
        <w:t>indicates</w:t>
      </w:r>
      <w:r>
        <w:rPr>
          <w:spacing w:val="-6"/>
        </w:rPr>
        <w:t xml:space="preserve"> </w:t>
      </w:r>
      <w:r>
        <w:t>no</w:t>
      </w:r>
      <w:r>
        <w:rPr>
          <w:spacing w:val="-9"/>
        </w:rPr>
        <w:t xml:space="preserve"> </w:t>
      </w:r>
      <w:r>
        <w:t>parking</w:t>
      </w:r>
      <w:r>
        <w:rPr>
          <w:spacing w:val="-9"/>
        </w:rPr>
        <w:t xml:space="preserve"> </w:t>
      </w:r>
      <w:r>
        <w:t>space</w:t>
      </w:r>
      <w:r>
        <w:rPr>
          <w:spacing w:val="-11"/>
        </w:rPr>
        <w:t xml:space="preserve"> </w:t>
      </w:r>
      <w:r>
        <w:t>when</w:t>
      </w:r>
      <w:r>
        <w:rPr>
          <w:spacing w:val="-9"/>
        </w:rPr>
        <w:t xml:space="preserve"> </w:t>
      </w:r>
      <w:r>
        <w:t>there</w:t>
      </w:r>
      <w:r>
        <w:rPr>
          <w:spacing w:val="-10"/>
        </w:rPr>
        <w:t xml:space="preserve"> </w:t>
      </w:r>
      <w:r>
        <w:t>actually</w:t>
      </w:r>
      <w:r>
        <w:rPr>
          <w:spacing w:val="-8"/>
        </w:rPr>
        <w:t xml:space="preserve"> </w:t>
      </w:r>
      <w:r>
        <w:t>is.</w:t>
      </w:r>
    </w:p>
    <w:p w14:paraId="39512BE3" w14:textId="77777777" w:rsidR="007D20C2" w:rsidRDefault="007D20C2">
      <w:pPr>
        <w:pStyle w:val="BodyText"/>
        <w:rPr>
          <w:sz w:val="26"/>
        </w:rPr>
      </w:pPr>
    </w:p>
    <w:p w14:paraId="7A0D71B9" w14:textId="77777777" w:rsidR="007D20C2" w:rsidRDefault="00D260D4">
      <w:pPr>
        <w:spacing w:before="206" w:line="360" w:lineRule="auto"/>
        <w:ind w:left="119"/>
      </w:pPr>
      <w:r>
        <w:t>Consistency</w:t>
      </w:r>
      <w:r>
        <w:rPr>
          <w:spacing w:val="-9"/>
        </w:rPr>
        <w:t xml:space="preserve"> </w:t>
      </w:r>
      <w:r>
        <w:t>between</w:t>
      </w:r>
      <w:r>
        <w:rPr>
          <w:spacing w:val="-8"/>
        </w:rPr>
        <w:t xml:space="preserve"> </w:t>
      </w:r>
      <w:r>
        <w:t>the</w:t>
      </w:r>
      <w:r>
        <w:rPr>
          <w:spacing w:val="-5"/>
        </w:rPr>
        <w:t xml:space="preserve"> </w:t>
      </w:r>
      <w:r>
        <w:t>model's</w:t>
      </w:r>
      <w:r>
        <w:rPr>
          <w:spacing w:val="-3"/>
        </w:rPr>
        <w:t xml:space="preserve"> </w:t>
      </w:r>
      <w:r>
        <w:t>results</w:t>
      </w:r>
      <w:r>
        <w:rPr>
          <w:spacing w:val="-4"/>
        </w:rPr>
        <w:t xml:space="preserve"> </w:t>
      </w:r>
      <w:r>
        <w:t>and</w:t>
      </w:r>
      <w:r>
        <w:rPr>
          <w:spacing w:val="-8"/>
        </w:rPr>
        <w:t xml:space="preserve"> </w:t>
      </w:r>
      <w:r>
        <w:t>actual</w:t>
      </w:r>
      <w:r>
        <w:rPr>
          <w:spacing w:val="-4"/>
        </w:rPr>
        <w:t xml:space="preserve"> </w:t>
      </w:r>
      <w:r>
        <w:t>conditions</w:t>
      </w:r>
      <w:r>
        <w:rPr>
          <w:spacing w:val="-3"/>
        </w:rPr>
        <w:t xml:space="preserve"> </w:t>
      </w:r>
      <w:r>
        <w:t>is</w:t>
      </w:r>
      <w:r>
        <w:rPr>
          <w:spacing w:val="-3"/>
        </w:rPr>
        <w:t xml:space="preserve"> </w:t>
      </w:r>
      <w:r>
        <w:t>achieved</w:t>
      </w:r>
      <w:r>
        <w:rPr>
          <w:spacing w:val="-1"/>
        </w:rPr>
        <w:t xml:space="preserve"> </w:t>
      </w:r>
      <w:r>
        <w:t>when</w:t>
      </w:r>
      <w:r>
        <w:rPr>
          <w:spacing w:val="-8"/>
        </w:rPr>
        <w:t xml:space="preserve"> </w:t>
      </w:r>
      <w:r>
        <w:t>both</w:t>
      </w:r>
      <w:r>
        <w:rPr>
          <w:spacing w:val="-8"/>
        </w:rPr>
        <w:t xml:space="preserve"> </w:t>
      </w:r>
      <w:r>
        <w:t>True</w:t>
      </w:r>
      <w:r>
        <w:rPr>
          <w:spacing w:val="-10"/>
        </w:rPr>
        <w:t xml:space="preserve"> </w:t>
      </w:r>
      <w:r>
        <w:t>Positives and</w:t>
      </w:r>
      <w:r>
        <w:rPr>
          <w:spacing w:val="-52"/>
        </w:rPr>
        <w:t xml:space="preserve"> </w:t>
      </w:r>
      <w:r>
        <w:t>True Negatives are present. Errors in the model's predictions occur with False Positives and False</w:t>
      </w:r>
      <w:r>
        <w:rPr>
          <w:spacing w:val="1"/>
        </w:rPr>
        <w:t xml:space="preserve"> </w:t>
      </w:r>
      <w:r>
        <w:t>Negatives.</w:t>
      </w:r>
    </w:p>
    <w:p w14:paraId="70D0CF06" w14:textId="77777777" w:rsidR="007D20C2" w:rsidRDefault="007D20C2">
      <w:pPr>
        <w:pStyle w:val="BodyText"/>
      </w:pPr>
    </w:p>
    <w:p w14:paraId="15A30D19" w14:textId="77777777" w:rsidR="007D20C2" w:rsidRDefault="007D20C2">
      <w:pPr>
        <w:pStyle w:val="BodyText"/>
      </w:pPr>
    </w:p>
    <w:p w14:paraId="2B3A2B8F" w14:textId="77777777" w:rsidR="007D20C2" w:rsidRDefault="00D260D4">
      <w:pPr>
        <w:spacing w:before="203"/>
        <w:ind w:left="119"/>
      </w:pPr>
      <w:r>
        <w:t>The</w:t>
      </w:r>
      <w:r>
        <w:rPr>
          <w:spacing w:val="-13"/>
        </w:rPr>
        <w:t xml:space="preserve"> </w:t>
      </w:r>
      <w:r>
        <w:t>formulas</w:t>
      </w:r>
      <w:r>
        <w:rPr>
          <w:spacing w:val="-7"/>
        </w:rPr>
        <w:t xml:space="preserve"> </w:t>
      </w:r>
      <w:r>
        <w:t>for</w:t>
      </w:r>
      <w:r>
        <w:rPr>
          <w:spacing w:val="-2"/>
        </w:rPr>
        <w:t xml:space="preserve"> </w:t>
      </w:r>
      <w:r>
        <w:t>key</w:t>
      </w:r>
      <w:r>
        <w:rPr>
          <w:spacing w:val="-5"/>
        </w:rPr>
        <w:t xml:space="preserve"> </w:t>
      </w:r>
      <w:r>
        <w:t>evaluation</w:t>
      </w:r>
      <w:r>
        <w:rPr>
          <w:spacing w:val="-5"/>
        </w:rPr>
        <w:t xml:space="preserve"> </w:t>
      </w:r>
      <w:r>
        <w:t>measures</w:t>
      </w:r>
      <w:r>
        <w:rPr>
          <w:spacing w:val="-5"/>
        </w:rPr>
        <w:t xml:space="preserve"> </w:t>
      </w:r>
      <w:r>
        <w:t>are</w:t>
      </w:r>
      <w:r>
        <w:rPr>
          <w:spacing w:val="-13"/>
        </w:rPr>
        <w:t xml:space="preserve"> </w:t>
      </w:r>
      <w:r>
        <w:t>as</w:t>
      </w:r>
      <w:r>
        <w:rPr>
          <w:spacing w:val="-5"/>
        </w:rPr>
        <w:t xml:space="preserve"> </w:t>
      </w:r>
      <w:r>
        <w:t>follows:</w:t>
      </w:r>
    </w:p>
    <w:p w14:paraId="71A5DE9E" w14:textId="77777777" w:rsidR="007D20C2" w:rsidRDefault="007D20C2">
      <w:pPr>
        <w:pStyle w:val="BodyText"/>
        <w:rPr>
          <w:sz w:val="20"/>
        </w:rPr>
      </w:pPr>
    </w:p>
    <w:p w14:paraId="035A5328" w14:textId="77777777" w:rsidR="007D20C2" w:rsidRDefault="007D20C2">
      <w:pPr>
        <w:pStyle w:val="BodyText"/>
        <w:rPr>
          <w:sz w:val="20"/>
        </w:rPr>
      </w:pPr>
    </w:p>
    <w:p w14:paraId="3B34CD78" w14:textId="77777777" w:rsidR="007D20C2" w:rsidRDefault="007D20C2">
      <w:pPr>
        <w:pStyle w:val="BodyText"/>
        <w:rPr>
          <w:sz w:val="20"/>
        </w:rPr>
      </w:pPr>
    </w:p>
    <w:p w14:paraId="73BB4750" w14:textId="77777777" w:rsidR="007D20C2" w:rsidRDefault="00D260D4">
      <w:pPr>
        <w:pStyle w:val="BodyText"/>
        <w:spacing w:before="2"/>
        <w:rPr>
          <w:sz w:val="25"/>
        </w:rPr>
      </w:pPr>
      <w:r>
        <w:rPr>
          <w:noProof/>
        </w:rPr>
        <w:drawing>
          <wp:anchor distT="0" distB="0" distL="0" distR="0" simplePos="0" relativeHeight="251660800" behindDoc="0" locked="0" layoutInCell="1" allowOverlap="1" wp14:anchorId="160CEB26" wp14:editId="08A5D8AA">
            <wp:simplePos x="0" y="0"/>
            <wp:positionH relativeFrom="page">
              <wp:posOffset>888364</wp:posOffset>
            </wp:positionH>
            <wp:positionV relativeFrom="paragraph">
              <wp:posOffset>208591</wp:posOffset>
            </wp:positionV>
            <wp:extent cx="2947047" cy="724376"/>
            <wp:effectExtent l="0" t="0" r="0" b="0"/>
            <wp:wrapTopAndBottom/>
            <wp:docPr id="19" name="image33.jpeg" descr="A group of black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3.jpeg"/>
                    <pic:cNvPicPr/>
                  </pic:nvPicPr>
                  <pic:blipFill>
                    <a:blip r:embed="rId83" cstate="print"/>
                    <a:stretch>
                      <a:fillRect/>
                    </a:stretch>
                  </pic:blipFill>
                  <pic:spPr>
                    <a:xfrm>
                      <a:off x="0" y="0"/>
                      <a:ext cx="2947047" cy="724376"/>
                    </a:xfrm>
                    <a:prstGeom prst="rect">
                      <a:avLst/>
                    </a:prstGeom>
                  </pic:spPr>
                </pic:pic>
              </a:graphicData>
            </a:graphic>
          </wp:anchor>
        </w:drawing>
      </w:r>
    </w:p>
    <w:p w14:paraId="72ABB647" w14:textId="77777777" w:rsidR="007D20C2" w:rsidRDefault="007D20C2">
      <w:pPr>
        <w:rPr>
          <w:sz w:val="25"/>
        </w:rPr>
        <w:sectPr w:rsidR="007D20C2" w:rsidSect="001F0049">
          <w:pgSz w:w="11920" w:h="16850"/>
          <w:pgMar w:top="1280" w:right="1200" w:bottom="1140" w:left="1220" w:header="0" w:footer="933" w:gutter="0"/>
          <w:cols w:space="720"/>
        </w:sectPr>
      </w:pPr>
    </w:p>
    <w:p w14:paraId="407CC97D" w14:textId="77777777" w:rsidR="007D20C2" w:rsidRDefault="007D20C2">
      <w:pPr>
        <w:pStyle w:val="BodyText"/>
        <w:rPr>
          <w:sz w:val="20"/>
        </w:rPr>
      </w:pPr>
    </w:p>
    <w:p w14:paraId="0E4A9874" w14:textId="77777777" w:rsidR="007D20C2" w:rsidRDefault="007D20C2">
      <w:pPr>
        <w:pStyle w:val="BodyText"/>
        <w:rPr>
          <w:sz w:val="20"/>
        </w:rPr>
      </w:pPr>
    </w:p>
    <w:p w14:paraId="5EC75E06" w14:textId="77777777" w:rsidR="007D20C2" w:rsidRDefault="007D20C2">
      <w:pPr>
        <w:pStyle w:val="BodyText"/>
        <w:spacing w:before="5"/>
        <w:rPr>
          <w:sz w:val="21"/>
        </w:rPr>
      </w:pPr>
    </w:p>
    <w:p w14:paraId="216EFBC0" w14:textId="77777777" w:rsidR="007D20C2" w:rsidRDefault="00D260D4">
      <w:pPr>
        <w:pStyle w:val="Heading1"/>
        <w:numPr>
          <w:ilvl w:val="0"/>
          <w:numId w:val="6"/>
        </w:numPr>
        <w:tabs>
          <w:tab w:val="left" w:pos="461"/>
        </w:tabs>
        <w:spacing w:before="90"/>
      </w:pPr>
      <w:bookmarkStart w:id="30" w:name="_bookmark20"/>
      <w:bookmarkEnd w:id="30"/>
      <w:r>
        <w:rPr>
          <w:spacing w:val="-2"/>
        </w:rPr>
        <w:t>Requirement</w:t>
      </w:r>
      <w:r>
        <w:rPr>
          <w:spacing w:val="-6"/>
        </w:rPr>
        <w:t xml:space="preserve"> </w:t>
      </w:r>
      <w:r>
        <w:rPr>
          <w:spacing w:val="-2"/>
        </w:rPr>
        <w:t>Resources</w:t>
      </w:r>
    </w:p>
    <w:p w14:paraId="39BCB9FC" w14:textId="77777777" w:rsidR="007D20C2" w:rsidRDefault="007D20C2">
      <w:pPr>
        <w:pStyle w:val="BodyText"/>
        <w:rPr>
          <w:b/>
          <w:sz w:val="21"/>
        </w:rPr>
      </w:pPr>
    </w:p>
    <w:p w14:paraId="1837CC18" w14:textId="77777777" w:rsidR="007D20C2" w:rsidRDefault="00D260D4">
      <w:pPr>
        <w:pStyle w:val="Heading1"/>
        <w:numPr>
          <w:ilvl w:val="1"/>
          <w:numId w:val="1"/>
        </w:numPr>
        <w:tabs>
          <w:tab w:val="left" w:pos="839"/>
          <w:tab w:val="left" w:pos="840"/>
        </w:tabs>
        <w:spacing w:before="1"/>
      </w:pPr>
      <w:bookmarkStart w:id="31" w:name="_bookmark21"/>
      <w:bookmarkEnd w:id="31"/>
      <w:r>
        <w:rPr>
          <w:spacing w:val="-2"/>
        </w:rPr>
        <w:t>Hardware</w:t>
      </w:r>
      <w:r>
        <w:rPr>
          <w:spacing w:val="-10"/>
        </w:rPr>
        <w:t xml:space="preserve"> </w:t>
      </w:r>
      <w:r>
        <w:rPr>
          <w:spacing w:val="-1"/>
        </w:rPr>
        <w:t>requirements</w:t>
      </w:r>
    </w:p>
    <w:p w14:paraId="2F9D7C80" w14:textId="77777777" w:rsidR="007D20C2" w:rsidRDefault="00D260D4">
      <w:pPr>
        <w:pStyle w:val="BodyText"/>
        <w:spacing w:before="132"/>
        <w:ind w:left="220"/>
      </w:pPr>
      <w:r>
        <w:t>Hardware</w:t>
      </w:r>
      <w:r>
        <w:rPr>
          <w:spacing w:val="-10"/>
        </w:rPr>
        <w:t xml:space="preserve"> </w:t>
      </w:r>
      <w:r>
        <w:t>Requirements</w:t>
      </w:r>
      <w:r>
        <w:rPr>
          <w:spacing w:val="-5"/>
        </w:rPr>
        <w:t xml:space="preserve"> </w:t>
      </w:r>
      <w:r>
        <w:t>for</w:t>
      </w:r>
      <w:r>
        <w:rPr>
          <w:spacing w:val="-7"/>
        </w:rPr>
        <w:t xml:space="preserve"> </w:t>
      </w:r>
      <w:r>
        <w:t>a</w:t>
      </w:r>
      <w:r>
        <w:rPr>
          <w:spacing w:val="-9"/>
        </w:rPr>
        <w:t xml:space="preserve"> </w:t>
      </w:r>
      <w:r>
        <w:t>Computer</w:t>
      </w:r>
      <w:r>
        <w:rPr>
          <w:spacing w:val="-10"/>
        </w:rPr>
        <w:t xml:space="preserve"> </w:t>
      </w:r>
      <w:r>
        <w:t>System</w:t>
      </w:r>
      <w:r>
        <w:rPr>
          <w:spacing w:val="-14"/>
        </w:rPr>
        <w:t xml:space="preserve"> </w:t>
      </w:r>
      <w:r>
        <w:t>with</w:t>
      </w:r>
      <w:r>
        <w:rPr>
          <w:spacing w:val="-12"/>
        </w:rPr>
        <w:t xml:space="preserve"> </w:t>
      </w:r>
      <w:r>
        <w:t>500GB</w:t>
      </w:r>
      <w:r>
        <w:rPr>
          <w:spacing w:val="-10"/>
        </w:rPr>
        <w:t xml:space="preserve"> </w:t>
      </w:r>
      <w:r>
        <w:t>Storage:</w:t>
      </w:r>
    </w:p>
    <w:p w14:paraId="47BE14CA" w14:textId="77777777" w:rsidR="007D20C2" w:rsidRDefault="007D20C2">
      <w:pPr>
        <w:pStyle w:val="BodyText"/>
        <w:spacing w:before="8"/>
        <w:rPr>
          <w:sz w:val="23"/>
        </w:rPr>
      </w:pPr>
    </w:p>
    <w:p w14:paraId="62305E80" w14:textId="77777777" w:rsidR="007D20C2" w:rsidRDefault="00D260D4">
      <w:pPr>
        <w:pStyle w:val="Heading1"/>
        <w:numPr>
          <w:ilvl w:val="2"/>
          <w:numId w:val="1"/>
        </w:numPr>
        <w:tabs>
          <w:tab w:val="left" w:pos="940"/>
          <w:tab w:val="left" w:pos="941"/>
        </w:tabs>
        <w:ind w:hanging="361"/>
      </w:pPr>
      <w:r>
        <w:t>Storage:</w:t>
      </w:r>
    </w:p>
    <w:p w14:paraId="74A63B86" w14:textId="77777777" w:rsidR="007D20C2" w:rsidRDefault="007D20C2">
      <w:pPr>
        <w:pStyle w:val="BodyText"/>
        <w:spacing w:before="11"/>
        <w:rPr>
          <w:b/>
          <w:sz w:val="23"/>
        </w:rPr>
      </w:pPr>
    </w:p>
    <w:p w14:paraId="28467A85" w14:textId="77777777" w:rsidR="007D20C2" w:rsidRDefault="00D260D4">
      <w:pPr>
        <w:pStyle w:val="BodyText"/>
        <w:ind w:left="940"/>
      </w:pPr>
      <w:r>
        <w:t>Minimum:</w:t>
      </w:r>
      <w:r>
        <w:rPr>
          <w:spacing w:val="-8"/>
        </w:rPr>
        <w:t xml:space="preserve"> </w:t>
      </w:r>
      <w:r>
        <w:t>500GB</w:t>
      </w:r>
      <w:r>
        <w:rPr>
          <w:spacing w:val="-7"/>
        </w:rPr>
        <w:t xml:space="preserve"> </w:t>
      </w:r>
      <w:r>
        <w:t>storage</w:t>
      </w:r>
      <w:r>
        <w:rPr>
          <w:spacing w:val="-9"/>
        </w:rPr>
        <w:t xml:space="preserve"> </w:t>
      </w:r>
      <w:r>
        <w:t>space</w:t>
      </w:r>
    </w:p>
    <w:p w14:paraId="32D6F717" w14:textId="77777777" w:rsidR="007D20C2" w:rsidRDefault="007D20C2">
      <w:pPr>
        <w:pStyle w:val="BodyText"/>
        <w:spacing w:before="9"/>
        <w:rPr>
          <w:sz w:val="23"/>
        </w:rPr>
      </w:pPr>
    </w:p>
    <w:p w14:paraId="7BD1FEB9" w14:textId="77777777" w:rsidR="007D20C2" w:rsidRDefault="00D260D4">
      <w:pPr>
        <w:pStyle w:val="Heading1"/>
        <w:numPr>
          <w:ilvl w:val="2"/>
          <w:numId w:val="1"/>
        </w:numPr>
        <w:tabs>
          <w:tab w:val="left" w:pos="940"/>
          <w:tab w:val="left" w:pos="941"/>
        </w:tabs>
        <w:ind w:hanging="361"/>
      </w:pPr>
      <w:r>
        <w:t>Processor:</w:t>
      </w:r>
    </w:p>
    <w:p w14:paraId="42260973" w14:textId="77777777" w:rsidR="007D20C2" w:rsidRDefault="007D20C2">
      <w:pPr>
        <w:pStyle w:val="BodyText"/>
        <w:spacing w:before="11"/>
        <w:rPr>
          <w:b/>
          <w:sz w:val="23"/>
        </w:rPr>
      </w:pPr>
    </w:p>
    <w:p w14:paraId="48455F90" w14:textId="77777777" w:rsidR="007D20C2" w:rsidRDefault="00D260D4">
      <w:pPr>
        <w:pStyle w:val="BodyText"/>
        <w:ind w:left="940"/>
      </w:pPr>
      <w:r>
        <w:t>Minimum:</w:t>
      </w:r>
      <w:r>
        <w:rPr>
          <w:spacing w:val="-12"/>
        </w:rPr>
        <w:t xml:space="preserve"> </w:t>
      </w:r>
      <w:r>
        <w:t>Quad-core</w:t>
      </w:r>
      <w:r>
        <w:rPr>
          <w:spacing w:val="-12"/>
        </w:rPr>
        <w:t xml:space="preserve"> </w:t>
      </w:r>
      <w:r>
        <w:t>processor</w:t>
      </w:r>
    </w:p>
    <w:p w14:paraId="286FE889" w14:textId="77777777" w:rsidR="007D20C2" w:rsidRDefault="007D20C2">
      <w:pPr>
        <w:pStyle w:val="BodyText"/>
        <w:spacing w:before="2"/>
      </w:pPr>
    </w:p>
    <w:p w14:paraId="6838A5B6" w14:textId="77777777" w:rsidR="007D20C2" w:rsidRDefault="00D260D4">
      <w:pPr>
        <w:pStyle w:val="Heading1"/>
        <w:numPr>
          <w:ilvl w:val="2"/>
          <w:numId w:val="1"/>
        </w:numPr>
        <w:tabs>
          <w:tab w:val="left" w:pos="940"/>
          <w:tab w:val="left" w:pos="941"/>
        </w:tabs>
        <w:ind w:hanging="361"/>
      </w:pPr>
      <w:r>
        <w:t>RAM</w:t>
      </w:r>
      <w:r>
        <w:rPr>
          <w:spacing w:val="-9"/>
        </w:rPr>
        <w:t xml:space="preserve"> </w:t>
      </w:r>
      <w:r>
        <w:t>(Memory):</w:t>
      </w:r>
    </w:p>
    <w:p w14:paraId="603A1E11" w14:textId="77777777" w:rsidR="007D20C2" w:rsidRDefault="007D20C2">
      <w:pPr>
        <w:pStyle w:val="BodyText"/>
        <w:spacing w:before="6"/>
        <w:rPr>
          <w:b/>
          <w:sz w:val="23"/>
        </w:rPr>
      </w:pPr>
    </w:p>
    <w:p w14:paraId="30A0620C" w14:textId="77777777" w:rsidR="007D20C2" w:rsidRDefault="00D260D4">
      <w:pPr>
        <w:pStyle w:val="BodyText"/>
        <w:ind w:left="940"/>
      </w:pPr>
      <w:r>
        <w:t>Minimum:</w:t>
      </w:r>
      <w:r>
        <w:rPr>
          <w:spacing w:val="-8"/>
        </w:rPr>
        <w:t xml:space="preserve"> </w:t>
      </w:r>
      <w:r>
        <w:t>16GB</w:t>
      </w:r>
      <w:r>
        <w:rPr>
          <w:spacing w:val="-7"/>
        </w:rPr>
        <w:t xml:space="preserve"> </w:t>
      </w:r>
      <w:r>
        <w:t>RAM</w:t>
      </w:r>
    </w:p>
    <w:p w14:paraId="13DE211B" w14:textId="77777777" w:rsidR="007D20C2" w:rsidRDefault="007D20C2">
      <w:pPr>
        <w:pStyle w:val="BodyText"/>
        <w:spacing w:before="11"/>
        <w:rPr>
          <w:sz w:val="23"/>
        </w:rPr>
      </w:pPr>
    </w:p>
    <w:p w14:paraId="4BA8CBDE" w14:textId="77777777" w:rsidR="007D20C2" w:rsidRDefault="00D260D4">
      <w:pPr>
        <w:pStyle w:val="Heading1"/>
        <w:numPr>
          <w:ilvl w:val="2"/>
          <w:numId w:val="1"/>
        </w:numPr>
        <w:tabs>
          <w:tab w:val="left" w:pos="940"/>
          <w:tab w:val="left" w:pos="941"/>
        </w:tabs>
        <w:ind w:hanging="361"/>
      </w:pPr>
      <w:bookmarkStart w:id="32" w:name="_Hlk169563063"/>
      <w:r>
        <w:rPr>
          <w:spacing w:val="-1"/>
        </w:rPr>
        <w:t>Additional</w:t>
      </w:r>
      <w:r>
        <w:rPr>
          <w:spacing w:val="-14"/>
        </w:rPr>
        <w:t xml:space="preserve"> </w:t>
      </w:r>
      <w:r>
        <w:rPr>
          <w:spacing w:val="-1"/>
        </w:rPr>
        <w:t>Considerations:</w:t>
      </w:r>
    </w:p>
    <w:p w14:paraId="25A1F34B" w14:textId="77777777" w:rsidR="007D20C2" w:rsidRDefault="007D20C2">
      <w:pPr>
        <w:pStyle w:val="BodyText"/>
        <w:spacing w:before="6"/>
        <w:rPr>
          <w:b/>
          <w:sz w:val="23"/>
        </w:rPr>
      </w:pPr>
    </w:p>
    <w:p w14:paraId="50FF5073" w14:textId="29C8448C" w:rsidR="007D20C2" w:rsidRDefault="00D260D4">
      <w:pPr>
        <w:pStyle w:val="BodyText"/>
        <w:spacing w:line="360" w:lineRule="auto"/>
        <w:ind w:left="119" w:right="241" w:firstLine="98"/>
        <w:jc w:val="both"/>
      </w:pPr>
      <w:r>
        <w:t>A powerful processor (quad-core or higher) ensures efficient performance for various tasks.</w:t>
      </w:r>
      <w:r>
        <w:rPr>
          <w:spacing w:val="1"/>
        </w:rPr>
        <w:t xml:space="preserve"> </w:t>
      </w:r>
      <w:r>
        <w:t>Adequate RAM (16GB or more) allows for smooth multitasking and handling of large datasets</w:t>
      </w:r>
      <w:r>
        <w:rPr>
          <w:spacing w:val="-57"/>
        </w:rPr>
        <w:t xml:space="preserve"> </w:t>
      </w:r>
      <w:r>
        <w:t>or</w:t>
      </w:r>
      <w:r>
        <w:rPr>
          <w:spacing w:val="-1"/>
        </w:rPr>
        <w:t xml:space="preserve"> </w:t>
      </w:r>
      <w:r>
        <w:t>applications.</w:t>
      </w:r>
      <w:sdt>
        <w:sdtPr>
          <w:tag w:val="MENDELEY_CITATION_TEMP"/>
          <w:id w:val="686332754"/>
          <w:placeholder>
            <w:docPart w:val="DefaultPlaceholder_-1854013440"/>
          </w:placeholder>
          <w15:appearance w15:val="hidden"/>
        </w:sdtPr>
        <w:sdtContent>
          <w:del w:id="33" w:author="Ajay Jain (WIPRO LIMITED)" w:date="2024-06-19T01:27:00Z" w16du:dateUtc="2024-06-18T19:57:00Z">
            <w:r w:rsidR="00064C39">
              <w:delText xml:space="preserve"> </w:delText>
            </w:r>
          </w:del>
        </w:sdtContent>
      </w:sdt>
    </w:p>
    <w:bookmarkEnd w:id="32"/>
    <w:p w14:paraId="6DBE1B33" w14:textId="77777777" w:rsidR="007D20C2" w:rsidRDefault="007D20C2">
      <w:pPr>
        <w:pStyle w:val="BodyText"/>
        <w:rPr>
          <w:sz w:val="36"/>
        </w:rPr>
      </w:pPr>
    </w:p>
    <w:p w14:paraId="3126620C" w14:textId="77777777" w:rsidR="007D20C2" w:rsidRDefault="00D260D4">
      <w:pPr>
        <w:pStyle w:val="Heading1"/>
        <w:numPr>
          <w:ilvl w:val="1"/>
          <w:numId w:val="1"/>
        </w:numPr>
        <w:tabs>
          <w:tab w:val="left" w:pos="581"/>
        </w:tabs>
        <w:spacing w:before="1" w:line="275" w:lineRule="exact"/>
        <w:ind w:left="580" w:hanging="363"/>
      </w:pPr>
      <w:bookmarkStart w:id="34" w:name="_bookmark22"/>
      <w:bookmarkEnd w:id="34"/>
      <w:r>
        <w:rPr>
          <w:spacing w:val="-2"/>
        </w:rPr>
        <w:t>Software</w:t>
      </w:r>
      <w:r>
        <w:rPr>
          <w:spacing w:val="-12"/>
        </w:rPr>
        <w:t xml:space="preserve"> </w:t>
      </w:r>
      <w:r>
        <w:rPr>
          <w:spacing w:val="-2"/>
        </w:rPr>
        <w:t>requirements</w:t>
      </w:r>
    </w:p>
    <w:p w14:paraId="288C3D34" w14:textId="77777777" w:rsidR="007D20C2" w:rsidRDefault="00D260D4">
      <w:pPr>
        <w:pStyle w:val="ListParagraph"/>
        <w:numPr>
          <w:ilvl w:val="2"/>
          <w:numId w:val="1"/>
        </w:numPr>
        <w:tabs>
          <w:tab w:val="left" w:pos="839"/>
          <w:tab w:val="left" w:pos="840"/>
        </w:tabs>
        <w:spacing w:line="292" w:lineRule="exact"/>
        <w:ind w:left="839" w:hanging="363"/>
        <w:rPr>
          <w:sz w:val="24"/>
        </w:rPr>
      </w:pPr>
      <w:r>
        <w:rPr>
          <w:b/>
          <w:sz w:val="24"/>
        </w:rPr>
        <w:t>Programming</w:t>
      </w:r>
      <w:r>
        <w:rPr>
          <w:b/>
          <w:spacing w:val="-7"/>
          <w:sz w:val="24"/>
        </w:rPr>
        <w:t xml:space="preserve"> </w:t>
      </w:r>
      <w:r>
        <w:rPr>
          <w:b/>
          <w:sz w:val="24"/>
        </w:rPr>
        <w:t>Language:</w:t>
      </w:r>
      <w:r>
        <w:rPr>
          <w:b/>
          <w:spacing w:val="-2"/>
          <w:sz w:val="24"/>
        </w:rPr>
        <w:t xml:space="preserve"> </w:t>
      </w:r>
      <w:r>
        <w:rPr>
          <w:sz w:val="24"/>
        </w:rPr>
        <w:t>Python</w:t>
      </w:r>
      <w:r>
        <w:rPr>
          <w:spacing w:val="-7"/>
          <w:sz w:val="24"/>
        </w:rPr>
        <w:t xml:space="preserve"> </w:t>
      </w:r>
      <w:r>
        <w:rPr>
          <w:sz w:val="24"/>
        </w:rPr>
        <w:t>is</w:t>
      </w:r>
      <w:r>
        <w:rPr>
          <w:spacing w:val="-9"/>
          <w:sz w:val="24"/>
        </w:rPr>
        <w:t xml:space="preserve"> </w:t>
      </w:r>
      <w:r>
        <w:rPr>
          <w:sz w:val="24"/>
        </w:rPr>
        <w:t>commonly</w:t>
      </w:r>
      <w:r>
        <w:rPr>
          <w:spacing w:val="-11"/>
          <w:sz w:val="24"/>
        </w:rPr>
        <w:t xml:space="preserve"> </w:t>
      </w:r>
      <w:r>
        <w:rPr>
          <w:sz w:val="24"/>
        </w:rPr>
        <w:t>used</w:t>
      </w:r>
      <w:r>
        <w:rPr>
          <w:spacing w:val="-7"/>
          <w:sz w:val="24"/>
        </w:rPr>
        <w:t xml:space="preserve"> </w:t>
      </w:r>
      <w:r>
        <w:rPr>
          <w:sz w:val="24"/>
        </w:rPr>
        <w:t>for</w:t>
      </w:r>
      <w:r>
        <w:rPr>
          <w:spacing w:val="-6"/>
          <w:sz w:val="24"/>
        </w:rPr>
        <w:t xml:space="preserve"> </w:t>
      </w:r>
      <w:r>
        <w:rPr>
          <w:sz w:val="24"/>
        </w:rPr>
        <w:t>deep</w:t>
      </w:r>
      <w:r>
        <w:rPr>
          <w:spacing w:val="-4"/>
          <w:sz w:val="24"/>
        </w:rPr>
        <w:t xml:space="preserve"> </w:t>
      </w:r>
      <w:r>
        <w:rPr>
          <w:sz w:val="24"/>
        </w:rPr>
        <w:t>learning</w:t>
      </w:r>
      <w:r>
        <w:rPr>
          <w:spacing w:val="-7"/>
          <w:sz w:val="24"/>
        </w:rPr>
        <w:t xml:space="preserve"> </w:t>
      </w:r>
      <w:r>
        <w:rPr>
          <w:sz w:val="24"/>
        </w:rPr>
        <w:t>tasks.</w:t>
      </w:r>
    </w:p>
    <w:p w14:paraId="2714BB60" w14:textId="77777777" w:rsidR="007D20C2" w:rsidRDefault="00D260D4">
      <w:pPr>
        <w:pStyle w:val="ListParagraph"/>
        <w:numPr>
          <w:ilvl w:val="2"/>
          <w:numId w:val="1"/>
        </w:numPr>
        <w:tabs>
          <w:tab w:val="left" w:pos="839"/>
          <w:tab w:val="left" w:pos="840"/>
        </w:tabs>
        <w:spacing w:line="293" w:lineRule="exact"/>
        <w:ind w:left="839" w:hanging="363"/>
        <w:rPr>
          <w:sz w:val="24"/>
        </w:rPr>
      </w:pPr>
      <w:r>
        <w:rPr>
          <w:b/>
          <w:sz w:val="24"/>
        </w:rPr>
        <w:t>Deep</w:t>
      </w:r>
      <w:r>
        <w:rPr>
          <w:b/>
          <w:spacing w:val="-13"/>
          <w:sz w:val="24"/>
        </w:rPr>
        <w:t xml:space="preserve"> </w:t>
      </w:r>
      <w:r>
        <w:rPr>
          <w:b/>
          <w:sz w:val="24"/>
        </w:rPr>
        <w:t>Learning</w:t>
      </w:r>
      <w:r>
        <w:rPr>
          <w:b/>
          <w:spacing w:val="-13"/>
          <w:sz w:val="24"/>
        </w:rPr>
        <w:t xml:space="preserve"> </w:t>
      </w:r>
      <w:r>
        <w:rPr>
          <w:b/>
          <w:sz w:val="24"/>
        </w:rPr>
        <w:t>Libraries:</w:t>
      </w:r>
      <w:r>
        <w:rPr>
          <w:b/>
          <w:spacing w:val="-9"/>
          <w:sz w:val="24"/>
        </w:rPr>
        <w:t xml:space="preserve"> </w:t>
      </w:r>
      <w:r>
        <w:rPr>
          <w:sz w:val="24"/>
        </w:rPr>
        <w:t>TensorFlow,</w:t>
      </w:r>
      <w:r>
        <w:rPr>
          <w:spacing w:val="-11"/>
          <w:sz w:val="24"/>
        </w:rPr>
        <w:t xml:space="preserve"> </w:t>
      </w:r>
      <w:r>
        <w:rPr>
          <w:sz w:val="24"/>
        </w:rPr>
        <w:t>PyTorch</w:t>
      </w:r>
    </w:p>
    <w:p w14:paraId="6165104A" w14:textId="77777777" w:rsidR="007D20C2" w:rsidRDefault="00D260D4">
      <w:pPr>
        <w:pStyle w:val="Heading1"/>
        <w:numPr>
          <w:ilvl w:val="2"/>
          <w:numId w:val="1"/>
        </w:numPr>
        <w:tabs>
          <w:tab w:val="left" w:pos="839"/>
          <w:tab w:val="left" w:pos="840"/>
        </w:tabs>
        <w:spacing w:line="293" w:lineRule="exact"/>
        <w:ind w:left="839" w:hanging="363"/>
        <w:rPr>
          <w:b w:val="0"/>
        </w:rPr>
      </w:pPr>
      <w:r>
        <w:rPr>
          <w:spacing w:val="-1"/>
        </w:rPr>
        <w:t>Computer</w:t>
      </w:r>
      <w:r>
        <w:rPr>
          <w:spacing w:val="-14"/>
        </w:rPr>
        <w:t xml:space="preserve"> </w:t>
      </w:r>
      <w:r>
        <w:rPr>
          <w:spacing w:val="-1"/>
        </w:rPr>
        <w:t>Vision</w:t>
      </w:r>
      <w:r>
        <w:rPr>
          <w:spacing w:val="-5"/>
        </w:rPr>
        <w:t xml:space="preserve"> </w:t>
      </w:r>
      <w:r>
        <w:rPr>
          <w:spacing w:val="-1"/>
        </w:rPr>
        <w:t>Libraries:</w:t>
      </w:r>
      <w:r>
        <w:rPr>
          <w:spacing w:val="-5"/>
        </w:rPr>
        <w:t xml:space="preserve"> </w:t>
      </w:r>
      <w:r>
        <w:rPr>
          <w:b w:val="0"/>
        </w:rPr>
        <w:t>OpenCV</w:t>
      </w:r>
    </w:p>
    <w:p w14:paraId="7D2ECC7B" w14:textId="77777777" w:rsidR="007D20C2" w:rsidRDefault="00D260D4">
      <w:pPr>
        <w:pStyle w:val="ListParagraph"/>
        <w:numPr>
          <w:ilvl w:val="2"/>
          <w:numId w:val="1"/>
        </w:numPr>
        <w:tabs>
          <w:tab w:val="left" w:pos="839"/>
          <w:tab w:val="left" w:pos="840"/>
        </w:tabs>
        <w:spacing w:before="6" w:line="237" w:lineRule="auto"/>
        <w:ind w:left="839" w:right="1150"/>
        <w:rPr>
          <w:sz w:val="24"/>
        </w:rPr>
      </w:pPr>
      <w:r>
        <w:rPr>
          <w:b/>
          <w:sz w:val="24"/>
        </w:rPr>
        <w:t>User</w:t>
      </w:r>
      <w:r>
        <w:rPr>
          <w:b/>
          <w:spacing w:val="-12"/>
          <w:sz w:val="24"/>
        </w:rPr>
        <w:t xml:space="preserve"> </w:t>
      </w:r>
      <w:r>
        <w:rPr>
          <w:b/>
          <w:sz w:val="24"/>
        </w:rPr>
        <w:t>Interface:</w:t>
      </w:r>
      <w:r>
        <w:rPr>
          <w:b/>
          <w:spacing w:val="-1"/>
          <w:sz w:val="24"/>
        </w:rPr>
        <w:t xml:space="preserve"> </w:t>
      </w:r>
      <w:r>
        <w:rPr>
          <w:sz w:val="24"/>
        </w:rPr>
        <w:t>Flask,</w:t>
      </w:r>
      <w:r>
        <w:rPr>
          <w:spacing w:val="-4"/>
          <w:sz w:val="24"/>
        </w:rPr>
        <w:t xml:space="preserve"> </w:t>
      </w:r>
      <w:r>
        <w:rPr>
          <w:sz w:val="24"/>
        </w:rPr>
        <w:t>Django</w:t>
      </w:r>
      <w:r>
        <w:rPr>
          <w:spacing w:val="-2"/>
          <w:sz w:val="24"/>
        </w:rPr>
        <w:t xml:space="preserve"> </w:t>
      </w:r>
      <w:r>
        <w:rPr>
          <w:sz w:val="24"/>
        </w:rPr>
        <w:t>(for</w:t>
      </w:r>
      <w:r>
        <w:rPr>
          <w:spacing w:val="-7"/>
          <w:sz w:val="24"/>
        </w:rPr>
        <w:t xml:space="preserve"> </w:t>
      </w:r>
      <w:r>
        <w:rPr>
          <w:sz w:val="24"/>
        </w:rPr>
        <w:t>web-based</w:t>
      </w:r>
      <w:r>
        <w:rPr>
          <w:spacing w:val="-5"/>
          <w:sz w:val="24"/>
        </w:rPr>
        <w:t xml:space="preserve"> </w:t>
      </w:r>
      <w:r>
        <w:rPr>
          <w:sz w:val="24"/>
        </w:rPr>
        <w:t>applications),</w:t>
      </w:r>
      <w:r>
        <w:rPr>
          <w:spacing w:val="-5"/>
          <w:sz w:val="24"/>
        </w:rPr>
        <w:t xml:space="preserve"> </w:t>
      </w:r>
      <w:r>
        <w:rPr>
          <w:sz w:val="24"/>
        </w:rPr>
        <w:t>or</w:t>
      </w:r>
      <w:r>
        <w:rPr>
          <w:spacing w:val="-9"/>
          <w:sz w:val="24"/>
        </w:rPr>
        <w:t xml:space="preserve"> </w:t>
      </w:r>
      <w:r>
        <w:rPr>
          <w:sz w:val="24"/>
        </w:rPr>
        <w:t>a</w:t>
      </w:r>
      <w:r>
        <w:rPr>
          <w:spacing w:val="-10"/>
          <w:sz w:val="24"/>
        </w:rPr>
        <w:t xml:space="preserve"> </w:t>
      </w:r>
      <w:r>
        <w:rPr>
          <w:sz w:val="24"/>
        </w:rPr>
        <w:t>suitable</w:t>
      </w:r>
      <w:r>
        <w:rPr>
          <w:spacing w:val="-6"/>
          <w:sz w:val="24"/>
        </w:rPr>
        <w:t xml:space="preserve"> </w:t>
      </w:r>
      <w:r>
        <w:rPr>
          <w:sz w:val="24"/>
        </w:rPr>
        <w:t>GUI</w:t>
      </w:r>
      <w:r>
        <w:rPr>
          <w:spacing w:val="-57"/>
          <w:sz w:val="24"/>
        </w:rPr>
        <w:t xml:space="preserve"> </w:t>
      </w:r>
      <w:r>
        <w:rPr>
          <w:sz w:val="24"/>
        </w:rPr>
        <w:t>framework.</w:t>
      </w:r>
    </w:p>
    <w:p w14:paraId="07679694" w14:textId="77777777" w:rsidR="007D20C2" w:rsidRDefault="007D20C2">
      <w:pPr>
        <w:pStyle w:val="BodyText"/>
        <w:spacing w:before="3"/>
      </w:pPr>
    </w:p>
    <w:p w14:paraId="2C08640A" w14:textId="77777777" w:rsidR="007D20C2" w:rsidRDefault="00D260D4">
      <w:pPr>
        <w:pStyle w:val="Heading1"/>
        <w:ind w:left="220" w:firstLine="0"/>
      </w:pPr>
      <w:r>
        <w:t>Considerations:</w:t>
      </w:r>
    </w:p>
    <w:p w14:paraId="58F296EB" w14:textId="77777777" w:rsidR="007D20C2" w:rsidRDefault="00D260D4">
      <w:pPr>
        <w:pStyle w:val="ListParagraph"/>
        <w:numPr>
          <w:ilvl w:val="3"/>
          <w:numId w:val="1"/>
        </w:numPr>
        <w:tabs>
          <w:tab w:val="left" w:pos="940"/>
          <w:tab w:val="left" w:pos="941"/>
        </w:tabs>
        <w:spacing w:before="141" w:line="338" w:lineRule="auto"/>
        <w:ind w:right="285"/>
        <w:rPr>
          <w:sz w:val="24"/>
        </w:rPr>
      </w:pPr>
      <w:r>
        <w:rPr>
          <w:spacing w:val="-1"/>
          <w:sz w:val="24"/>
        </w:rPr>
        <w:t>Hardware</w:t>
      </w:r>
      <w:r>
        <w:rPr>
          <w:spacing w:val="-16"/>
          <w:sz w:val="24"/>
        </w:rPr>
        <w:t xml:space="preserve"> </w:t>
      </w:r>
      <w:r>
        <w:rPr>
          <w:spacing w:val="-1"/>
          <w:sz w:val="24"/>
        </w:rPr>
        <w:t>Requirements:</w:t>
      </w:r>
      <w:r>
        <w:rPr>
          <w:spacing w:val="-12"/>
          <w:sz w:val="24"/>
        </w:rPr>
        <w:t xml:space="preserve"> </w:t>
      </w:r>
      <w:r>
        <w:rPr>
          <w:sz w:val="24"/>
        </w:rPr>
        <w:t>Depending</w:t>
      </w:r>
      <w:r>
        <w:rPr>
          <w:spacing w:val="-13"/>
          <w:sz w:val="24"/>
        </w:rPr>
        <w:t xml:space="preserve"> </w:t>
      </w:r>
      <w:r>
        <w:rPr>
          <w:sz w:val="24"/>
        </w:rPr>
        <w:t>on</w:t>
      </w:r>
      <w:r>
        <w:rPr>
          <w:spacing w:val="-14"/>
          <w:sz w:val="24"/>
        </w:rPr>
        <w:t xml:space="preserve"> </w:t>
      </w:r>
      <w:r>
        <w:rPr>
          <w:sz w:val="24"/>
        </w:rPr>
        <w:t>the</w:t>
      </w:r>
      <w:r>
        <w:rPr>
          <w:spacing w:val="-14"/>
          <w:sz w:val="24"/>
        </w:rPr>
        <w:t xml:space="preserve"> </w:t>
      </w:r>
      <w:r>
        <w:rPr>
          <w:sz w:val="24"/>
        </w:rPr>
        <w:t>scale</w:t>
      </w:r>
      <w:r>
        <w:rPr>
          <w:spacing w:val="-14"/>
          <w:sz w:val="24"/>
        </w:rPr>
        <w:t xml:space="preserve"> </w:t>
      </w:r>
      <w:r>
        <w:rPr>
          <w:sz w:val="24"/>
        </w:rPr>
        <w:t>of</w:t>
      </w:r>
      <w:r>
        <w:rPr>
          <w:spacing w:val="-15"/>
          <w:sz w:val="24"/>
        </w:rPr>
        <w:t xml:space="preserve"> </w:t>
      </w:r>
      <w:r>
        <w:rPr>
          <w:sz w:val="24"/>
        </w:rPr>
        <w:t>deployment,</w:t>
      </w:r>
      <w:r>
        <w:rPr>
          <w:spacing w:val="-10"/>
          <w:sz w:val="24"/>
        </w:rPr>
        <w:t xml:space="preserve"> </w:t>
      </w:r>
      <w:r>
        <w:rPr>
          <w:sz w:val="24"/>
        </w:rPr>
        <w:t>consider</w:t>
      </w:r>
      <w:r>
        <w:rPr>
          <w:spacing w:val="-12"/>
          <w:sz w:val="24"/>
        </w:rPr>
        <w:t xml:space="preserve"> </w:t>
      </w:r>
      <w:r>
        <w:rPr>
          <w:sz w:val="24"/>
        </w:rPr>
        <w:t>the</w:t>
      </w:r>
      <w:r>
        <w:rPr>
          <w:spacing w:val="-12"/>
          <w:sz w:val="24"/>
        </w:rPr>
        <w:t xml:space="preserve"> </w:t>
      </w:r>
      <w:r>
        <w:rPr>
          <w:sz w:val="24"/>
        </w:rPr>
        <w:t>hardware</w:t>
      </w:r>
      <w:r>
        <w:rPr>
          <w:spacing w:val="-57"/>
          <w:sz w:val="24"/>
        </w:rPr>
        <w:t xml:space="preserve"> </w:t>
      </w:r>
      <w:r>
        <w:rPr>
          <w:sz w:val="24"/>
        </w:rPr>
        <w:t>requirements</w:t>
      </w:r>
      <w:r>
        <w:rPr>
          <w:spacing w:val="-1"/>
          <w:sz w:val="24"/>
        </w:rPr>
        <w:t xml:space="preserve"> </w:t>
      </w:r>
      <w:r>
        <w:rPr>
          <w:sz w:val="24"/>
        </w:rPr>
        <w:t>for model inference.</w:t>
      </w:r>
    </w:p>
    <w:p w14:paraId="6D94938E" w14:textId="77777777" w:rsidR="007D20C2" w:rsidRDefault="00D260D4">
      <w:pPr>
        <w:pStyle w:val="ListParagraph"/>
        <w:numPr>
          <w:ilvl w:val="3"/>
          <w:numId w:val="1"/>
        </w:numPr>
        <w:tabs>
          <w:tab w:val="left" w:pos="940"/>
          <w:tab w:val="left" w:pos="941"/>
        </w:tabs>
        <w:spacing w:before="34" w:line="338" w:lineRule="auto"/>
        <w:ind w:right="286"/>
        <w:rPr>
          <w:sz w:val="24"/>
        </w:rPr>
      </w:pPr>
      <w:r>
        <w:rPr>
          <w:spacing w:val="-1"/>
          <w:sz w:val="24"/>
        </w:rPr>
        <w:t>Privacy</w:t>
      </w:r>
      <w:r>
        <w:rPr>
          <w:spacing w:val="-13"/>
          <w:sz w:val="24"/>
        </w:rPr>
        <w:t xml:space="preserve"> </w:t>
      </w:r>
      <w:r>
        <w:rPr>
          <w:sz w:val="24"/>
        </w:rPr>
        <w:t>and</w:t>
      </w:r>
      <w:r>
        <w:rPr>
          <w:spacing w:val="-8"/>
          <w:sz w:val="24"/>
        </w:rPr>
        <w:t xml:space="preserve"> </w:t>
      </w:r>
      <w:r>
        <w:rPr>
          <w:sz w:val="24"/>
        </w:rPr>
        <w:t>Security:</w:t>
      </w:r>
      <w:r>
        <w:rPr>
          <w:spacing w:val="-4"/>
          <w:sz w:val="24"/>
        </w:rPr>
        <w:t xml:space="preserve"> </w:t>
      </w:r>
      <w:r>
        <w:rPr>
          <w:sz w:val="24"/>
        </w:rPr>
        <w:t>Ensure</w:t>
      </w:r>
      <w:r>
        <w:rPr>
          <w:spacing w:val="-10"/>
          <w:sz w:val="24"/>
        </w:rPr>
        <w:t xml:space="preserve"> </w:t>
      </w:r>
      <w:r>
        <w:rPr>
          <w:sz w:val="24"/>
        </w:rPr>
        <w:t>that</w:t>
      </w:r>
      <w:r>
        <w:rPr>
          <w:spacing w:val="-8"/>
          <w:sz w:val="24"/>
        </w:rPr>
        <w:t xml:space="preserve"> </w:t>
      </w:r>
      <w:r>
        <w:rPr>
          <w:sz w:val="24"/>
        </w:rPr>
        <w:t>the</w:t>
      </w:r>
      <w:r>
        <w:rPr>
          <w:spacing w:val="-9"/>
          <w:sz w:val="24"/>
        </w:rPr>
        <w:t xml:space="preserve"> </w:t>
      </w:r>
      <w:r>
        <w:rPr>
          <w:sz w:val="24"/>
        </w:rPr>
        <w:t>system</w:t>
      </w:r>
      <w:r>
        <w:rPr>
          <w:spacing w:val="-15"/>
          <w:sz w:val="24"/>
        </w:rPr>
        <w:t xml:space="preserve"> </w:t>
      </w:r>
      <w:r>
        <w:rPr>
          <w:sz w:val="24"/>
        </w:rPr>
        <w:t>adheres</w:t>
      </w:r>
      <w:r>
        <w:rPr>
          <w:spacing w:val="-7"/>
          <w:sz w:val="24"/>
        </w:rPr>
        <w:t xml:space="preserve"> </w:t>
      </w:r>
      <w:r>
        <w:rPr>
          <w:sz w:val="24"/>
        </w:rPr>
        <w:t>to</w:t>
      </w:r>
      <w:r>
        <w:rPr>
          <w:spacing w:val="-4"/>
          <w:sz w:val="24"/>
        </w:rPr>
        <w:t xml:space="preserve"> </w:t>
      </w:r>
      <w:r>
        <w:rPr>
          <w:sz w:val="24"/>
        </w:rPr>
        <w:t>privacy</w:t>
      </w:r>
      <w:r>
        <w:rPr>
          <w:spacing w:val="-14"/>
          <w:sz w:val="24"/>
        </w:rPr>
        <w:t xml:space="preserve"> </w:t>
      </w:r>
      <w:r>
        <w:rPr>
          <w:sz w:val="24"/>
        </w:rPr>
        <w:t>and</w:t>
      </w:r>
      <w:r>
        <w:rPr>
          <w:spacing w:val="-4"/>
          <w:sz w:val="24"/>
        </w:rPr>
        <w:t xml:space="preserve"> </w:t>
      </w:r>
      <w:r>
        <w:rPr>
          <w:sz w:val="24"/>
        </w:rPr>
        <w:t>security</w:t>
      </w:r>
      <w:r>
        <w:rPr>
          <w:spacing w:val="-12"/>
          <w:sz w:val="24"/>
        </w:rPr>
        <w:t xml:space="preserve"> </w:t>
      </w:r>
      <w:r>
        <w:rPr>
          <w:sz w:val="24"/>
        </w:rPr>
        <w:t>standards,</w:t>
      </w:r>
      <w:r>
        <w:rPr>
          <w:spacing w:val="-57"/>
          <w:sz w:val="24"/>
        </w:rPr>
        <w:t xml:space="preserve"> </w:t>
      </w:r>
      <w:r>
        <w:rPr>
          <w:sz w:val="24"/>
        </w:rPr>
        <w:t>especially</w:t>
      </w:r>
      <w:r>
        <w:rPr>
          <w:spacing w:val="-1"/>
          <w:sz w:val="24"/>
        </w:rPr>
        <w:t xml:space="preserve"> </w:t>
      </w:r>
      <w:r>
        <w:rPr>
          <w:sz w:val="24"/>
        </w:rPr>
        <w:t>if it involves processing video feeds.</w:t>
      </w:r>
    </w:p>
    <w:p w14:paraId="77ED94C9" w14:textId="77777777" w:rsidR="007D20C2" w:rsidRDefault="007D20C2">
      <w:pPr>
        <w:spacing w:line="338" w:lineRule="auto"/>
        <w:rPr>
          <w:sz w:val="24"/>
        </w:rPr>
        <w:sectPr w:rsidR="007D20C2" w:rsidSect="001F0049">
          <w:pgSz w:w="11920" w:h="16850"/>
          <w:pgMar w:top="1600" w:right="1200" w:bottom="1140" w:left="1220" w:header="0" w:footer="933" w:gutter="0"/>
          <w:cols w:space="720"/>
        </w:sectPr>
      </w:pPr>
    </w:p>
    <w:p w14:paraId="7071D9EE" w14:textId="77777777" w:rsidR="007D20C2" w:rsidRDefault="00D260D4">
      <w:pPr>
        <w:pStyle w:val="Heading1"/>
        <w:numPr>
          <w:ilvl w:val="0"/>
          <w:numId w:val="6"/>
        </w:numPr>
        <w:tabs>
          <w:tab w:val="left" w:pos="461"/>
        </w:tabs>
        <w:spacing w:before="138"/>
      </w:pPr>
      <w:bookmarkStart w:id="35" w:name="_bookmark23"/>
      <w:bookmarkEnd w:id="35"/>
      <w:r>
        <w:rPr>
          <w:spacing w:val="-2"/>
        </w:rPr>
        <w:lastRenderedPageBreak/>
        <w:t>Research</w:t>
      </w:r>
      <w:r>
        <w:rPr>
          <w:spacing w:val="-8"/>
        </w:rPr>
        <w:t xml:space="preserve"> </w:t>
      </w:r>
      <w:r>
        <w:rPr>
          <w:spacing w:val="-1"/>
        </w:rPr>
        <w:t>Plan</w:t>
      </w:r>
    </w:p>
    <w:p w14:paraId="5AC2637D" w14:textId="77777777" w:rsidR="007D20C2" w:rsidRDefault="007D20C2">
      <w:pPr>
        <w:pStyle w:val="BodyText"/>
        <w:spacing w:before="2"/>
        <w:rPr>
          <w:b/>
        </w:rPr>
      </w:pPr>
    </w:p>
    <w:p w14:paraId="6E6F9F21" w14:textId="77777777" w:rsidR="007D20C2" w:rsidRDefault="00D260D4">
      <w:pPr>
        <w:spacing w:line="360" w:lineRule="auto"/>
        <w:ind w:left="119" w:right="142"/>
      </w:pPr>
      <w:r>
        <w:t>The</w:t>
      </w:r>
      <w:r>
        <w:rPr>
          <w:spacing w:val="-5"/>
        </w:rPr>
        <w:t xml:space="preserve"> </w:t>
      </w:r>
      <w:r>
        <w:t>diagram</w:t>
      </w:r>
      <w:r>
        <w:rPr>
          <w:spacing w:val="-13"/>
        </w:rPr>
        <w:t xml:space="preserve"> </w:t>
      </w:r>
      <w:r>
        <w:t>delineates</w:t>
      </w:r>
      <w:r>
        <w:rPr>
          <w:spacing w:val="-3"/>
        </w:rPr>
        <w:t xml:space="preserve"> </w:t>
      </w:r>
      <w:r>
        <w:t>a</w:t>
      </w:r>
      <w:r>
        <w:rPr>
          <w:spacing w:val="-2"/>
        </w:rPr>
        <w:t xml:space="preserve"> </w:t>
      </w:r>
      <w:r>
        <w:t>23-week</w:t>
      </w:r>
      <w:r>
        <w:rPr>
          <w:spacing w:val="-8"/>
        </w:rPr>
        <w:t xml:space="preserve"> </w:t>
      </w:r>
      <w:r>
        <w:t>research</w:t>
      </w:r>
      <w:r>
        <w:rPr>
          <w:spacing w:val="-9"/>
        </w:rPr>
        <w:t xml:space="preserve"> </w:t>
      </w:r>
      <w:r>
        <w:t>schedule,</w:t>
      </w:r>
      <w:r>
        <w:rPr>
          <w:spacing w:val="-4"/>
        </w:rPr>
        <w:t xml:space="preserve"> </w:t>
      </w:r>
      <w:r>
        <w:t>encompassing</w:t>
      </w:r>
      <w:r>
        <w:rPr>
          <w:spacing w:val="-8"/>
        </w:rPr>
        <w:t xml:space="preserve"> </w:t>
      </w:r>
      <w:r>
        <w:t>activities</w:t>
      </w:r>
      <w:r>
        <w:rPr>
          <w:spacing w:val="-3"/>
        </w:rPr>
        <w:t xml:space="preserve"> </w:t>
      </w:r>
      <w:r>
        <w:t>from</w:t>
      </w:r>
      <w:r>
        <w:rPr>
          <w:spacing w:val="-5"/>
        </w:rPr>
        <w:t xml:space="preserve"> </w:t>
      </w:r>
      <w:r>
        <w:t>literature</w:t>
      </w:r>
      <w:r>
        <w:rPr>
          <w:spacing w:val="-11"/>
        </w:rPr>
        <w:t xml:space="preserve"> </w:t>
      </w:r>
      <w:r>
        <w:t>review</w:t>
      </w:r>
      <w:r>
        <w:rPr>
          <w:spacing w:val="-12"/>
        </w:rPr>
        <w:t xml:space="preserve"> </w:t>
      </w:r>
      <w:r>
        <w:t>to</w:t>
      </w:r>
      <w:r>
        <w:rPr>
          <w:spacing w:val="-52"/>
        </w:rPr>
        <w:t xml:space="preserve"> </w:t>
      </w:r>
      <w:r>
        <w:t>model implementation, culminating in the final report. The plan dissects the process into 16 unique</w:t>
      </w:r>
      <w:r>
        <w:rPr>
          <w:spacing w:val="1"/>
        </w:rPr>
        <w:t xml:space="preserve"> </w:t>
      </w:r>
      <w:r>
        <w:t>phases, commencing with the initial stage. Following this, the model will undergo scrutiny and</w:t>
      </w:r>
      <w:r>
        <w:rPr>
          <w:spacing w:val="1"/>
        </w:rPr>
        <w:t xml:space="preserve"> </w:t>
      </w:r>
      <w:r>
        <w:t>evaluation,</w:t>
      </w:r>
      <w:r>
        <w:rPr>
          <w:spacing w:val="-5"/>
        </w:rPr>
        <w:t xml:space="preserve"> </w:t>
      </w:r>
      <w:r>
        <w:t>culminating</w:t>
      </w:r>
      <w:r>
        <w:rPr>
          <w:spacing w:val="-4"/>
        </w:rPr>
        <w:t xml:space="preserve"> </w:t>
      </w:r>
      <w:r>
        <w:t>in</w:t>
      </w:r>
      <w:r>
        <w:rPr>
          <w:spacing w:val="-4"/>
        </w:rPr>
        <w:t xml:space="preserve"> </w:t>
      </w:r>
      <w:r>
        <w:t>a</w:t>
      </w:r>
      <w:r>
        <w:rPr>
          <w:spacing w:val="-3"/>
        </w:rPr>
        <w:t xml:space="preserve"> </w:t>
      </w:r>
      <w:r>
        <w:t>performance</w:t>
      </w:r>
      <w:r>
        <w:rPr>
          <w:spacing w:val="-2"/>
        </w:rPr>
        <w:t xml:space="preserve"> </w:t>
      </w:r>
      <w:r>
        <w:t>assessment and</w:t>
      </w:r>
      <w:r>
        <w:rPr>
          <w:spacing w:val="-1"/>
        </w:rPr>
        <w:t xml:space="preserve"> </w:t>
      </w:r>
      <w:r>
        <w:t>the</w:t>
      </w:r>
      <w:r>
        <w:rPr>
          <w:spacing w:val="-4"/>
        </w:rPr>
        <w:t xml:space="preserve"> </w:t>
      </w:r>
      <w:r>
        <w:t>ultimate</w:t>
      </w:r>
      <w:r>
        <w:rPr>
          <w:spacing w:val="-1"/>
        </w:rPr>
        <w:t xml:space="preserve"> </w:t>
      </w:r>
      <w:r>
        <w:t>completion</w:t>
      </w:r>
      <w:r>
        <w:rPr>
          <w:spacing w:val="-4"/>
        </w:rPr>
        <w:t xml:space="preserve"> </w:t>
      </w:r>
      <w:r>
        <w:t>of</w:t>
      </w:r>
      <w:r>
        <w:rPr>
          <w:spacing w:val="-1"/>
        </w:rPr>
        <w:t xml:space="preserve"> </w:t>
      </w:r>
      <w:r>
        <w:t>the</w:t>
      </w:r>
      <w:r>
        <w:rPr>
          <w:spacing w:val="-2"/>
        </w:rPr>
        <w:t xml:space="preserve"> </w:t>
      </w:r>
      <w:r>
        <w:t>final report.</w:t>
      </w:r>
    </w:p>
    <w:p w14:paraId="4B38A455" w14:textId="77777777" w:rsidR="007D20C2" w:rsidRDefault="007D20C2">
      <w:pPr>
        <w:pStyle w:val="BodyText"/>
        <w:rPr>
          <w:sz w:val="20"/>
        </w:rPr>
      </w:pPr>
    </w:p>
    <w:p w14:paraId="570527B8" w14:textId="77777777" w:rsidR="007D20C2" w:rsidRDefault="007D20C2">
      <w:pPr>
        <w:pStyle w:val="BodyText"/>
        <w:rPr>
          <w:sz w:val="20"/>
        </w:rPr>
      </w:pPr>
    </w:p>
    <w:p w14:paraId="7BD1ABAF" w14:textId="77777777" w:rsidR="007D20C2" w:rsidRDefault="007D20C2">
      <w:pPr>
        <w:pStyle w:val="BodyText"/>
        <w:rPr>
          <w:sz w:val="20"/>
        </w:rPr>
      </w:pPr>
    </w:p>
    <w:p w14:paraId="35B463B8" w14:textId="77777777" w:rsidR="007D20C2" w:rsidRDefault="007D20C2">
      <w:pPr>
        <w:pStyle w:val="BodyText"/>
        <w:rPr>
          <w:sz w:val="20"/>
        </w:rPr>
      </w:pPr>
    </w:p>
    <w:p w14:paraId="64624928" w14:textId="77777777" w:rsidR="007D20C2" w:rsidRDefault="007D20C2">
      <w:pPr>
        <w:pStyle w:val="BodyText"/>
        <w:rPr>
          <w:sz w:val="20"/>
        </w:rPr>
      </w:pPr>
    </w:p>
    <w:p w14:paraId="299D7007" w14:textId="77777777" w:rsidR="007D20C2" w:rsidRDefault="007D20C2">
      <w:pPr>
        <w:pStyle w:val="BodyText"/>
        <w:rPr>
          <w:sz w:val="20"/>
        </w:rPr>
      </w:pPr>
    </w:p>
    <w:p w14:paraId="17DF96FC" w14:textId="77777777" w:rsidR="007D20C2" w:rsidRDefault="007D20C2">
      <w:pPr>
        <w:pStyle w:val="BodyText"/>
        <w:rPr>
          <w:sz w:val="20"/>
        </w:rPr>
      </w:pPr>
    </w:p>
    <w:p w14:paraId="77AFFE3C" w14:textId="77777777" w:rsidR="007D20C2" w:rsidRDefault="00D260D4">
      <w:pPr>
        <w:pStyle w:val="BodyText"/>
        <w:spacing w:before="7"/>
      </w:pPr>
      <w:r>
        <w:rPr>
          <w:noProof/>
        </w:rPr>
        <w:drawing>
          <wp:anchor distT="0" distB="0" distL="0" distR="0" simplePos="0" relativeHeight="251661824" behindDoc="0" locked="0" layoutInCell="1" allowOverlap="1" wp14:anchorId="5D75ACA6" wp14:editId="066D53AB">
            <wp:simplePos x="0" y="0"/>
            <wp:positionH relativeFrom="page">
              <wp:posOffset>850900</wp:posOffset>
            </wp:positionH>
            <wp:positionV relativeFrom="paragraph">
              <wp:posOffset>204795</wp:posOffset>
            </wp:positionV>
            <wp:extent cx="5453518" cy="2142744"/>
            <wp:effectExtent l="0" t="0" r="0" b="0"/>
            <wp:wrapTopAndBottom/>
            <wp:docPr id="21" name="image34.jpeg" descr="A screenshot of a graph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4.jpeg"/>
                    <pic:cNvPicPr/>
                  </pic:nvPicPr>
                  <pic:blipFill>
                    <a:blip r:embed="rId84" cstate="print"/>
                    <a:stretch>
                      <a:fillRect/>
                    </a:stretch>
                  </pic:blipFill>
                  <pic:spPr>
                    <a:xfrm>
                      <a:off x="0" y="0"/>
                      <a:ext cx="5453518" cy="2142744"/>
                    </a:xfrm>
                    <a:prstGeom prst="rect">
                      <a:avLst/>
                    </a:prstGeom>
                  </pic:spPr>
                </pic:pic>
              </a:graphicData>
            </a:graphic>
          </wp:anchor>
        </w:drawing>
      </w:r>
    </w:p>
    <w:p w14:paraId="35B948F2" w14:textId="77777777" w:rsidR="007D20C2" w:rsidRDefault="007D20C2">
      <w:pPr>
        <w:pStyle w:val="BodyText"/>
        <w:spacing w:before="8"/>
        <w:rPr>
          <w:sz w:val="20"/>
        </w:rPr>
      </w:pPr>
    </w:p>
    <w:p w14:paraId="20303D37" w14:textId="77777777" w:rsidR="007D20C2" w:rsidRDefault="00D260D4">
      <w:pPr>
        <w:pStyle w:val="BodyText"/>
        <w:jc w:val="center"/>
      </w:pPr>
      <w:r>
        <w:t>Gantt</w:t>
      </w:r>
      <w:r>
        <w:rPr>
          <w:spacing w:val="-8"/>
        </w:rPr>
        <w:t xml:space="preserve"> </w:t>
      </w:r>
      <w:r>
        <w:t>Chart:</w:t>
      </w:r>
      <w:r>
        <w:rPr>
          <w:spacing w:val="-12"/>
        </w:rPr>
        <w:t xml:space="preserve"> </w:t>
      </w:r>
      <w:r>
        <w:t>Week</w:t>
      </w:r>
      <w:r>
        <w:rPr>
          <w:spacing w:val="-8"/>
        </w:rPr>
        <w:t xml:space="preserve"> </w:t>
      </w:r>
      <w:r>
        <w:t>by</w:t>
      </w:r>
      <w:r>
        <w:rPr>
          <w:spacing w:val="-11"/>
        </w:rPr>
        <w:t xml:space="preserve"> </w:t>
      </w:r>
      <w:r>
        <w:t>Week</w:t>
      </w:r>
      <w:r>
        <w:rPr>
          <w:spacing w:val="-8"/>
        </w:rPr>
        <w:t xml:space="preserve"> </w:t>
      </w:r>
      <w:r>
        <w:t>Plan</w:t>
      </w:r>
    </w:p>
    <w:p w14:paraId="75A91D86" w14:textId="77777777" w:rsidR="007D20C2" w:rsidRDefault="007D20C2">
      <w:pPr>
        <w:jc w:val="center"/>
        <w:sectPr w:rsidR="007D20C2" w:rsidSect="001F0049">
          <w:pgSz w:w="11920" w:h="16850"/>
          <w:pgMar w:top="1600" w:right="1200" w:bottom="1140" w:left="1220" w:header="0" w:footer="933" w:gutter="0"/>
          <w:cols w:space="720"/>
        </w:sectPr>
      </w:pPr>
    </w:p>
    <w:p w14:paraId="73DEA6DF" w14:textId="77777777" w:rsidR="007D20C2" w:rsidRDefault="00D260D4">
      <w:pPr>
        <w:pStyle w:val="Heading1"/>
        <w:spacing w:before="76"/>
        <w:ind w:left="119" w:firstLine="0"/>
      </w:pPr>
      <w:bookmarkStart w:id="36" w:name="_bookmark24"/>
      <w:bookmarkEnd w:id="36"/>
      <w:r>
        <w:lastRenderedPageBreak/>
        <w:t>References</w:t>
      </w:r>
    </w:p>
    <w:p w14:paraId="16871F6A" w14:textId="77777777" w:rsidR="00F6320C" w:rsidRDefault="00F6320C">
      <w:pPr>
        <w:pStyle w:val="Heading1"/>
        <w:spacing w:before="76"/>
        <w:ind w:left="119" w:firstLine="0"/>
      </w:pPr>
    </w:p>
    <w:p w14:paraId="1362E9A4" w14:textId="77777777" w:rsidR="00F6320C" w:rsidRPr="00F6320C" w:rsidRDefault="00F6320C" w:rsidP="00F6320C">
      <w:pPr>
        <w:pStyle w:val="Heading1"/>
        <w:numPr>
          <w:ilvl w:val="2"/>
          <w:numId w:val="28"/>
        </w:numPr>
        <w:spacing w:before="76"/>
      </w:pPr>
      <w:r>
        <w:t xml:space="preserve">  </w:t>
      </w:r>
      <w:r w:rsidRPr="00F6320C">
        <w:t>H. Bura, N. Lin, N. Kumar, S. Malekar, S. Nagaraj, and K. Liu, “An edge based smart parking solution using camera networks and deep learning,” in 2018 IEEE International Conference on Cognitive Computing (ICCC), 2018, pp. 17–24.</w:t>
      </w:r>
    </w:p>
    <w:p w14:paraId="49AC5F2E" w14:textId="54A9ED7A" w:rsidR="00F6320C" w:rsidRDefault="00F6320C">
      <w:pPr>
        <w:pStyle w:val="Heading1"/>
        <w:spacing w:before="76"/>
        <w:ind w:left="119" w:firstLine="0"/>
      </w:pPr>
    </w:p>
    <w:p w14:paraId="3FB4A954" w14:textId="77777777" w:rsidR="007D20C2" w:rsidRDefault="007D20C2">
      <w:pPr>
        <w:pStyle w:val="BodyText"/>
        <w:spacing w:before="8"/>
        <w:rPr>
          <w:b/>
          <w:sz w:val="29"/>
        </w:rPr>
      </w:pPr>
    </w:p>
    <w:p w14:paraId="10D0E026" w14:textId="77777777" w:rsidR="007D20C2" w:rsidRDefault="00D260D4">
      <w:pPr>
        <w:spacing w:before="1" w:line="232" w:lineRule="auto"/>
        <w:ind w:left="220" w:right="478"/>
        <w:rPr>
          <w:rFonts w:ascii="Arial MT" w:hAnsi="Arial MT"/>
          <w:sz w:val="20"/>
        </w:rPr>
      </w:pPr>
      <w:r>
        <w:rPr>
          <w:rFonts w:ascii="Arial MT" w:hAnsi="Arial MT"/>
          <w:sz w:val="20"/>
        </w:rPr>
        <w:t>Arnott,</w:t>
      </w:r>
      <w:r>
        <w:rPr>
          <w:rFonts w:ascii="Arial MT" w:hAnsi="Arial MT"/>
          <w:spacing w:val="-7"/>
          <w:sz w:val="20"/>
        </w:rPr>
        <w:t xml:space="preserve"> </w:t>
      </w:r>
      <w:r>
        <w:rPr>
          <w:rFonts w:ascii="Arial MT" w:hAnsi="Arial MT"/>
          <w:sz w:val="20"/>
        </w:rPr>
        <w:t>R.,</w:t>
      </w:r>
      <w:r>
        <w:rPr>
          <w:rFonts w:ascii="Arial MT" w:hAnsi="Arial MT"/>
          <w:spacing w:val="-3"/>
          <w:sz w:val="20"/>
        </w:rPr>
        <w:t xml:space="preserve"> </w:t>
      </w:r>
      <w:r>
        <w:rPr>
          <w:rFonts w:ascii="Arial MT" w:hAnsi="Arial MT"/>
          <w:sz w:val="20"/>
        </w:rPr>
        <w:t>&amp;</w:t>
      </w:r>
      <w:r>
        <w:rPr>
          <w:rFonts w:ascii="Arial MT" w:hAnsi="Arial MT"/>
          <w:spacing w:val="-9"/>
          <w:sz w:val="20"/>
        </w:rPr>
        <w:t xml:space="preserve"> </w:t>
      </w:r>
      <w:r>
        <w:rPr>
          <w:rFonts w:ascii="Arial MT" w:hAnsi="Arial MT"/>
          <w:sz w:val="20"/>
        </w:rPr>
        <w:t>Inci,</w:t>
      </w:r>
      <w:r>
        <w:rPr>
          <w:rFonts w:ascii="Arial MT" w:hAnsi="Arial MT"/>
          <w:spacing w:val="-3"/>
          <w:sz w:val="20"/>
        </w:rPr>
        <w:t xml:space="preserve"> </w:t>
      </w:r>
      <w:r>
        <w:rPr>
          <w:rFonts w:ascii="Arial MT" w:hAnsi="Arial MT"/>
          <w:sz w:val="20"/>
        </w:rPr>
        <w:t>E.</w:t>
      </w:r>
      <w:r>
        <w:rPr>
          <w:rFonts w:ascii="Arial MT" w:hAnsi="Arial MT"/>
          <w:spacing w:val="-8"/>
          <w:sz w:val="20"/>
        </w:rPr>
        <w:t xml:space="preserve"> </w:t>
      </w:r>
      <w:r>
        <w:rPr>
          <w:rFonts w:ascii="Arial MT" w:hAnsi="Arial MT"/>
          <w:sz w:val="20"/>
        </w:rPr>
        <w:t>(2006a).</w:t>
      </w:r>
      <w:r>
        <w:rPr>
          <w:rFonts w:ascii="Arial MT" w:hAnsi="Arial MT"/>
          <w:spacing w:val="-3"/>
          <w:sz w:val="20"/>
        </w:rPr>
        <w:t xml:space="preserve"> </w:t>
      </w:r>
      <w:r>
        <w:rPr>
          <w:rFonts w:ascii="Arial MT" w:hAnsi="Arial MT"/>
          <w:sz w:val="20"/>
        </w:rPr>
        <w:t>An</w:t>
      </w:r>
      <w:r>
        <w:rPr>
          <w:rFonts w:ascii="Arial MT" w:hAnsi="Arial MT"/>
          <w:spacing w:val="-6"/>
          <w:sz w:val="20"/>
        </w:rPr>
        <w:t xml:space="preserve"> </w:t>
      </w:r>
      <w:r>
        <w:rPr>
          <w:rFonts w:ascii="Arial MT" w:hAnsi="Arial MT"/>
          <w:sz w:val="20"/>
        </w:rPr>
        <w:t>integrated</w:t>
      </w:r>
      <w:r>
        <w:rPr>
          <w:rFonts w:ascii="Arial MT" w:hAnsi="Arial MT"/>
          <w:spacing w:val="-7"/>
          <w:sz w:val="20"/>
        </w:rPr>
        <w:t xml:space="preserve"> </w:t>
      </w:r>
      <w:r>
        <w:rPr>
          <w:rFonts w:ascii="Arial MT" w:hAnsi="Arial MT"/>
          <w:sz w:val="20"/>
        </w:rPr>
        <w:t>model</w:t>
      </w:r>
      <w:r>
        <w:rPr>
          <w:rFonts w:ascii="Arial MT" w:hAnsi="Arial MT"/>
          <w:spacing w:val="-2"/>
          <w:sz w:val="20"/>
        </w:rPr>
        <w:t xml:space="preserve"> </w:t>
      </w:r>
      <w:r>
        <w:rPr>
          <w:rFonts w:ascii="Arial MT" w:hAnsi="Arial MT"/>
          <w:sz w:val="20"/>
        </w:rPr>
        <w:t>of</w:t>
      </w:r>
      <w:r>
        <w:rPr>
          <w:rFonts w:ascii="Arial MT" w:hAnsi="Arial MT"/>
          <w:spacing w:val="-3"/>
          <w:sz w:val="20"/>
        </w:rPr>
        <w:t xml:space="preserve"> </w:t>
      </w:r>
      <w:r>
        <w:rPr>
          <w:rFonts w:ascii="Arial MT" w:hAnsi="Arial MT"/>
          <w:sz w:val="20"/>
        </w:rPr>
        <w:t>downtown</w:t>
      </w:r>
      <w:r>
        <w:rPr>
          <w:rFonts w:ascii="Arial MT" w:hAnsi="Arial MT"/>
          <w:spacing w:val="-4"/>
          <w:sz w:val="20"/>
        </w:rPr>
        <w:t xml:space="preserve"> </w:t>
      </w:r>
      <w:r>
        <w:rPr>
          <w:rFonts w:ascii="Arial MT" w:hAnsi="Arial MT"/>
          <w:sz w:val="20"/>
        </w:rPr>
        <w:t>parking</w:t>
      </w:r>
      <w:r>
        <w:rPr>
          <w:rFonts w:ascii="Arial MT" w:hAnsi="Arial MT"/>
          <w:spacing w:val="-3"/>
          <w:sz w:val="20"/>
        </w:rPr>
        <w:t xml:space="preserve"> </w:t>
      </w:r>
      <w:r>
        <w:rPr>
          <w:rFonts w:ascii="Arial MT" w:hAnsi="Arial MT"/>
          <w:sz w:val="20"/>
        </w:rPr>
        <w:t>and</w:t>
      </w:r>
      <w:r>
        <w:rPr>
          <w:rFonts w:ascii="Arial MT" w:hAnsi="Arial MT"/>
          <w:spacing w:val="-5"/>
          <w:sz w:val="20"/>
        </w:rPr>
        <w:t xml:space="preserve"> </w:t>
      </w:r>
      <w:r>
        <w:rPr>
          <w:rFonts w:ascii="Arial MT" w:hAnsi="Arial MT"/>
          <w:sz w:val="20"/>
        </w:rPr>
        <w:t>traffic</w:t>
      </w:r>
      <w:r>
        <w:rPr>
          <w:rFonts w:ascii="Arial MT" w:hAnsi="Arial MT"/>
          <w:spacing w:val="-3"/>
          <w:sz w:val="20"/>
        </w:rPr>
        <w:t xml:space="preserve"> </w:t>
      </w:r>
      <w:r>
        <w:rPr>
          <w:rFonts w:ascii="Arial MT" w:hAnsi="Arial MT"/>
          <w:sz w:val="20"/>
        </w:rPr>
        <w:t>congestion.</w:t>
      </w:r>
      <w:r>
        <w:rPr>
          <w:rFonts w:ascii="Arial MT" w:hAnsi="Arial MT"/>
          <w:spacing w:val="-53"/>
          <w:sz w:val="20"/>
        </w:rPr>
        <w:t xml:space="preserve"> </w:t>
      </w:r>
      <w:r>
        <w:rPr>
          <w:rFonts w:ascii="Arial MT" w:hAnsi="Arial MT"/>
          <w:sz w:val="20"/>
        </w:rPr>
        <w:t>Journal</w:t>
      </w:r>
      <w:r>
        <w:rPr>
          <w:rFonts w:ascii="Arial MT" w:hAnsi="Arial MT"/>
          <w:spacing w:val="-2"/>
          <w:sz w:val="20"/>
        </w:rPr>
        <w:t xml:space="preserve"> </w:t>
      </w:r>
      <w:r>
        <w:rPr>
          <w:rFonts w:ascii="Arial MT" w:hAnsi="Arial MT"/>
          <w:sz w:val="20"/>
        </w:rPr>
        <w:t>of</w:t>
      </w:r>
      <w:r>
        <w:rPr>
          <w:rFonts w:ascii="Arial MT" w:hAnsi="Arial MT"/>
          <w:spacing w:val="-2"/>
          <w:sz w:val="20"/>
        </w:rPr>
        <w:t xml:space="preserve"> </w:t>
      </w:r>
      <w:r>
        <w:rPr>
          <w:rFonts w:ascii="Arial MT" w:hAnsi="Arial MT"/>
          <w:sz w:val="20"/>
        </w:rPr>
        <w:t>Urban Economics,</w:t>
      </w:r>
      <w:r>
        <w:rPr>
          <w:rFonts w:ascii="Arial MT" w:hAnsi="Arial MT"/>
          <w:spacing w:val="-2"/>
          <w:sz w:val="20"/>
        </w:rPr>
        <w:t xml:space="preserve"> </w:t>
      </w:r>
      <w:r>
        <w:rPr>
          <w:rFonts w:ascii="Arial MT" w:hAnsi="Arial MT"/>
          <w:sz w:val="20"/>
        </w:rPr>
        <w:t>60(3),</w:t>
      </w:r>
      <w:r>
        <w:rPr>
          <w:rFonts w:ascii="Arial MT" w:hAnsi="Arial MT"/>
          <w:spacing w:val="-2"/>
          <w:sz w:val="20"/>
        </w:rPr>
        <w:t xml:space="preserve"> </w:t>
      </w:r>
      <w:r>
        <w:rPr>
          <w:rFonts w:ascii="Arial MT" w:hAnsi="Arial MT"/>
          <w:sz w:val="20"/>
        </w:rPr>
        <w:t>418</w:t>
      </w:r>
      <w:r>
        <w:rPr>
          <w:sz w:val="20"/>
        </w:rPr>
        <w:t>–</w:t>
      </w:r>
      <w:r>
        <w:rPr>
          <w:rFonts w:ascii="Arial MT" w:hAnsi="Arial MT"/>
          <w:sz w:val="20"/>
        </w:rPr>
        <w:t>442.</w:t>
      </w:r>
      <w:r>
        <w:rPr>
          <w:rFonts w:ascii="Arial MT" w:hAnsi="Arial MT"/>
          <w:spacing w:val="-2"/>
          <w:sz w:val="20"/>
        </w:rPr>
        <w:t xml:space="preserve"> </w:t>
      </w:r>
      <w:hyperlink r:id="rId85">
        <w:r>
          <w:rPr>
            <w:rFonts w:ascii="Arial MT" w:hAnsi="Arial MT"/>
            <w:color w:val="0000FF"/>
            <w:sz w:val="20"/>
            <w:u w:val="single" w:color="0000FF"/>
          </w:rPr>
          <w:t>https://doi.org/10.1016/J.JUE.2006.04.004</w:t>
        </w:r>
      </w:hyperlink>
    </w:p>
    <w:p w14:paraId="3833C31C" w14:textId="77777777" w:rsidR="007D20C2" w:rsidRDefault="007D20C2">
      <w:pPr>
        <w:pStyle w:val="BodyText"/>
        <w:spacing w:before="3"/>
        <w:rPr>
          <w:rFonts w:ascii="Arial MT"/>
          <w:sz w:val="12"/>
        </w:rPr>
      </w:pPr>
    </w:p>
    <w:p w14:paraId="34D0D094" w14:textId="77777777" w:rsidR="007D20C2" w:rsidRDefault="00D260D4">
      <w:pPr>
        <w:spacing w:before="96" w:line="235" w:lineRule="auto"/>
        <w:ind w:left="220" w:right="478"/>
        <w:rPr>
          <w:rFonts w:ascii="Arial MT" w:hAnsi="Arial MT"/>
          <w:sz w:val="20"/>
        </w:rPr>
      </w:pPr>
      <w:r>
        <w:rPr>
          <w:rFonts w:ascii="Arial MT" w:hAnsi="Arial MT"/>
          <w:sz w:val="20"/>
        </w:rPr>
        <w:t>Arnott,</w:t>
      </w:r>
      <w:r>
        <w:rPr>
          <w:rFonts w:ascii="Arial MT" w:hAnsi="Arial MT"/>
          <w:spacing w:val="-7"/>
          <w:sz w:val="20"/>
        </w:rPr>
        <w:t xml:space="preserve"> </w:t>
      </w:r>
      <w:r>
        <w:rPr>
          <w:rFonts w:ascii="Arial MT" w:hAnsi="Arial MT"/>
          <w:sz w:val="20"/>
        </w:rPr>
        <w:t>R.,</w:t>
      </w:r>
      <w:r>
        <w:rPr>
          <w:rFonts w:ascii="Arial MT" w:hAnsi="Arial MT"/>
          <w:spacing w:val="-3"/>
          <w:sz w:val="20"/>
        </w:rPr>
        <w:t xml:space="preserve"> </w:t>
      </w:r>
      <w:r>
        <w:rPr>
          <w:rFonts w:ascii="Arial MT" w:hAnsi="Arial MT"/>
          <w:sz w:val="20"/>
        </w:rPr>
        <w:t>&amp;</w:t>
      </w:r>
      <w:r>
        <w:rPr>
          <w:rFonts w:ascii="Arial MT" w:hAnsi="Arial MT"/>
          <w:spacing w:val="-9"/>
          <w:sz w:val="20"/>
        </w:rPr>
        <w:t xml:space="preserve"> </w:t>
      </w:r>
      <w:r>
        <w:rPr>
          <w:rFonts w:ascii="Arial MT" w:hAnsi="Arial MT"/>
          <w:sz w:val="20"/>
        </w:rPr>
        <w:t>Inci,</w:t>
      </w:r>
      <w:r>
        <w:rPr>
          <w:rFonts w:ascii="Arial MT" w:hAnsi="Arial MT"/>
          <w:spacing w:val="-3"/>
          <w:sz w:val="20"/>
        </w:rPr>
        <w:t xml:space="preserve"> </w:t>
      </w:r>
      <w:r>
        <w:rPr>
          <w:rFonts w:ascii="Arial MT" w:hAnsi="Arial MT"/>
          <w:sz w:val="20"/>
        </w:rPr>
        <w:t>E.</w:t>
      </w:r>
      <w:r>
        <w:rPr>
          <w:rFonts w:ascii="Arial MT" w:hAnsi="Arial MT"/>
          <w:spacing w:val="-8"/>
          <w:sz w:val="20"/>
        </w:rPr>
        <w:t xml:space="preserve"> </w:t>
      </w:r>
      <w:r>
        <w:rPr>
          <w:rFonts w:ascii="Arial MT" w:hAnsi="Arial MT"/>
          <w:sz w:val="20"/>
        </w:rPr>
        <w:t>(2006b).</w:t>
      </w:r>
      <w:r>
        <w:rPr>
          <w:rFonts w:ascii="Arial MT" w:hAnsi="Arial MT"/>
          <w:spacing w:val="-3"/>
          <w:sz w:val="20"/>
        </w:rPr>
        <w:t xml:space="preserve"> </w:t>
      </w:r>
      <w:r>
        <w:rPr>
          <w:rFonts w:ascii="Arial MT" w:hAnsi="Arial MT"/>
          <w:sz w:val="20"/>
        </w:rPr>
        <w:t>An</w:t>
      </w:r>
      <w:r>
        <w:rPr>
          <w:rFonts w:ascii="Arial MT" w:hAnsi="Arial MT"/>
          <w:spacing w:val="-6"/>
          <w:sz w:val="20"/>
        </w:rPr>
        <w:t xml:space="preserve"> </w:t>
      </w:r>
      <w:r>
        <w:rPr>
          <w:rFonts w:ascii="Arial MT" w:hAnsi="Arial MT"/>
          <w:sz w:val="20"/>
        </w:rPr>
        <w:t>integrated</w:t>
      </w:r>
      <w:r>
        <w:rPr>
          <w:rFonts w:ascii="Arial MT" w:hAnsi="Arial MT"/>
          <w:spacing w:val="-7"/>
          <w:sz w:val="20"/>
        </w:rPr>
        <w:t xml:space="preserve"> </w:t>
      </w:r>
      <w:r>
        <w:rPr>
          <w:rFonts w:ascii="Arial MT" w:hAnsi="Arial MT"/>
          <w:sz w:val="20"/>
        </w:rPr>
        <w:t>model</w:t>
      </w:r>
      <w:r>
        <w:rPr>
          <w:rFonts w:ascii="Arial MT" w:hAnsi="Arial MT"/>
          <w:spacing w:val="-2"/>
          <w:sz w:val="20"/>
        </w:rPr>
        <w:t xml:space="preserve"> </w:t>
      </w:r>
      <w:r>
        <w:rPr>
          <w:rFonts w:ascii="Arial MT" w:hAnsi="Arial MT"/>
          <w:sz w:val="20"/>
        </w:rPr>
        <w:t>of</w:t>
      </w:r>
      <w:r>
        <w:rPr>
          <w:rFonts w:ascii="Arial MT" w:hAnsi="Arial MT"/>
          <w:spacing w:val="-3"/>
          <w:sz w:val="20"/>
        </w:rPr>
        <w:t xml:space="preserve"> </w:t>
      </w:r>
      <w:r>
        <w:rPr>
          <w:rFonts w:ascii="Arial MT" w:hAnsi="Arial MT"/>
          <w:sz w:val="20"/>
        </w:rPr>
        <w:t>downtown</w:t>
      </w:r>
      <w:r>
        <w:rPr>
          <w:rFonts w:ascii="Arial MT" w:hAnsi="Arial MT"/>
          <w:spacing w:val="-4"/>
          <w:sz w:val="20"/>
        </w:rPr>
        <w:t xml:space="preserve"> </w:t>
      </w:r>
      <w:r>
        <w:rPr>
          <w:rFonts w:ascii="Arial MT" w:hAnsi="Arial MT"/>
          <w:sz w:val="20"/>
        </w:rPr>
        <w:t>parking</w:t>
      </w:r>
      <w:r>
        <w:rPr>
          <w:rFonts w:ascii="Arial MT" w:hAnsi="Arial MT"/>
          <w:spacing w:val="-3"/>
          <w:sz w:val="20"/>
        </w:rPr>
        <w:t xml:space="preserve"> </w:t>
      </w:r>
      <w:r>
        <w:rPr>
          <w:rFonts w:ascii="Arial MT" w:hAnsi="Arial MT"/>
          <w:sz w:val="20"/>
        </w:rPr>
        <w:t>and</w:t>
      </w:r>
      <w:r>
        <w:rPr>
          <w:rFonts w:ascii="Arial MT" w:hAnsi="Arial MT"/>
          <w:spacing w:val="-5"/>
          <w:sz w:val="20"/>
        </w:rPr>
        <w:t xml:space="preserve"> </w:t>
      </w:r>
      <w:r>
        <w:rPr>
          <w:rFonts w:ascii="Arial MT" w:hAnsi="Arial MT"/>
          <w:sz w:val="20"/>
        </w:rPr>
        <w:t>traffic</w:t>
      </w:r>
      <w:r>
        <w:rPr>
          <w:rFonts w:ascii="Arial MT" w:hAnsi="Arial MT"/>
          <w:spacing w:val="-3"/>
          <w:sz w:val="20"/>
        </w:rPr>
        <w:t xml:space="preserve"> </w:t>
      </w:r>
      <w:r>
        <w:rPr>
          <w:rFonts w:ascii="Arial MT" w:hAnsi="Arial MT"/>
          <w:sz w:val="20"/>
        </w:rPr>
        <w:t>congestion.</w:t>
      </w:r>
      <w:r>
        <w:rPr>
          <w:rFonts w:ascii="Arial MT" w:hAnsi="Arial MT"/>
          <w:spacing w:val="-53"/>
          <w:sz w:val="20"/>
        </w:rPr>
        <w:t xml:space="preserve"> </w:t>
      </w:r>
      <w:r>
        <w:rPr>
          <w:rFonts w:ascii="Arial MT" w:hAnsi="Arial MT"/>
          <w:sz w:val="20"/>
        </w:rPr>
        <w:t>Journal</w:t>
      </w:r>
      <w:r>
        <w:rPr>
          <w:rFonts w:ascii="Arial MT" w:hAnsi="Arial MT"/>
          <w:spacing w:val="-2"/>
          <w:sz w:val="20"/>
        </w:rPr>
        <w:t xml:space="preserve"> </w:t>
      </w:r>
      <w:r>
        <w:rPr>
          <w:rFonts w:ascii="Arial MT" w:hAnsi="Arial MT"/>
          <w:sz w:val="20"/>
        </w:rPr>
        <w:t>of</w:t>
      </w:r>
      <w:r>
        <w:rPr>
          <w:rFonts w:ascii="Arial MT" w:hAnsi="Arial MT"/>
          <w:spacing w:val="-2"/>
          <w:sz w:val="20"/>
        </w:rPr>
        <w:t xml:space="preserve"> </w:t>
      </w:r>
      <w:r>
        <w:rPr>
          <w:rFonts w:ascii="Arial MT" w:hAnsi="Arial MT"/>
          <w:sz w:val="20"/>
        </w:rPr>
        <w:t>Urban Economics,</w:t>
      </w:r>
      <w:r>
        <w:rPr>
          <w:rFonts w:ascii="Arial MT" w:hAnsi="Arial MT"/>
          <w:spacing w:val="-2"/>
          <w:sz w:val="20"/>
        </w:rPr>
        <w:t xml:space="preserve"> </w:t>
      </w:r>
      <w:r>
        <w:rPr>
          <w:rFonts w:ascii="Arial MT" w:hAnsi="Arial MT"/>
          <w:sz w:val="20"/>
        </w:rPr>
        <w:t>60(3),</w:t>
      </w:r>
      <w:r>
        <w:rPr>
          <w:rFonts w:ascii="Arial MT" w:hAnsi="Arial MT"/>
          <w:spacing w:val="-2"/>
          <w:sz w:val="20"/>
        </w:rPr>
        <w:t xml:space="preserve"> </w:t>
      </w:r>
      <w:r>
        <w:rPr>
          <w:rFonts w:ascii="Arial MT" w:hAnsi="Arial MT"/>
          <w:sz w:val="20"/>
        </w:rPr>
        <w:t>418</w:t>
      </w:r>
      <w:r>
        <w:rPr>
          <w:sz w:val="20"/>
        </w:rPr>
        <w:t>–</w:t>
      </w:r>
      <w:r>
        <w:rPr>
          <w:rFonts w:ascii="Arial MT" w:hAnsi="Arial MT"/>
          <w:sz w:val="20"/>
        </w:rPr>
        <w:t>442.</w:t>
      </w:r>
      <w:r>
        <w:rPr>
          <w:rFonts w:ascii="Arial MT" w:hAnsi="Arial MT"/>
          <w:spacing w:val="-2"/>
          <w:sz w:val="20"/>
        </w:rPr>
        <w:t xml:space="preserve"> </w:t>
      </w:r>
      <w:hyperlink r:id="rId86">
        <w:r>
          <w:rPr>
            <w:rFonts w:ascii="Arial MT" w:hAnsi="Arial MT"/>
            <w:color w:val="0000FF"/>
            <w:sz w:val="20"/>
            <w:u w:val="single" w:color="0000FF"/>
          </w:rPr>
          <w:t>https://doi.org/10.1016/J.JUE.2006.04.004</w:t>
        </w:r>
      </w:hyperlink>
    </w:p>
    <w:p w14:paraId="49DE9B93" w14:textId="77777777" w:rsidR="007D20C2" w:rsidRDefault="007D20C2">
      <w:pPr>
        <w:pStyle w:val="BodyText"/>
        <w:spacing w:before="5"/>
        <w:rPr>
          <w:rFonts w:ascii="Arial MT"/>
          <w:sz w:val="12"/>
        </w:rPr>
      </w:pPr>
    </w:p>
    <w:p w14:paraId="7C03401F" w14:textId="77777777" w:rsidR="007D20C2" w:rsidRDefault="00D260D4">
      <w:pPr>
        <w:spacing w:before="93"/>
        <w:ind w:left="220" w:right="242"/>
        <w:jc w:val="both"/>
        <w:rPr>
          <w:rFonts w:ascii="Arial MT"/>
          <w:sz w:val="20"/>
        </w:rPr>
      </w:pPr>
      <w:r>
        <w:rPr>
          <w:rFonts w:ascii="Arial MT"/>
          <w:sz w:val="20"/>
        </w:rPr>
        <w:t>Boda, V. K., Nasipuri, A., &amp; Howitt, I. (n.d.). Design Considerations for a Wireless Sensor Network for</w:t>
      </w:r>
      <w:r>
        <w:rPr>
          <w:rFonts w:ascii="Arial MT"/>
          <w:spacing w:val="1"/>
          <w:sz w:val="20"/>
        </w:rPr>
        <w:t xml:space="preserve"> </w:t>
      </w:r>
      <w:r>
        <w:rPr>
          <w:rFonts w:ascii="Arial MT"/>
          <w:sz w:val="20"/>
        </w:rPr>
        <w:t>Locating Parking</w:t>
      </w:r>
      <w:r>
        <w:rPr>
          <w:rFonts w:ascii="Arial MT"/>
          <w:spacing w:val="1"/>
          <w:sz w:val="20"/>
        </w:rPr>
        <w:t xml:space="preserve"> </w:t>
      </w:r>
      <w:r>
        <w:rPr>
          <w:rFonts w:ascii="Arial MT"/>
          <w:sz w:val="20"/>
        </w:rPr>
        <w:t>Spaces.</w:t>
      </w:r>
    </w:p>
    <w:p w14:paraId="23BFF0C8" w14:textId="77777777" w:rsidR="007D20C2" w:rsidRDefault="007D20C2">
      <w:pPr>
        <w:pStyle w:val="BodyText"/>
        <w:spacing w:before="1"/>
        <w:rPr>
          <w:rFonts w:ascii="Arial MT"/>
          <w:sz w:val="20"/>
        </w:rPr>
      </w:pPr>
    </w:p>
    <w:p w14:paraId="1584E487" w14:textId="77777777" w:rsidR="007D20C2" w:rsidRDefault="00D260D4">
      <w:pPr>
        <w:ind w:left="220" w:right="233"/>
        <w:jc w:val="both"/>
        <w:rPr>
          <w:rFonts w:ascii="Arial MT" w:hAnsi="Arial MT"/>
          <w:sz w:val="20"/>
        </w:rPr>
      </w:pPr>
      <w:r>
        <w:rPr>
          <w:rFonts w:ascii="Arial MT" w:hAnsi="Arial MT"/>
          <w:sz w:val="20"/>
        </w:rPr>
        <w:t>De Almeida, P. R. L., Oliveira, L. S., Britto, A. S., Silva, E. J., &amp; Koerich, A. L. (2015). PKLot-A robust</w:t>
      </w:r>
      <w:r>
        <w:rPr>
          <w:rFonts w:ascii="Arial MT" w:hAnsi="Arial MT"/>
          <w:spacing w:val="1"/>
          <w:sz w:val="20"/>
        </w:rPr>
        <w:t xml:space="preserve"> </w:t>
      </w:r>
      <w:r>
        <w:rPr>
          <w:rFonts w:ascii="Arial MT" w:hAnsi="Arial MT"/>
          <w:sz w:val="20"/>
        </w:rPr>
        <w:t>dataset</w:t>
      </w:r>
      <w:r>
        <w:rPr>
          <w:rFonts w:ascii="Arial MT" w:hAnsi="Arial MT"/>
          <w:spacing w:val="1"/>
          <w:sz w:val="20"/>
        </w:rPr>
        <w:t xml:space="preserve"> </w:t>
      </w:r>
      <w:r>
        <w:rPr>
          <w:rFonts w:ascii="Arial MT" w:hAnsi="Arial MT"/>
          <w:sz w:val="20"/>
        </w:rPr>
        <w:t>for</w:t>
      </w:r>
      <w:r>
        <w:rPr>
          <w:rFonts w:ascii="Arial MT" w:hAnsi="Arial MT"/>
          <w:spacing w:val="1"/>
          <w:sz w:val="20"/>
        </w:rPr>
        <w:t xml:space="preserve"> </w:t>
      </w:r>
      <w:r>
        <w:rPr>
          <w:rFonts w:ascii="Arial MT" w:hAnsi="Arial MT"/>
          <w:sz w:val="20"/>
        </w:rPr>
        <w:t>parking</w:t>
      </w:r>
      <w:r>
        <w:rPr>
          <w:rFonts w:ascii="Arial MT" w:hAnsi="Arial MT"/>
          <w:spacing w:val="1"/>
          <w:sz w:val="20"/>
        </w:rPr>
        <w:t xml:space="preserve"> </w:t>
      </w:r>
      <w:r>
        <w:rPr>
          <w:rFonts w:ascii="Arial MT" w:hAnsi="Arial MT"/>
          <w:sz w:val="20"/>
        </w:rPr>
        <w:t>lot</w:t>
      </w:r>
      <w:r>
        <w:rPr>
          <w:rFonts w:ascii="Arial MT" w:hAnsi="Arial MT"/>
          <w:spacing w:val="1"/>
          <w:sz w:val="20"/>
        </w:rPr>
        <w:t xml:space="preserve"> </w:t>
      </w:r>
      <w:r>
        <w:rPr>
          <w:rFonts w:ascii="Arial MT" w:hAnsi="Arial MT"/>
          <w:sz w:val="20"/>
        </w:rPr>
        <w:t>classification.</w:t>
      </w:r>
      <w:r>
        <w:rPr>
          <w:rFonts w:ascii="Arial MT" w:hAnsi="Arial MT"/>
          <w:spacing w:val="1"/>
          <w:sz w:val="20"/>
        </w:rPr>
        <w:t xml:space="preserve"> </w:t>
      </w:r>
      <w:r>
        <w:rPr>
          <w:rFonts w:ascii="Arial MT" w:hAnsi="Arial MT"/>
          <w:sz w:val="20"/>
        </w:rPr>
        <w:t>Expert</w:t>
      </w:r>
      <w:r>
        <w:rPr>
          <w:rFonts w:ascii="Arial MT" w:hAnsi="Arial MT"/>
          <w:spacing w:val="1"/>
          <w:sz w:val="20"/>
        </w:rPr>
        <w:t xml:space="preserve"> </w:t>
      </w:r>
      <w:r>
        <w:rPr>
          <w:rFonts w:ascii="Arial MT" w:hAnsi="Arial MT"/>
          <w:sz w:val="20"/>
        </w:rPr>
        <w:t>Systems</w:t>
      </w:r>
      <w:r>
        <w:rPr>
          <w:rFonts w:ascii="Arial MT" w:hAnsi="Arial MT"/>
          <w:spacing w:val="1"/>
          <w:sz w:val="20"/>
        </w:rPr>
        <w:t xml:space="preserve"> </w:t>
      </w:r>
      <w:r>
        <w:rPr>
          <w:rFonts w:ascii="Arial MT" w:hAnsi="Arial MT"/>
          <w:sz w:val="20"/>
        </w:rPr>
        <w:t>with</w:t>
      </w:r>
      <w:r>
        <w:rPr>
          <w:rFonts w:ascii="Arial MT" w:hAnsi="Arial MT"/>
          <w:spacing w:val="1"/>
          <w:sz w:val="20"/>
        </w:rPr>
        <w:t xml:space="preserve"> </w:t>
      </w:r>
      <w:r>
        <w:rPr>
          <w:rFonts w:ascii="Arial MT" w:hAnsi="Arial MT"/>
          <w:sz w:val="20"/>
        </w:rPr>
        <w:t>Applications,</w:t>
      </w:r>
      <w:r>
        <w:rPr>
          <w:rFonts w:ascii="Arial MT" w:hAnsi="Arial MT"/>
          <w:spacing w:val="1"/>
          <w:sz w:val="20"/>
        </w:rPr>
        <w:t xml:space="preserve"> </w:t>
      </w:r>
      <w:r>
        <w:rPr>
          <w:rFonts w:ascii="Arial MT" w:hAnsi="Arial MT"/>
          <w:sz w:val="20"/>
        </w:rPr>
        <w:t>42(11),</w:t>
      </w:r>
      <w:r>
        <w:rPr>
          <w:rFonts w:ascii="Arial MT" w:hAnsi="Arial MT"/>
          <w:spacing w:val="1"/>
          <w:sz w:val="20"/>
        </w:rPr>
        <w:t xml:space="preserve"> </w:t>
      </w:r>
      <w:r>
        <w:rPr>
          <w:rFonts w:ascii="Arial MT" w:hAnsi="Arial MT"/>
          <w:sz w:val="20"/>
        </w:rPr>
        <w:t>4937</w:t>
      </w:r>
      <w:r>
        <w:rPr>
          <w:sz w:val="20"/>
        </w:rPr>
        <w:t>–</w:t>
      </w:r>
      <w:r>
        <w:rPr>
          <w:rFonts w:ascii="Arial MT" w:hAnsi="Arial MT"/>
          <w:sz w:val="20"/>
        </w:rPr>
        <w:t>4949.</w:t>
      </w:r>
      <w:r>
        <w:rPr>
          <w:rFonts w:ascii="Arial MT" w:hAnsi="Arial MT"/>
          <w:spacing w:val="1"/>
          <w:sz w:val="20"/>
        </w:rPr>
        <w:t xml:space="preserve"> </w:t>
      </w:r>
      <w:hyperlink r:id="rId87">
        <w:r>
          <w:rPr>
            <w:rFonts w:ascii="Arial MT" w:hAnsi="Arial MT"/>
            <w:color w:val="0000FF"/>
            <w:sz w:val="20"/>
            <w:u w:val="single" w:color="0000FF"/>
          </w:rPr>
          <w:t>https://doi.org/10.1016/J.ESWA.2015.02.009</w:t>
        </w:r>
      </w:hyperlink>
    </w:p>
    <w:p w14:paraId="263FC78A" w14:textId="77777777" w:rsidR="007D20C2" w:rsidRDefault="007D20C2">
      <w:pPr>
        <w:pStyle w:val="BodyText"/>
        <w:spacing w:before="3"/>
        <w:rPr>
          <w:rFonts w:ascii="Arial MT"/>
          <w:sz w:val="12"/>
        </w:rPr>
      </w:pPr>
    </w:p>
    <w:p w14:paraId="77D6D152" w14:textId="77777777" w:rsidR="007D20C2" w:rsidRDefault="00D260D4">
      <w:pPr>
        <w:spacing w:before="99" w:line="232" w:lineRule="auto"/>
        <w:ind w:left="220"/>
        <w:rPr>
          <w:rFonts w:ascii="Arial MT" w:hAnsi="Arial MT"/>
          <w:sz w:val="20"/>
        </w:rPr>
      </w:pPr>
      <w:r>
        <w:rPr>
          <w:rFonts w:ascii="Arial MT" w:hAnsi="Arial MT"/>
          <w:sz w:val="20"/>
        </w:rPr>
        <w:t>Deng,</w:t>
      </w:r>
      <w:r>
        <w:rPr>
          <w:rFonts w:ascii="Arial MT" w:hAnsi="Arial MT"/>
          <w:spacing w:val="37"/>
          <w:sz w:val="20"/>
        </w:rPr>
        <w:t xml:space="preserve"> </w:t>
      </w:r>
      <w:r>
        <w:rPr>
          <w:rFonts w:ascii="Arial MT" w:hAnsi="Arial MT"/>
          <w:sz w:val="20"/>
        </w:rPr>
        <w:t>J.,</w:t>
      </w:r>
      <w:r>
        <w:rPr>
          <w:rFonts w:ascii="Arial MT" w:hAnsi="Arial MT"/>
          <w:spacing w:val="38"/>
          <w:sz w:val="20"/>
        </w:rPr>
        <w:t xml:space="preserve"> </w:t>
      </w:r>
      <w:r>
        <w:rPr>
          <w:rFonts w:ascii="Arial MT" w:hAnsi="Arial MT"/>
          <w:sz w:val="20"/>
        </w:rPr>
        <w:t>Dong,</w:t>
      </w:r>
      <w:r>
        <w:rPr>
          <w:rFonts w:ascii="Arial MT" w:hAnsi="Arial MT"/>
          <w:spacing w:val="41"/>
          <w:sz w:val="20"/>
        </w:rPr>
        <w:t xml:space="preserve"> </w:t>
      </w:r>
      <w:r>
        <w:rPr>
          <w:rFonts w:ascii="Arial MT" w:hAnsi="Arial MT"/>
          <w:sz w:val="20"/>
        </w:rPr>
        <w:t>W.,</w:t>
      </w:r>
      <w:r>
        <w:rPr>
          <w:rFonts w:ascii="Arial MT" w:hAnsi="Arial MT"/>
          <w:spacing w:val="40"/>
          <w:sz w:val="20"/>
        </w:rPr>
        <w:t xml:space="preserve"> </w:t>
      </w:r>
      <w:r>
        <w:rPr>
          <w:rFonts w:ascii="Arial MT" w:hAnsi="Arial MT"/>
          <w:sz w:val="20"/>
        </w:rPr>
        <w:t>Socher,</w:t>
      </w:r>
      <w:r>
        <w:rPr>
          <w:rFonts w:ascii="Arial MT" w:hAnsi="Arial MT"/>
          <w:spacing w:val="39"/>
          <w:sz w:val="20"/>
        </w:rPr>
        <w:t xml:space="preserve"> </w:t>
      </w:r>
      <w:r>
        <w:rPr>
          <w:rFonts w:ascii="Arial MT" w:hAnsi="Arial MT"/>
          <w:sz w:val="20"/>
        </w:rPr>
        <w:t>R.,</w:t>
      </w:r>
      <w:r>
        <w:rPr>
          <w:rFonts w:ascii="Arial MT" w:hAnsi="Arial MT"/>
          <w:spacing w:val="38"/>
          <w:sz w:val="20"/>
        </w:rPr>
        <w:t xml:space="preserve"> </w:t>
      </w:r>
      <w:r>
        <w:rPr>
          <w:rFonts w:ascii="Arial MT" w:hAnsi="Arial MT"/>
          <w:sz w:val="20"/>
        </w:rPr>
        <w:t>Li,</w:t>
      </w:r>
      <w:r>
        <w:rPr>
          <w:rFonts w:ascii="Arial MT" w:hAnsi="Arial MT"/>
          <w:spacing w:val="40"/>
          <w:sz w:val="20"/>
        </w:rPr>
        <w:t xml:space="preserve"> </w:t>
      </w:r>
      <w:r>
        <w:rPr>
          <w:rFonts w:ascii="Arial MT" w:hAnsi="Arial MT"/>
          <w:sz w:val="20"/>
        </w:rPr>
        <w:t>L.-J.,</w:t>
      </w:r>
      <w:r>
        <w:rPr>
          <w:rFonts w:ascii="Arial MT" w:hAnsi="Arial MT"/>
          <w:spacing w:val="38"/>
          <w:sz w:val="20"/>
        </w:rPr>
        <w:t xml:space="preserve"> </w:t>
      </w:r>
      <w:r>
        <w:rPr>
          <w:rFonts w:ascii="Arial MT" w:hAnsi="Arial MT"/>
          <w:sz w:val="20"/>
        </w:rPr>
        <w:t>Kai</w:t>
      </w:r>
      <w:r>
        <w:rPr>
          <w:rFonts w:ascii="Arial MT" w:hAnsi="Arial MT"/>
          <w:spacing w:val="38"/>
          <w:sz w:val="20"/>
        </w:rPr>
        <w:t xml:space="preserve"> </w:t>
      </w:r>
      <w:r>
        <w:rPr>
          <w:rFonts w:ascii="Arial MT" w:hAnsi="Arial MT"/>
          <w:sz w:val="20"/>
        </w:rPr>
        <w:t>Li,</w:t>
      </w:r>
      <w:r>
        <w:rPr>
          <w:rFonts w:ascii="Arial MT" w:hAnsi="Arial MT"/>
          <w:spacing w:val="37"/>
          <w:sz w:val="20"/>
        </w:rPr>
        <w:t xml:space="preserve"> </w:t>
      </w:r>
      <w:r>
        <w:rPr>
          <w:rFonts w:ascii="Arial MT" w:hAnsi="Arial MT"/>
          <w:sz w:val="20"/>
        </w:rPr>
        <w:t>&amp;</w:t>
      </w:r>
      <w:r>
        <w:rPr>
          <w:rFonts w:ascii="Arial MT" w:hAnsi="Arial MT"/>
          <w:spacing w:val="40"/>
          <w:sz w:val="20"/>
        </w:rPr>
        <w:t xml:space="preserve"> </w:t>
      </w:r>
      <w:r>
        <w:rPr>
          <w:rFonts w:ascii="Arial MT" w:hAnsi="Arial MT"/>
          <w:sz w:val="20"/>
        </w:rPr>
        <w:t>Li</w:t>
      </w:r>
      <w:r>
        <w:rPr>
          <w:rFonts w:ascii="Arial MT" w:hAnsi="Arial MT"/>
          <w:spacing w:val="37"/>
          <w:sz w:val="20"/>
        </w:rPr>
        <w:t xml:space="preserve"> </w:t>
      </w:r>
      <w:r>
        <w:rPr>
          <w:rFonts w:ascii="Arial MT" w:hAnsi="Arial MT"/>
          <w:sz w:val="20"/>
        </w:rPr>
        <w:t>Fei-Fei.</w:t>
      </w:r>
      <w:r>
        <w:rPr>
          <w:rFonts w:ascii="Arial MT" w:hAnsi="Arial MT"/>
          <w:spacing w:val="38"/>
          <w:sz w:val="20"/>
        </w:rPr>
        <w:t xml:space="preserve"> </w:t>
      </w:r>
      <w:r>
        <w:rPr>
          <w:rFonts w:ascii="Arial MT" w:hAnsi="Arial MT"/>
          <w:sz w:val="20"/>
        </w:rPr>
        <w:t>(2010).</w:t>
      </w:r>
      <w:r>
        <w:rPr>
          <w:rFonts w:ascii="Arial MT" w:hAnsi="Arial MT"/>
          <w:spacing w:val="40"/>
          <w:sz w:val="20"/>
        </w:rPr>
        <w:t xml:space="preserve"> </w:t>
      </w:r>
      <w:r>
        <w:rPr>
          <w:rFonts w:ascii="Arial MT" w:hAnsi="Arial MT"/>
          <w:sz w:val="20"/>
        </w:rPr>
        <w:t>ImageNet:</w:t>
      </w:r>
      <w:r>
        <w:rPr>
          <w:rFonts w:ascii="Arial MT" w:hAnsi="Arial MT"/>
          <w:spacing w:val="38"/>
          <w:sz w:val="20"/>
        </w:rPr>
        <w:t xml:space="preserve"> </w:t>
      </w:r>
      <w:r>
        <w:rPr>
          <w:rFonts w:ascii="Arial MT" w:hAnsi="Arial MT"/>
          <w:sz w:val="20"/>
        </w:rPr>
        <w:t>A</w:t>
      </w:r>
      <w:r>
        <w:rPr>
          <w:rFonts w:ascii="Arial MT" w:hAnsi="Arial MT"/>
          <w:spacing w:val="38"/>
          <w:sz w:val="20"/>
        </w:rPr>
        <w:t xml:space="preserve"> </w:t>
      </w:r>
      <w:r>
        <w:rPr>
          <w:rFonts w:ascii="Arial MT" w:hAnsi="Arial MT"/>
          <w:sz w:val="20"/>
        </w:rPr>
        <w:t>large-scale</w:t>
      </w:r>
      <w:r>
        <w:rPr>
          <w:rFonts w:ascii="Arial MT" w:hAnsi="Arial MT"/>
          <w:spacing w:val="-53"/>
          <w:sz w:val="20"/>
        </w:rPr>
        <w:t xml:space="preserve"> </w:t>
      </w:r>
      <w:r>
        <w:rPr>
          <w:rFonts w:ascii="Arial MT" w:hAnsi="Arial MT"/>
          <w:sz w:val="20"/>
        </w:rPr>
        <w:t>hierarchical</w:t>
      </w:r>
      <w:r>
        <w:rPr>
          <w:rFonts w:ascii="Arial MT" w:hAnsi="Arial MT"/>
          <w:spacing w:val="-1"/>
          <w:sz w:val="20"/>
        </w:rPr>
        <w:t xml:space="preserve"> </w:t>
      </w:r>
      <w:r>
        <w:rPr>
          <w:rFonts w:ascii="Arial MT" w:hAnsi="Arial MT"/>
          <w:sz w:val="20"/>
        </w:rPr>
        <w:t>image</w:t>
      </w:r>
      <w:r>
        <w:rPr>
          <w:rFonts w:ascii="Arial MT" w:hAnsi="Arial MT"/>
          <w:spacing w:val="1"/>
          <w:sz w:val="20"/>
        </w:rPr>
        <w:t xml:space="preserve"> </w:t>
      </w:r>
      <w:r>
        <w:rPr>
          <w:rFonts w:ascii="Arial MT" w:hAnsi="Arial MT"/>
          <w:sz w:val="20"/>
        </w:rPr>
        <w:t>database.</w:t>
      </w:r>
      <w:r>
        <w:rPr>
          <w:rFonts w:ascii="Arial MT" w:hAnsi="Arial MT"/>
          <w:spacing w:val="-2"/>
          <w:sz w:val="20"/>
        </w:rPr>
        <w:t xml:space="preserve"> </w:t>
      </w:r>
      <w:r>
        <w:rPr>
          <w:rFonts w:ascii="Arial MT" w:hAnsi="Arial MT"/>
          <w:sz w:val="20"/>
        </w:rPr>
        <w:t>248</w:t>
      </w:r>
      <w:r>
        <w:rPr>
          <w:sz w:val="20"/>
        </w:rPr>
        <w:t>–</w:t>
      </w:r>
      <w:r>
        <w:rPr>
          <w:rFonts w:ascii="Arial MT" w:hAnsi="Arial MT"/>
          <w:sz w:val="20"/>
        </w:rPr>
        <w:t>255.</w:t>
      </w:r>
      <w:r>
        <w:rPr>
          <w:rFonts w:ascii="Arial MT" w:hAnsi="Arial MT"/>
          <w:spacing w:val="-1"/>
          <w:sz w:val="20"/>
        </w:rPr>
        <w:t xml:space="preserve"> </w:t>
      </w:r>
      <w:hyperlink r:id="rId88">
        <w:r>
          <w:rPr>
            <w:rFonts w:ascii="Arial MT" w:hAnsi="Arial MT"/>
            <w:color w:val="0000FF"/>
            <w:sz w:val="20"/>
            <w:u w:val="single" w:color="0000FF"/>
          </w:rPr>
          <w:t>https://doi.org/10.1109/cvpr.2009.5206848</w:t>
        </w:r>
      </w:hyperlink>
    </w:p>
    <w:p w14:paraId="07292EFA" w14:textId="77777777" w:rsidR="007D20C2" w:rsidRDefault="007D20C2">
      <w:pPr>
        <w:pStyle w:val="BodyText"/>
        <w:spacing w:before="5"/>
        <w:rPr>
          <w:rFonts w:ascii="Arial MT"/>
          <w:sz w:val="12"/>
        </w:rPr>
      </w:pPr>
    </w:p>
    <w:p w14:paraId="51FBEDC8" w14:textId="77777777" w:rsidR="007D20C2" w:rsidRDefault="00D260D4">
      <w:pPr>
        <w:spacing w:before="95" w:line="237" w:lineRule="auto"/>
        <w:ind w:left="220" w:right="243"/>
        <w:jc w:val="both"/>
        <w:rPr>
          <w:rFonts w:ascii="Arial MT" w:hAnsi="Arial MT"/>
          <w:sz w:val="20"/>
        </w:rPr>
      </w:pPr>
      <w:r>
        <w:rPr>
          <w:rFonts w:ascii="Arial MT" w:hAnsi="Arial MT"/>
          <w:sz w:val="20"/>
        </w:rPr>
        <w:t>Everingham, M., Eslami, S. M. A., Van Gool, L., Williams, C. K. I., Winn, J., &amp; Zisserman, A. (2015).</w:t>
      </w:r>
      <w:r>
        <w:rPr>
          <w:rFonts w:ascii="Arial MT" w:hAnsi="Arial MT"/>
          <w:spacing w:val="1"/>
          <w:sz w:val="20"/>
        </w:rPr>
        <w:t xml:space="preserve"> </w:t>
      </w:r>
      <w:r>
        <w:rPr>
          <w:rFonts w:ascii="Arial MT" w:hAnsi="Arial MT"/>
          <w:sz w:val="20"/>
        </w:rPr>
        <w:t>The Pascal Visual Object Classes Challenge: A Retrospective. International Journal of Computer</w:t>
      </w:r>
      <w:r>
        <w:rPr>
          <w:rFonts w:ascii="Arial MT" w:hAnsi="Arial MT"/>
          <w:spacing w:val="1"/>
          <w:sz w:val="20"/>
        </w:rPr>
        <w:t xml:space="preserve"> </w:t>
      </w:r>
      <w:r>
        <w:rPr>
          <w:rFonts w:ascii="Arial MT" w:hAnsi="Arial MT"/>
          <w:sz w:val="20"/>
        </w:rPr>
        <w:t>Vision, 111(1),</w:t>
      </w:r>
      <w:r>
        <w:rPr>
          <w:rFonts w:ascii="Arial MT" w:hAnsi="Arial MT"/>
          <w:spacing w:val="1"/>
          <w:sz w:val="20"/>
        </w:rPr>
        <w:t xml:space="preserve"> </w:t>
      </w:r>
      <w:r>
        <w:rPr>
          <w:rFonts w:ascii="Arial MT" w:hAnsi="Arial MT"/>
          <w:sz w:val="20"/>
        </w:rPr>
        <w:t>98</w:t>
      </w:r>
      <w:r>
        <w:rPr>
          <w:sz w:val="20"/>
        </w:rPr>
        <w:t>–</w:t>
      </w:r>
      <w:r>
        <w:rPr>
          <w:rFonts w:ascii="Arial MT" w:hAnsi="Arial MT"/>
          <w:sz w:val="20"/>
        </w:rPr>
        <w:t>136.</w:t>
      </w:r>
      <w:r>
        <w:rPr>
          <w:rFonts w:ascii="Arial MT" w:hAnsi="Arial MT"/>
          <w:spacing w:val="1"/>
          <w:sz w:val="20"/>
        </w:rPr>
        <w:t xml:space="preserve"> </w:t>
      </w:r>
      <w:hyperlink r:id="rId89">
        <w:r>
          <w:rPr>
            <w:rFonts w:ascii="Arial MT" w:hAnsi="Arial MT"/>
            <w:color w:val="0000FF"/>
            <w:sz w:val="20"/>
            <w:u w:val="single" w:color="0000FF"/>
          </w:rPr>
          <w:t>https://doi.org/10.1007/s11263-014-0733-5</w:t>
        </w:r>
      </w:hyperlink>
    </w:p>
    <w:p w14:paraId="48DDFE01" w14:textId="77777777" w:rsidR="007D20C2" w:rsidRDefault="007D20C2">
      <w:pPr>
        <w:pStyle w:val="BodyText"/>
        <w:spacing w:before="2"/>
        <w:rPr>
          <w:rFonts w:ascii="Arial MT"/>
          <w:sz w:val="12"/>
        </w:rPr>
      </w:pPr>
    </w:p>
    <w:p w14:paraId="076638DE" w14:textId="77777777" w:rsidR="007D20C2" w:rsidRDefault="00D260D4">
      <w:pPr>
        <w:spacing w:before="93" w:line="242" w:lineRule="auto"/>
        <w:ind w:left="220" w:right="230"/>
        <w:jc w:val="both"/>
        <w:rPr>
          <w:rFonts w:ascii="Arial MT" w:hAnsi="Arial MT"/>
          <w:sz w:val="20"/>
        </w:rPr>
      </w:pPr>
      <w:r>
        <w:rPr>
          <w:rFonts w:ascii="Arial MT" w:hAnsi="Arial MT"/>
          <w:sz w:val="20"/>
        </w:rPr>
        <w:t>Idris, M. Y. I., Leng, Y. Y., Tamil, E. M., Noor, N. M., &amp; Razak, Z. (2009). Car park system: A review of</w:t>
      </w:r>
      <w:r>
        <w:rPr>
          <w:rFonts w:ascii="Arial MT" w:hAnsi="Arial MT"/>
          <w:spacing w:val="1"/>
          <w:sz w:val="20"/>
        </w:rPr>
        <w:t xml:space="preserve"> </w:t>
      </w:r>
      <w:r>
        <w:rPr>
          <w:rFonts w:ascii="Arial MT" w:hAnsi="Arial MT"/>
          <w:sz w:val="20"/>
        </w:rPr>
        <w:t>smart</w:t>
      </w:r>
      <w:r>
        <w:rPr>
          <w:rFonts w:ascii="Arial MT" w:hAnsi="Arial MT"/>
          <w:spacing w:val="1"/>
          <w:sz w:val="20"/>
        </w:rPr>
        <w:t xml:space="preserve"> </w:t>
      </w:r>
      <w:r>
        <w:rPr>
          <w:rFonts w:ascii="Arial MT" w:hAnsi="Arial MT"/>
          <w:sz w:val="20"/>
        </w:rPr>
        <w:t>parking</w:t>
      </w:r>
      <w:r>
        <w:rPr>
          <w:rFonts w:ascii="Arial MT" w:hAnsi="Arial MT"/>
          <w:spacing w:val="1"/>
          <w:sz w:val="20"/>
        </w:rPr>
        <w:t xml:space="preserve"> </w:t>
      </w:r>
      <w:r>
        <w:rPr>
          <w:rFonts w:ascii="Arial MT" w:hAnsi="Arial MT"/>
          <w:sz w:val="20"/>
        </w:rPr>
        <w:t>system</w:t>
      </w:r>
      <w:r>
        <w:rPr>
          <w:rFonts w:ascii="Arial MT" w:hAnsi="Arial MT"/>
          <w:spacing w:val="1"/>
          <w:sz w:val="20"/>
        </w:rPr>
        <w:t xml:space="preserve"> </w:t>
      </w:r>
      <w:r>
        <w:rPr>
          <w:rFonts w:ascii="Arial MT" w:hAnsi="Arial MT"/>
          <w:sz w:val="20"/>
        </w:rPr>
        <w:t>and</w:t>
      </w:r>
      <w:r>
        <w:rPr>
          <w:rFonts w:ascii="Arial MT" w:hAnsi="Arial MT"/>
          <w:spacing w:val="1"/>
          <w:sz w:val="20"/>
        </w:rPr>
        <w:t xml:space="preserve"> </w:t>
      </w:r>
      <w:r>
        <w:rPr>
          <w:rFonts w:ascii="Arial MT" w:hAnsi="Arial MT"/>
          <w:sz w:val="20"/>
        </w:rPr>
        <w:t>its</w:t>
      </w:r>
      <w:r>
        <w:rPr>
          <w:rFonts w:ascii="Arial MT" w:hAnsi="Arial MT"/>
          <w:spacing w:val="1"/>
          <w:sz w:val="20"/>
        </w:rPr>
        <w:t xml:space="preserve"> </w:t>
      </w:r>
      <w:r>
        <w:rPr>
          <w:rFonts w:ascii="Arial MT" w:hAnsi="Arial MT"/>
          <w:sz w:val="20"/>
        </w:rPr>
        <w:t>technology.</w:t>
      </w:r>
      <w:r>
        <w:rPr>
          <w:rFonts w:ascii="Arial MT" w:hAnsi="Arial MT"/>
          <w:spacing w:val="1"/>
          <w:sz w:val="20"/>
        </w:rPr>
        <w:t xml:space="preserve"> </w:t>
      </w:r>
      <w:r>
        <w:rPr>
          <w:rFonts w:ascii="Arial MT" w:hAnsi="Arial MT"/>
          <w:sz w:val="20"/>
        </w:rPr>
        <w:t>Information</w:t>
      </w:r>
      <w:r>
        <w:rPr>
          <w:rFonts w:ascii="Arial MT" w:hAnsi="Arial MT"/>
          <w:spacing w:val="1"/>
          <w:sz w:val="20"/>
        </w:rPr>
        <w:t xml:space="preserve"> </w:t>
      </w:r>
      <w:r>
        <w:rPr>
          <w:rFonts w:ascii="Arial MT" w:hAnsi="Arial MT"/>
          <w:sz w:val="20"/>
        </w:rPr>
        <w:t>Technology</w:t>
      </w:r>
      <w:r>
        <w:rPr>
          <w:rFonts w:ascii="Arial MT" w:hAnsi="Arial MT"/>
          <w:spacing w:val="1"/>
          <w:sz w:val="20"/>
        </w:rPr>
        <w:t xml:space="preserve"> </w:t>
      </w:r>
      <w:r>
        <w:rPr>
          <w:rFonts w:ascii="Arial MT" w:hAnsi="Arial MT"/>
          <w:sz w:val="20"/>
        </w:rPr>
        <w:t>Journal,</w:t>
      </w:r>
      <w:r>
        <w:rPr>
          <w:rFonts w:ascii="Arial MT" w:hAnsi="Arial MT"/>
          <w:spacing w:val="1"/>
          <w:sz w:val="20"/>
        </w:rPr>
        <w:t xml:space="preserve"> </w:t>
      </w:r>
      <w:r>
        <w:rPr>
          <w:rFonts w:ascii="Arial MT" w:hAnsi="Arial MT"/>
          <w:sz w:val="20"/>
        </w:rPr>
        <w:t>8(2),</w:t>
      </w:r>
      <w:r>
        <w:rPr>
          <w:rFonts w:ascii="Arial MT" w:hAnsi="Arial MT"/>
          <w:spacing w:val="1"/>
          <w:sz w:val="20"/>
        </w:rPr>
        <w:t xml:space="preserve"> </w:t>
      </w:r>
      <w:r>
        <w:rPr>
          <w:rFonts w:ascii="Arial MT" w:hAnsi="Arial MT"/>
          <w:sz w:val="20"/>
        </w:rPr>
        <w:t>101</w:t>
      </w:r>
      <w:r>
        <w:rPr>
          <w:sz w:val="20"/>
        </w:rPr>
        <w:t>–</w:t>
      </w:r>
      <w:r>
        <w:rPr>
          <w:rFonts w:ascii="Arial MT" w:hAnsi="Arial MT"/>
          <w:sz w:val="20"/>
        </w:rPr>
        <w:t>113.</w:t>
      </w:r>
      <w:r>
        <w:rPr>
          <w:rFonts w:ascii="Arial MT" w:hAnsi="Arial MT"/>
          <w:spacing w:val="1"/>
          <w:sz w:val="20"/>
        </w:rPr>
        <w:t xml:space="preserve"> </w:t>
      </w:r>
      <w:hyperlink r:id="rId90">
        <w:r>
          <w:rPr>
            <w:rFonts w:ascii="Arial MT" w:hAnsi="Arial MT"/>
            <w:color w:val="0000FF"/>
            <w:sz w:val="20"/>
            <w:u w:val="single" w:color="0000FF"/>
          </w:rPr>
          <w:t>https://doi.org/10.3923/ITJ.2009.101.113</w:t>
        </w:r>
      </w:hyperlink>
    </w:p>
    <w:p w14:paraId="77A06194" w14:textId="77777777" w:rsidR="007D20C2" w:rsidRDefault="007D20C2">
      <w:pPr>
        <w:pStyle w:val="BodyText"/>
        <w:spacing w:before="7"/>
        <w:rPr>
          <w:rFonts w:ascii="Arial MT"/>
          <w:sz w:val="11"/>
        </w:rPr>
      </w:pPr>
    </w:p>
    <w:p w14:paraId="5ECC6F2A" w14:textId="77777777" w:rsidR="007D20C2" w:rsidRDefault="00D260D4">
      <w:pPr>
        <w:spacing w:before="97" w:line="235" w:lineRule="auto"/>
        <w:ind w:left="220" w:right="237"/>
        <w:jc w:val="both"/>
        <w:rPr>
          <w:rFonts w:ascii="Arial MT"/>
          <w:sz w:val="20"/>
        </w:rPr>
      </w:pPr>
      <w:r>
        <w:rPr>
          <w:rFonts w:ascii="Arial MT"/>
          <w:sz w:val="20"/>
        </w:rPr>
        <w:t>Kher, R. K., &amp; Raninga, P. (2020). Object Detection and Instance Segmentation using Mask R-CNN</w:t>
      </w:r>
      <w:r>
        <w:rPr>
          <w:rFonts w:ascii="Arial MT"/>
          <w:spacing w:val="1"/>
          <w:sz w:val="20"/>
        </w:rPr>
        <w:t xml:space="preserve"> </w:t>
      </w:r>
      <w:r>
        <w:rPr>
          <w:rFonts w:ascii="Arial MT"/>
          <w:sz w:val="20"/>
        </w:rPr>
        <w:t>Algorithm.</w:t>
      </w:r>
    </w:p>
    <w:p w14:paraId="63D17699" w14:textId="77777777" w:rsidR="007D20C2" w:rsidRDefault="00D260D4">
      <w:pPr>
        <w:spacing w:before="1"/>
        <w:ind w:left="220" w:right="231"/>
        <w:jc w:val="both"/>
        <w:rPr>
          <w:rFonts w:ascii="Arial MT" w:hAnsi="Arial MT"/>
          <w:sz w:val="20"/>
        </w:rPr>
      </w:pPr>
      <w:r>
        <w:rPr>
          <w:rFonts w:ascii="Arial MT" w:hAnsi="Arial MT"/>
          <w:sz w:val="20"/>
        </w:rPr>
        <w:t>Lin,</w:t>
      </w:r>
      <w:r>
        <w:rPr>
          <w:rFonts w:ascii="Arial MT" w:hAnsi="Arial MT"/>
          <w:spacing w:val="-8"/>
          <w:sz w:val="20"/>
        </w:rPr>
        <w:t xml:space="preserve"> </w:t>
      </w:r>
      <w:r>
        <w:rPr>
          <w:rFonts w:ascii="Arial MT" w:hAnsi="Arial MT"/>
          <w:sz w:val="20"/>
        </w:rPr>
        <w:t>S.</w:t>
      </w:r>
      <w:r>
        <w:rPr>
          <w:rFonts w:ascii="Arial MT" w:hAnsi="Arial MT"/>
          <w:spacing w:val="-10"/>
          <w:sz w:val="20"/>
        </w:rPr>
        <w:t xml:space="preserve"> </w:t>
      </w:r>
      <w:r>
        <w:rPr>
          <w:rFonts w:ascii="Arial MT" w:hAnsi="Arial MT"/>
          <w:sz w:val="20"/>
        </w:rPr>
        <w:t>F.,</w:t>
      </w:r>
      <w:r>
        <w:rPr>
          <w:rFonts w:ascii="Arial MT" w:hAnsi="Arial MT"/>
          <w:spacing w:val="-8"/>
          <w:sz w:val="20"/>
        </w:rPr>
        <w:t xml:space="preserve"> </w:t>
      </w:r>
      <w:r>
        <w:rPr>
          <w:rFonts w:ascii="Arial MT" w:hAnsi="Arial MT"/>
          <w:sz w:val="20"/>
        </w:rPr>
        <w:t>Chen,</w:t>
      </w:r>
      <w:r>
        <w:rPr>
          <w:rFonts w:ascii="Arial MT" w:hAnsi="Arial MT"/>
          <w:spacing w:val="-6"/>
          <w:sz w:val="20"/>
        </w:rPr>
        <w:t xml:space="preserve"> </w:t>
      </w:r>
      <w:r>
        <w:rPr>
          <w:rFonts w:ascii="Arial MT" w:hAnsi="Arial MT"/>
          <w:sz w:val="20"/>
        </w:rPr>
        <w:t>Y.</w:t>
      </w:r>
      <w:r>
        <w:rPr>
          <w:rFonts w:ascii="Arial MT" w:hAnsi="Arial MT"/>
          <w:spacing w:val="-7"/>
          <w:sz w:val="20"/>
        </w:rPr>
        <w:t xml:space="preserve"> </w:t>
      </w:r>
      <w:r>
        <w:rPr>
          <w:rFonts w:ascii="Arial MT" w:hAnsi="Arial MT"/>
          <w:sz w:val="20"/>
        </w:rPr>
        <w:t>Y.,</w:t>
      </w:r>
      <w:r>
        <w:rPr>
          <w:rFonts w:ascii="Arial MT" w:hAnsi="Arial MT"/>
          <w:spacing w:val="-5"/>
          <w:sz w:val="20"/>
        </w:rPr>
        <w:t xml:space="preserve"> </w:t>
      </w:r>
      <w:r>
        <w:rPr>
          <w:rFonts w:ascii="Arial MT" w:hAnsi="Arial MT"/>
          <w:sz w:val="20"/>
        </w:rPr>
        <w:t>&amp;</w:t>
      </w:r>
      <w:r>
        <w:rPr>
          <w:rFonts w:ascii="Arial MT" w:hAnsi="Arial MT"/>
          <w:spacing w:val="-11"/>
          <w:sz w:val="20"/>
        </w:rPr>
        <w:t xml:space="preserve"> </w:t>
      </w:r>
      <w:r>
        <w:rPr>
          <w:rFonts w:ascii="Arial MT" w:hAnsi="Arial MT"/>
          <w:sz w:val="20"/>
        </w:rPr>
        <w:t>Liu,</w:t>
      </w:r>
      <w:r>
        <w:rPr>
          <w:rFonts w:ascii="Arial MT" w:hAnsi="Arial MT"/>
          <w:spacing w:val="-7"/>
          <w:sz w:val="20"/>
        </w:rPr>
        <w:t xml:space="preserve"> </w:t>
      </w:r>
      <w:r>
        <w:rPr>
          <w:rFonts w:ascii="Arial MT" w:hAnsi="Arial MT"/>
          <w:sz w:val="20"/>
        </w:rPr>
        <w:t>S.</w:t>
      </w:r>
      <w:r>
        <w:rPr>
          <w:rFonts w:ascii="Arial MT" w:hAnsi="Arial MT"/>
          <w:spacing w:val="-8"/>
          <w:sz w:val="20"/>
        </w:rPr>
        <w:t xml:space="preserve"> </w:t>
      </w:r>
      <w:r>
        <w:rPr>
          <w:rFonts w:ascii="Arial MT" w:hAnsi="Arial MT"/>
          <w:sz w:val="20"/>
        </w:rPr>
        <w:t>C.</w:t>
      </w:r>
      <w:r>
        <w:rPr>
          <w:rFonts w:ascii="Arial MT" w:hAnsi="Arial MT"/>
          <w:spacing w:val="-7"/>
          <w:sz w:val="20"/>
        </w:rPr>
        <w:t xml:space="preserve"> </w:t>
      </w:r>
      <w:r>
        <w:rPr>
          <w:rFonts w:ascii="Arial MT" w:hAnsi="Arial MT"/>
          <w:sz w:val="20"/>
        </w:rPr>
        <w:t>(2006).</w:t>
      </w:r>
      <w:r>
        <w:rPr>
          <w:rFonts w:ascii="Arial MT" w:hAnsi="Arial MT"/>
          <w:spacing w:val="-7"/>
          <w:sz w:val="20"/>
        </w:rPr>
        <w:t xml:space="preserve"> </w:t>
      </w:r>
      <w:r>
        <w:rPr>
          <w:rFonts w:ascii="Arial MT" w:hAnsi="Arial MT"/>
          <w:sz w:val="20"/>
        </w:rPr>
        <w:t>A</w:t>
      </w:r>
      <w:r>
        <w:rPr>
          <w:rFonts w:ascii="Arial MT" w:hAnsi="Arial MT"/>
          <w:spacing w:val="-13"/>
          <w:sz w:val="20"/>
        </w:rPr>
        <w:t xml:space="preserve"> </w:t>
      </w:r>
      <w:r>
        <w:rPr>
          <w:rFonts w:ascii="Arial MT" w:hAnsi="Arial MT"/>
          <w:sz w:val="20"/>
        </w:rPr>
        <w:t>vision-based</w:t>
      </w:r>
      <w:r>
        <w:rPr>
          <w:rFonts w:ascii="Arial MT" w:hAnsi="Arial MT"/>
          <w:spacing w:val="-8"/>
          <w:sz w:val="20"/>
        </w:rPr>
        <w:t xml:space="preserve"> </w:t>
      </w:r>
      <w:r>
        <w:rPr>
          <w:rFonts w:ascii="Arial MT" w:hAnsi="Arial MT"/>
          <w:sz w:val="20"/>
        </w:rPr>
        <w:t>parking</w:t>
      </w:r>
      <w:r>
        <w:rPr>
          <w:rFonts w:ascii="Arial MT" w:hAnsi="Arial MT"/>
          <w:spacing w:val="-9"/>
          <w:sz w:val="20"/>
        </w:rPr>
        <w:t xml:space="preserve"> </w:t>
      </w:r>
      <w:r>
        <w:rPr>
          <w:rFonts w:ascii="Arial MT" w:hAnsi="Arial MT"/>
          <w:sz w:val="20"/>
        </w:rPr>
        <w:t>lot</w:t>
      </w:r>
      <w:r>
        <w:rPr>
          <w:rFonts w:ascii="Arial MT" w:hAnsi="Arial MT"/>
          <w:spacing w:val="-8"/>
          <w:sz w:val="20"/>
        </w:rPr>
        <w:t xml:space="preserve"> </w:t>
      </w:r>
      <w:r>
        <w:rPr>
          <w:rFonts w:ascii="Arial MT" w:hAnsi="Arial MT"/>
          <w:sz w:val="20"/>
        </w:rPr>
        <w:t>management</w:t>
      </w:r>
      <w:r>
        <w:rPr>
          <w:rFonts w:ascii="Arial MT" w:hAnsi="Arial MT"/>
          <w:spacing w:val="-7"/>
          <w:sz w:val="20"/>
        </w:rPr>
        <w:t xml:space="preserve"> </w:t>
      </w:r>
      <w:r>
        <w:rPr>
          <w:rFonts w:ascii="Arial MT" w:hAnsi="Arial MT"/>
          <w:sz w:val="20"/>
        </w:rPr>
        <w:t>system.</w:t>
      </w:r>
      <w:r>
        <w:rPr>
          <w:rFonts w:ascii="Arial MT" w:hAnsi="Arial MT"/>
          <w:spacing w:val="-7"/>
          <w:sz w:val="20"/>
        </w:rPr>
        <w:t xml:space="preserve"> </w:t>
      </w:r>
      <w:r>
        <w:rPr>
          <w:rFonts w:ascii="Arial MT" w:hAnsi="Arial MT"/>
          <w:sz w:val="20"/>
        </w:rPr>
        <w:t>Conference</w:t>
      </w:r>
      <w:r>
        <w:rPr>
          <w:rFonts w:ascii="Arial MT" w:hAnsi="Arial MT"/>
          <w:spacing w:val="-53"/>
          <w:sz w:val="20"/>
        </w:rPr>
        <w:t xml:space="preserve"> </w:t>
      </w:r>
      <w:r>
        <w:rPr>
          <w:rFonts w:ascii="Arial MT" w:hAnsi="Arial MT"/>
          <w:sz w:val="20"/>
        </w:rPr>
        <w:t>Proceedings - IEEE International Conference on Systems, Man and Cybernetics, 4, 2897</w:t>
      </w:r>
      <w:r>
        <w:rPr>
          <w:sz w:val="20"/>
        </w:rPr>
        <w:t>–</w:t>
      </w:r>
      <w:r>
        <w:rPr>
          <w:rFonts w:ascii="Arial MT" w:hAnsi="Arial MT"/>
          <w:sz w:val="20"/>
        </w:rPr>
        <w:t>2902.</w:t>
      </w:r>
      <w:r>
        <w:rPr>
          <w:rFonts w:ascii="Arial MT" w:hAnsi="Arial MT"/>
          <w:spacing w:val="1"/>
          <w:sz w:val="20"/>
        </w:rPr>
        <w:t xml:space="preserve"> </w:t>
      </w:r>
      <w:hyperlink r:id="rId91">
        <w:r>
          <w:rPr>
            <w:rFonts w:ascii="Arial MT" w:hAnsi="Arial MT"/>
            <w:color w:val="0000FF"/>
            <w:sz w:val="20"/>
            <w:u w:val="single" w:color="0000FF"/>
          </w:rPr>
          <w:t>https://doi.org/10.1109/ICSMC.2006.385314</w:t>
        </w:r>
      </w:hyperlink>
    </w:p>
    <w:p w14:paraId="75BFAB56" w14:textId="77777777" w:rsidR="007D20C2" w:rsidRDefault="007D20C2">
      <w:pPr>
        <w:pStyle w:val="BodyText"/>
        <w:spacing w:before="10"/>
        <w:rPr>
          <w:rFonts w:ascii="Arial MT"/>
          <w:sz w:val="11"/>
        </w:rPr>
      </w:pPr>
    </w:p>
    <w:p w14:paraId="551D07B0" w14:textId="77777777" w:rsidR="007D20C2" w:rsidRDefault="00D260D4">
      <w:pPr>
        <w:spacing w:before="92"/>
        <w:ind w:left="220" w:right="478"/>
        <w:rPr>
          <w:rFonts w:ascii="Arial MT" w:hAnsi="Arial MT"/>
          <w:sz w:val="20"/>
        </w:rPr>
      </w:pPr>
      <w:r>
        <w:rPr>
          <w:rFonts w:ascii="Arial MT" w:hAnsi="Arial MT"/>
          <w:sz w:val="20"/>
        </w:rPr>
        <w:t>Lu, R., Lin, X., Zhu, H., &amp; Shen, X. (2009). SPARK: A new VANET-based smart parking scheme for</w:t>
      </w:r>
      <w:r>
        <w:rPr>
          <w:rFonts w:ascii="Arial MT" w:hAnsi="Arial MT"/>
          <w:spacing w:val="-53"/>
          <w:sz w:val="20"/>
        </w:rPr>
        <w:t xml:space="preserve"> </w:t>
      </w:r>
      <w:r>
        <w:rPr>
          <w:rFonts w:ascii="Arial MT" w:hAnsi="Arial MT"/>
          <w:sz w:val="20"/>
        </w:rPr>
        <w:t>large parking</w:t>
      </w:r>
      <w:r>
        <w:rPr>
          <w:rFonts w:ascii="Arial MT" w:hAnsi="Arial MT"/>
          <w:spacing w:val="-1"/>
          <w:sz w:val="20"/>
        </w:rPr>
        <w:t xml:space="preserve"> </w:t>
      </w:r>
      <w:r>
        <w:rPr>
          <w:rFonts w:ascii="Arial MT" w:hAnsi="Arial MT"/>
          <w:sz w:val="20"/>
        </w:rPr>
        <w:t>lots.</w:t>
      </w:r>
      <w:r>
        <w:rPr>
          <w:rFonts w:ascii="Arial MT" w:hAnsi="Arial MT"/>
          <w:spacing w:val="1"/>
          <w:sz w:val="20"/>
        </w:rPr>
        <w:t xml:space="preserve"> </w:t>
      </w:r>
      <w:r>
        <w:rPr>
          <w:rFonts w:ascii="Arial MT" w:hAnsi="Arial MT"/>
          <w:sz w:val="20"/>
        </w:rPr>
        <w:t>Proceedings</w:t>
      </w:r>
      <w:r>
        <w:rPr>
          <w:rFonts w:ascii="Arial MT" w:hAnsi="Arial MT"/>
          <w:spacing w:val="3"/>
          <w:sz w:val="20"/>
        </w:rPr>
        <w:t xml:space="preserve"> </w:t>
      </w:r>
      <w:r>
        <w:rPr>
          <w:rFonts w:ascii="Arial MT" w:hAnsi="Arial MT"/>
          <w:sz w:val="20"/>
        </w:rPr>
        <w:t>- IEEE</w:t>
      </w:r>
      <w:r>
        <w:rPr>
          <w:rFonts w:ascii="Arial MT" w:hAnsi="Arial MT"/>
          <w:spacing w:val="1"/>
          <w:sz w:val="20"/>
        </w:rPr>
        <w:t xml:space="preserve"> </w:t>
      </w:r>
      <w:r>
        <w:rPr>
          <w:rFonts w:ascii="Arial MT" w:hAnsi="Arial MT"/>
          <w:sz w:val="20"/>
        </w:rPr>
        <w:t>INFOCOM, 1413</w:t>
      </w:r>
      <w:r>
        <w:rPr>
          <w:sz w:val="20"/>
        </w:rPr>
        <w:t>–</w:t>
      </w:r>
      <w:r>
        <w:rPr>
          <w:rFonts w:ascii="Arial MT" w:hAnsi="Arial MT"/>
          <w:sz w:val="20"/>
        </w:rPr>
        <w:t>1421.</w:t>
      </w:r>
      <w:r>
        <w:rPr>
          <w:rFonts w:ascii="Arial MT" w:hAnsi="Arial MT"/>
          <w:spacing w:val="1"/>
          <w:sz w:val="20"/>
        </w:rPr>
        <w:t xml:space="preserve"> </w:t>
      </w:r>
      <w:hyperlink r:id="rId92">
        <w:r>
          <w:rPr>
            <w:rFonts w:ascii="Arial MT" w:hAnsi="Arial MT"/>
            <w:color w:val="0000FF"/>
            <w:sz w:val="20"/>
            <w:u w:val="single" w:color="0000FF"/>
          </w:rPr>
          <w:t>https://doi.org/10.1109/INFCOM.2009.5062057</w:t>
        </w:r>
      </w:hyperlink>
    </w:p>
    <w:p w14:paraId="55BCD81B" w14:textId="77777777" w:rsidR="007D20C2" w:rsidRDefault="007D20C2">
      <w:pPr>
        <w:pStyle w:val="BodyText"/>
        <w:rPr>
          <w:rFonts w:ascii="Arial MT"/>
          <w:sz w:val="12"/>
        </w:rPr>
      </w:pPr>
    </w:p>
    <w:p w14:paraId="48BB7699" w14:textId="77777777" w:rsidR="007D20C2" w:rsidRDefault="00D260D4">
      <w:pPr>
        <w:spacing w:before="93" w:line="242" w:lineRule="auto"/>
        <w:ind w:left="220" w:right="457"/>
        <w:rPr>
          <w:rFonts w:ascii="Arial MT"/>
          <w:sz w:val="20"/>
        </w:rPr>
      </w:pPr>
      <w:r>
        <w:rPr>
          <w:rFonts w:ascii="Arial MT"/>
          <w:sz w:val="20"/>
        </w:rPr>
        <w:t>Ren, S., He, K., Girshick, R., &amp; Sun, J. (2015). Faster R-CNN: Towards Real-Time Object Detection</w:t>
      </w:r>
      <w:r>
        <w:rPr>
          <w:rFonts w:ascii="Arial MT"/>
          <w:spacing w:val="-53"/>
          <w:sz w:val="20"/>
        </w:rPr>
        <w:t xml:space="preserve"> </w:t>
      </w:r>
      <w:r>
        <w:rPr>
          <w:rFonts w:ascii="Arial MT"/>
          <w:sz w:val="20"/>
        </w:rPr>
        <w:t>with Region</w:t>
      </w:r>
      <w:r>
        <w:rPr>
          <w:rFonts w:ascii="Arial MT"/>
          <w:spacing w:val="1"/>
          <w:sz w:val="20"/>
        </w:rPr>
        <w:t xml:space="preserve"> </w:t>
      </w:r>
      <w:r>
        <w:rPr>
          <w:rFonts w:ascii="Arial MT"/>
          <w:sz w:val="20"/>
        </w:rPr>
        <w:t>Proposal</w:t>
      </w:r>
      <w:r>
        <w:rPr>
          <w:rFonts w:ascii="Arial MT"/>
          <w:spacing w:val="-2"/>
          <w:sz w:val="20"/>
        </w:rPr>
        <w:t xml:space="preserve"> </w:t>
      </w:r>
      <w:r>
        <w:rPr>
          <w:rFonts w:ascii="Arial MT"/>
          <w:sz w:val="20"/>
        </w:rPr>
        <w:t>Networks.</w:t>
      </w:r>
      <w:r>
        <w:rPr>
          <w:rFonts w:ascii="Arial MT"/>
          <w:spacing w:val="2"/>
          <w:sz w:val="20"/>
        </w:rPr>
        <w:t xml:space="preserve"> </w:t>
      </w:r>
      <w:hyperlink r:id="rId93">
        <w:r>
          <w:rPr>
            <w:rFonts w:ascii="Arial MT"/>
            <w:color w:val="0000FF"/>
            <w:sz w:val="20"/>
            <w:u w:val="single" w:color="0000FF"/>
          </w:rPr>
          <w:t>http://arxiv.org/abs/1506.01497</w:t>
        </w:r>
      </w:hyperlink>
    </w:p>
    <w:p w14:paraId="5AC1AFE9" w14:textId="77777777" w:rsidR="007D20C2" w:rsidRDefault="007D20C2">
      <w:pPr>
        <w:pStyle w:val="BodyText"/>
        <w:rPr>
          <w:rFonts w:ascii="Arial MT"/>
          <w:sz w:val="20"/>
        </w:rPr>
      </w:pPr>
    </w:p>
    <w:p w14:paraId="53865FCD" w14:textId="77777777" w:rsidR="007D20C2" w:rsidRDefault="007D20C2">
      <w:pPr>
        <w:pStyle w:val="BodyText"/>
        <w:spacing w:before="5"/>
        <w:rPr>
          <w:rFonts w:ascii="Arial MT"/>
          <w:sz w:val="20"/>
        </w:rPr>
      </w:pPr>
    </w:p>
    <w:p w14:paraId="6516135D" w14:textId="77777777" w:rsidR="007D20C2" w:rsidRDefault="00D260D4">
      <w:pPr>
        <w:spacing w:line="232" w:lineRule="auto"/>
        <w:ind w:left="220"/>
        <w:rPr>
          <w:rFonts w:ascii="Arial MT" w:hAnsi="Arial MT"/>
          <w:sz w:val="20"/>
        </w:rPr>
      </w:pPr>
      <w:r>
        <w:rPr>
          <w:rFonts w:ascii="Arial MT" w:hAnsi="Arial MT"/>
          <w:sz w:val="20"/>
        </w:rPr>
        <w:t>Zanella,</w:t>
      </w:r>
      <w:r>
        <w:rPr>
          <w:rFonts w:ascii="Arial MT" w:hAnsi="Arial MT"/>
          <w:spacing w:val="-1"/>
          <w:sz w:val="20"/>
        </w:rPr>
        <w:t xml:space="preserve"> </w:t>
      </w:r>
      <w:r>
        <w:rPr>
          <w:rFonts w:ascii="Arial MT" w:hAnsi="Arial MT"/>
          <w:sz w:val="20"/>
        </w:rPr>
        <w:t>A.,</w:t>
      </w:r>
      <w:r>
        <w:rPr>
          <w:rFonts w:ascii="Arial MT" w:hAnsi="Arial MT"/>
          <w:spacing w:val="-4"/>
          <w:sz w:val="20"/>
        </w:rPr>
        <w:t xml:space="preserve"> </w:t>
      </w:r>
      <w:r>
        <w:rPr>
          <w:rFonts w:ascii="Arial MT" w:hAnsi="Arial MT"/>
          <w:sz w:val="20"/>
        </w:rPr>
        <w:t>Bui,</w:t>
      </w:r>
      <w:r>
        <w:rPr>
          <w:rFonts w:ascii="Arial MT" w:hAnsi="Arial MT"/>
          <w:spacing w:val="-3"/>
          <w:sz w:val="20"/>
        </w:rPr>
        <w:t xml:space="preserve"> </w:t>
      </w:r>
      <w:r>
        <w:rPr>
          <w:rFonts w:ascii="Arial MT" w:hAnsi="Arial MT"/>
          <w:sz w:val="20"/>
        </w:rPr>
        <w:t>N.,</w:t>
      </w:r>
      <w:r>
        <w:rPr>
          <w:rFonts w:ascii="Arial MT" w:hAnsi="Arial MT"/>
          <w:spacing w:val="-6"/>
          <w:sz w:val="20"/>
        </w:rPr>
        <w:t xml:space="preserve"> </w:t>
      </w:r>
      <w:r>
        <w:rPr>
          <w:rFonts w:ascii="Arial MT" w:hAnsi="Arial MT"/>
          <w:sz w:val="20"/>
        </w:rPr>
        <w:t>Castellani,</w:t>
      </w:r>
      <w:r>
        <w:rPr>
          <w:rFonts w:ascii="Arial MT" w:hAnsi="Arial MT"/>
          <w:spacing w:val="-3"/>
          <w:sz w:val="20"/>
        </w:rPr>
        <w:t xml:space="preserve"> </w:t>
      </w:r>
      <w:r>
        <w:rPr>
          <w:rFonts w:ascii="Arial MT" w:hAnsi="Arial MT"/>
          <w:sz w:val="20"/>
        </w:rPr>
        <w:t>A.,</w:t>
      </w:r>
      <w:r>
        <w:rPr>
          <w:rFonts w:ascii="Arial MT" w:hAnsi="Arial MT"/>
          <w:spacing w:val="-3"/>
          <w:sz w:val="20"/>
        </w:rPr>
        <w:t xml:space="preserve"> </w:t>
      </w:r>
      <w:r>
        <w:rPr>
          <w:rFonts w:ascii="Arial MT" w:hAnsi="Arial MT"/>
          <w:sz w:val="20"/>
        </w:rPr>
        <w:t>Vangelista,</w:t>
      </w:r>
      <w:r>
        <w:rPr>
          <w:rFonts w:ascii="Arial MT" w:hAnsi="Arial MT"/>
          <w:spacing w:val="-1"/>
          <w:sz w:val="20"/>
        </w:rPr>
        <w:t xml:space="preserve"> </w:t>
      </w:r>
      <w:r>
        <w:rPr>
          <w:rFonts w:ascii="Arial MT" w:hAnsi="Arial MT"/>
          <w:sz w:val="20"/>
        </w:rPr>
        <w:t>L.,</w:t>
      </w:r>
      <w:r>
        <w:rPr>
          <w:rFonts w:ascii="Arial MT" w:hAnsi="Arial MT"/>
          <w:spacing w:val="-4"/>
          <w:sz w:val="20"/>
        </w:rPr>
        <w:t xml:space="preserve"> </w:t>
      </w:r>
      <w:r>
        <w:rPr>
          <w:rFonts w:ascii="Arial MT" w:hAnsi="Arial MT"/>
          <w:sz w:val="20"/>
        </w:rPr>
        <w:t>&amp;</w:t>
      </w:r>
      <w:r>
        <w:rPr>
          <w:rFonts w:ascii="Arial MT" w:hAnsi="Arial MT"/>
          <w:spacing w:val="-8"/>
          <w:sz w:val="20"/>
        </w:rPr>
        <w:t xml:space="preserve"> </w:t>
      </w:r>
      <w:r>
        <w:rPr>
          <w:rFonts w:ascii="Arial MT" w:hAnsi="Arial MT"/>
          <w:sz w:val="20"/>
        </w:rPr>
        <w:t>Zorzi,</w:t>
      </w:r>
      <w:r>
        <w:rPr>
          <w:rFonts w:ascii="Arial MT" w:hAnsi="Arial MT"/>
          <w:spacing w:val="-7"/>
          <w:sz w:val="20"/>
        </w:rPr>
        <w:t xml:space="preserve"> </w:t>
      </w:r>
      <w:r>
        <w:rPr>
          <w:rFonts w:ascii="Arial MT" w:hAnsi="Arial MT"/>
          <w:sz w:val="20"/>
        </w:rPr>
        <w:t>M.</w:t>
      </w:r>
      <w:r>
        <w:rPr>
          <w:rFonts w:ascii="Arial MT" w:hAnsi="Arial MT"/>
          <w:spacing w:val="-5"/>
          <w:sz w:val="20"/>
        </w:rPr>
        <w:t xml:space="preserve"> </w:t>
      </w:r>
      <w:r>
        <w:rPr>
          <w:rFonts w:ascii="Arial MT" w:hAnsi="Arial MT"/>
          <w:sz w:val="20"/>
        </w:rPr>
        <w:t>(2014).</w:t>
      </w:r>
      <w:r>
        <w:rPr>
          <w:rFonts w:ascii="Arial MT" w:hAnsi="Arial MT"/>
          <w:spacing w:val="-6"/>
          <w:sz w:val="20"/>
        </w:rPr>
        <w:t xml:space="preserve"> </w:t>
      </w:r>
      <w:r>
        <w:rPr>
          <w:rFonts w:ascii="Arial MT" w:hAnsi="Arial MT"/>
          <w:sz w:val="20"/>
        </w:rPr>
        <w:t>Internet</w:t>
      </w:r>
      <w:r>
        <w:rPr>
          <w:rFonts w:ascii="Arial MT" w:hAnsi="Arial MT"/>
          <w:spacing w:val="-3"/>
          <w:sz w:val="20"/>
        </w:rPr>
        <w:t xml:space="preserve"> </w:t>
      </w:r>
      <w:r>
        <w:rPr>
          <w:rFonts w:ascii="Arial MT" w:hAnsi="Arial MT"/>
          <w:sz w:val="20"/>
        </w:rPr>
        <w:t>of</w:t>
      </w:r>
      <w:r>
        <w:rPr>
          <w:rFonts w:ascii="Arial MT" w:hAnsi="Arial MT"/>
          <w:spacing w:val="-4"/>
          <w:sz w:val="20"/>
        </w:rPr>
        <w:t xml:space="preserve"> </w:t>
      </w:r>
      <w:r>
        <w:rPr>
          <w:rFonts w:ascii="Arial MT" w:hAnsi="Arial MT"/>
          <w:sz w:val="20"/>
        </w:rPr>
        <w:t>things</w:t>
      </w:r>
      <w:r>
        <w:rPr>
          <w:rFonts w:ascii="Arial MT" w:hAnsi="Arial MT"/>
          <w:spacing w:val="-11"/>
          <w:sz w:val="20"/>
        </w:rPr>
        <w:t xml:space="preserve"> </w:t>
      </w:r>
      <w:r>
        <w:rPr>
          <w:rFonts w:ascii="Arial MT" w:hAnsi="Arial MT"/>
          <w:sz w:val="20"/>
        </w:rPr>
        <w:t>for</w:t>
      </w:r>
      <w:r>
        <w:rPr>
          <w:rFonts w:ascii="Arial MT" w:hAnsi="Arial MT"/>
          <w:spacing w:val="-1"/>
          <w:sz w:val="20"/>
        </w:rPr>
        <w:t xml:space="preserve"> </w:t>
      </w:r>
      <w:r>
        <w:rPr>
          <w:rFonts w:ascii="Arial MT" w:hAnsi="Arial MT"/>
          <w:sz w:val="20"/>
        </w:rPr>
        <w:t>smart</w:t>
      </w:r>
      <w:r>
        <w:rPr>
          <w:rFonts w:ascii="Arial MT" w:hAnsi="Arial MT"/>
          <w:spacing w:val="-7"/>
          <w:sz w:val="20"/>
        </w:rPr>
        <w:t xml:space="preserve"> </w:t>
      </w:r>
      <w:r>
        <w:rPr>
          <w:rFonts w:ascii="Arial MT" w:hAnsi="Arial MT"/>
          <w:sz w:val="20"/>
        </w:rPr>
        <w:t>cities.</w:t>
      </w:r>
      <w:r>
        <w:rPr>
          <w:rFonts w:ascii="Arial MT" w:hAnsi="Arial MT"/>
          <w:spacing w:val="-53"/>
          <w:sz w:val="20"/>
        </w:rPr>
        <w:t xml:space="preserve"> </w:t>
      </w:r>
      <w:r>
        <w:rPr>
          <w:rFonts w:ascii="Arial MT" w:hAnsi="Arial MT"/>
          <w:sz w:val="20"/>
        </w:rPr>
        <w:t>IEEE</w:t>
      </w:r>
      <w:r>
        <w:rPr>
          <w:rFonts w:ascii="Arial MT" w:hAnsi="Arial MT"/>
          <w:spacing w:val="-2"/>
          <w:sz w:val="20"/>
        </w:rPr>
        <w:t xml:space="preserve"> </w:t>
      </w:r>
      <w:r>
        <w:rPr>
          <w:rFonts w:ascii="Arial MT" w:hAnsi="Arial MT"/>
          <w:sz w:val="20"/>
        </w:rPr>
        <w:t>Internet</w:t>
      </w:r>
      <w:r>
        <w:rPr>
          <w:rFonts w:ascii="Arial MT" w:hAnsi="Arial MT"/>
          <w:spacing w:val="-2"/>
          <w:sz w:val="20"/>
        </w:rPr>
        <w:t xml:space="preserve"> </w:t>
      </w:r>
      <w:r>
        <w:rPr>
          <w:rFonts w:ascii="Arial MT" w:hAnsi="Arial MT"/>
          <w:sz w:val="20"/>
        </w:rPr>
        <w:t>of</w:t>
      </w:r>
      <w:r>
        <w:rPr>
          <w:rFonts w:ascii="Arial MT" w:hAnsi="Arial MT"/>
          <w:spacing w:val="-2"/>
          <w:sz w:val="20"/>
        </w:rPr>
        <w:t xml:space="preserve"> </w:t>
      </w:r>
      <w:r>
        <w:rPr>
          <w:rFonts w:ascii="Arial MT" w:hAnsi="Arial MT"/>
          <w:sz w:val="20"/>
        </w:rPr>
        <w:t>Things Journal, 1(1),</w:t>
      </w:r>
      <w:r>
        <w:rPr>
          <w:rFonts w:ascii="Arial MT" w:hAnsi="Arial MT"/>
          <w:spacing w:val="-2"/>
          <w:sz w:val="20"/>
        </w:rPr>
        <w:t xml:space="preserve"> </w:t>
      </w:r>
      <w:r>
        <w:rPr>
          <w:rFonts w:ascii="Arial MT" w:hAnsi="Arial MT"/>
          <w:sz w:val="20"/>
        </w:rPr>
        <w:t>22</w:t>
      </w:r>
      <w:r>
        <w:rPr>
          <w:sz w:val="20"/>
        </w:rPr>
        <w:t>–</w:t>
      </w:r>
      <w:r>
        <w:rPr>
          <w:rFonts w:ascii="Arial MT" w:hAnsi="Arial MT"/>
          <w:sz w:val="20"/>
        </w:rPr>
        <w:t>32. https://doi.org/10.1109/JIOT.2014.2306328</w:t>
      </w:r>
    </w:p>
    <w:sectPr w:rsidR="007D20C2">
      <w:pgSz w:w="11920" w:h="16850"/>
      <w:pgMar w:top="1240" w:right="1200" w:bottom="1140" w:left="1220" w:header="0" w:footer="93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5CA04E" w14:textId="77777777" w:rsidR="00A853C6" w:rsidRDefault="00A853C6">
      <w:r>
        <w:separator/>
      </w:r>
    </w:p>
  </w:endnote>
  <w:endnote w:type="continuationSeparator" w:id="0">
    <w:p w14:paraId="75EE8B08" w14:textId="77777777" w:rsidR="00A853C6" w:rsidRDefault="00A853C6">
      <w:r>
        <w:continuationSeparator/>
      </w:r>
    </w:p>
  </w:endnote>
  <w:endnote w:type="continuationNotice" w:id="1">
    <w:p w14:paraId="75C9A180" w14:textId="77777777" w:rsidR="00A853C6" w:rsidRDefault="00A853C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D29B6F" w14:textId="7703668E" w:rsidR="007D20C2" w:rsidRDefault="00CA791D">
    <w:pPr>
      <w:pStyle w:val="BodyText"/>
      <w:spacing w:line="14" w:lineRule="auto"/>
      <w:rPr>
        <w:sz w:val="19"/>
      </w:rPr>
    </w:pPr>
    <w:r>
      <w:rPr>
        <w:noProof/>
      </w:rPr>
      <mc:AlternateContent>
        <mc:Choice Requires="wps">
          <w:drawing>
            <wp:anchor distT="0" distB="0" distL="114300" distR="114300" simplePos="0" relativeHeight="486817792" behindDoc="1" locked="0" layoutInCell="1" allowOverlap="1" wp14:anchorId="542A02E7" wp14:editId="37634965">
              <wp:simplePos x="0" y="0"/>
              <wp:positionH relativeFrom="page">
                <wp:posOffset>3954145</wp:posOffset>
              </wp:positionH>
              <wp:positionV relativeFrom="page">
                <wp:posOffset>8893175</wp:posOffset>
              </wp:positionV>
              <wp:extent cx="226060" cy="165735"/>
              <wp:effectExtent l="0" t="0" r="0" b="0"/>
              <wp:wrapNone/>
              <wp:docPr id="213263900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06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DADFE9" w14:textId="77777777" w:rsidR="007D20C2" w:rsidRDefault="00D260D4">
                          <w:pPr>
                            <w:spacing w:line="245" w:lineRule="exact"/>
                            <w:ind w:left="60"/>
                            <w:rPr>
                              <w:rFonts w:ascii="Calibri"/>
                            </w:rPr>
                          </w:pPr>
                          <w:r>
                            <w:fldChar w:fldCharType="begin"/>
                          </w:r>
                          <w:r>
                            <w:rPr>
                              <w:rFonts w:ascii="Calibri"/>
                              <w:color w:val="4F81BC"/>
                            </w:rPr>
                            <w:instrText xml:space="preserve"> PAGE  \* ROMAN </w:instrText>
                          </w:r>
                          <w:r>
                            <w:fldChar w:fldCharType="separate"/>
                          </w:r>
                          <w:r>
                            <w:t>VII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2A02E7" id="_x0000_t202" coordsize="21600,21600" o:spt="202" path="m,l,21600r21600,l21600,xe">
              <v:stroke joinstyle="miter"/>
              <v:path gradientshapeok="t" o:connecttype="rect"/>
            </v:shapetype>
            <v:shape id="Text Box 5" o:spid="_x0000_s1026" type="#_x0000_t202" style="position:absolute;margin-left:311.35pt;margin-top:700.25pt;width:17.8pt;height:13.05pt;z-index:-16498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" filled="f" stroked="f">
              <v:textbox inset="0,0,0,0">
                <w:txbxContent>
                  <w:p w14:paraId="64DADFE9" w14:textId="77777777" w:rsidR="007D20C2" w:rsidRDefault="00D260D4">
                    <w:pPr>
                      <w:spacing w:line="245" w:lineRule="exact"/>
                      <w:ind w:left="60"/>
                      <w:rPr>
                        <w:rFonts w:ascii="Calibri"/>
                      </w:rPr>
                    </w:pPr>
                    <w:r>
                      <w:fldChar w:fldCharType="begin"/>
                    </w:r>
                    <w:r>
                      <w:rPr>
                        <w:rFonts w:ascii="Calibri"/>
                        <w:color w:val="4F81BC"/>
                      </w:rPr>
                      <w:instrText xml:space="preserve"> PAGE  \* ROMAN </w:instrText>
                    </w:r>
                    <w:r>
                      <w:fldChar w:fldCharType="separate"/>
                    </w:r>
                    <w:r>
                      <w:t>VII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D114E4" w14:textId="050A1E5C" w:rsidR="007D20C2" w:rsidRDefault="00CA791D">
    <w:pPr>
      <w:pStyle w:val="BodyText"/>
      <w:spacing w:line="14" w:lineRule="auto"/>
      <w:rPr>
        <w:sz w:val="20"/>
      </w:rPr>
    </w:pPr>
    <w:r>
      <w:rPr>
        <w:noProof/>
      </w:rPr>
      <mc:AlternateContent>
        <mc:Choice Requires="wps">
          <w:drawing>
            <wp:anchor distT="0" distB="0" distL="114300" distR="114300" simplePos="0" relativeHeight="486818304" behindDoc="1" locked="0" layoutInCell="1" allowOverlap="1" wp14:anchorId="6ABE3700" wp14:editId="5ACCFCC6">
              <wp:simplePos x="0" y="0"/>
              <wp:positionH relativeFrom="page">
                <wp:posOffset>3997960</wp:posOffset>
              </wp:positionH>
              <wp:positionV relativeFrom="page">
                <wp:posOffset>8893175</wp:posOffset>
              </wp:positionV>
              <wp:extent cx="139700" cy="165735"/>
              <wp:effectExtent l="0" t="0" r="0" b="0"/>
              <wp:wrapNone/>
              <wp:docPr id="6965116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4A0F01" w14:textId="77777777" w:rsidR="007D20C2" w:rsidRDefault="00D260D4">
                          <w:pPr>
                            <w:spacing w:line="245" w:lineRule="exact"/>
                            <w:ind w:left="20"/>
                            <w:rPr>
                              <w:rFonts w:ascii="Calibri"/>
                            </w:rPr>
                          </w:pPr>
                          <w:r>
                            <w:rPr>
                              <w:rFonts w:ascii="Calibri"/>
                              <w:color w:val="4F81BC"/>
                            </w:rPr>
                            <w:t>VI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BE3700" id="_x0000_t202" coordsize="21600,21600" o:spt="202" path="m,l,21600r21600,l21600,xe">
              <v:stroke joinstyle="miter"/>
              <v:path gradientshapeok="t" o:connecttype="rect"/>
            </v:shapetype>
            <v:shape id="Text Box 4" o:spid="_x0000_s1027" type="#_x0000_t202" style="position:absolute;margin-left:314.8pt;margin-top:700.25pt;width:11pt;height:13.05pt;z-index:-16498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" filled="f" stroked="f">
              <v:textbox inset="0,0,0,0">
                <w:txbxContent>
                  <w:p w14:paraId="3A4A0F01" w14:textId="77777777" w:rsidR="007D20C2" w:rsidRDefault="00D260D4">
                    <w:pPr>
                      <w:spacing w:line="245" w:lineRule="exact"/>
                      <w:ind w:left="20"/>
                      <w:rPr>
                        <w:rFonts w:ascii="Calibri"/>
                      </w:rPr>
                    </w:pPr>
                    <w:r>
                      <w:rPr>
                        <w:rFonts w:ascii="Calibri"/>
                        <w:color w:val="4F81BC"/>
                      </w:rPr>
                      <w:t>VI</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248C49" w14:textId="6BE878D1" w:rsidR="007D20C2" w:rsidRDefault="00CA791D">
    <w:pPr>
      <w:pStyle w:val="BodyText"/>
      <w:spacing w:line="14" w:lineRule="auto"/>
      <w:rPr>
        <w:sz w:val="20"/>
      </w:rPr>
    </w:pPr>
    <w:r>
      <w:rPr>
        <w:noProof/>
      </w:rPr>
      <mc:AlternateContent>
        <mc:Choice Requires="wps">
          <w:drawing>
            <wp:anchor distT="0" distB="0" distL="114300" distR="114300" simplePos="0" relativeHeight="486818816" behindDoc="1" locked="0" layoutInCell="1" allowOverlap="1" wp14:anchorId="1E50E819" wp14:editId="2422F39C">
              <wp:simplePos x="0" y="0"/>
              <wp:positionH relativeFrom="page">
                <wp:posOffset>3975735</wp:posOffset>
              </wp:positionH>
              <wp:positionV relativeFrom="page">
                <wp:posOffset>8893175</wp:posOffset>
              </wp:positionV>
              <wp:extent cx="185420" cy="165735"/>
              <wp:effectExtent l="0" t="0" r="0" b="0"/>
              <wp:wrapNone/>
              <wp:docPr id="76269451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42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7C9547" w14:textId="77777777" w:rsidR="007D20C2" w:rsidRDefault="00D260D4">
                          <w:pPr>
                            <w:spacing w:line="245" w:lineRule="exact"/>
                            <w:ind w:left="60"/>
                            <w:rPr>
                              <w:rFonts w:ascii="Calibri"/>
                            </w:rPr>
                          </w:pPr>
                          <w:r>
                            <w:fldChar w:fldCharType="begin"/>
                          </w:r>
                          <w:r>
                            <w:rPr>
                              <w:rFonts w:ascii="Calibri"/>
                              <w:color w:val="4F81BC"/>
                            </w:rPr>
                            <w:instrText xml:space="preserve"> PAGE  \* ROMAN </w:instrText>
                          </w:r>
                          <w:r>
                            <w:fldChar w:fldCharType="separate"/>
                          </w:r>
                          <w:r>
                            <w:t>XI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50E819" id="_x0000_t202" coordsize="21600,21600" o:spt="202" path="m,l,21600r21600,l21600,xe">
              <v:stroke joinstyle="miter"/>
              <v:path gradientshapeok="t" o:connecttype="rect"/>
            </v:shapetype>
            <v:shape id="Text Box 3" o:spid="_x0000_s1028" type="#_x0000_t202" style="position:absolute;margin-left:313.05pt;margin-top:700.25pt;width:14.6pt;height:13.05pt;z-index:-16497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" filled="f" stroked="f">
              <v:textbox inset="0,0,0,0">
                <w:txbxContent>
                  <w:p w14:paraId="7D7C9547" w14:textId="77777777" w:rsidR="007D20C2" w:rsidRDefault="00D260D4">
                    <w:pPr>
                      <w:spacing w:line="245" w:lineRule="exact"/>
                      <w:ind w:left="60"/>
                      <w:rPr>
                        <w:rFonts w:ascii="Calibri"/>
                      </w:rPr>
                    </w:pPr>
                    <w:r>
                      <w:fldChar w:fldCharType="begin"/>
                    </w:r>
                    <w:r>
                      <w:rPr>
                        <w:rFonts w:ascii="Calibri"/>
                        <w:color w:val="4F81BC"/>
                      </w:rPr>
                      <w:instrText xml:space="preserve"> PAGE  \* ROMAN </w:instrText>
                    </w:r>
                    <w:r>
                      <w:fldChar w:fldCharType="separate"/>
                    </w:r>
                    <w:r>
                      <w:t>XI</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CE51D1" w14:textId="33193C0A" w:rsidR="007D20C2" w:rsidRDefault="00CA791D">
    <w:pPr>
      <w:pStyle w:val="BodyText"/>
      <w:spacing w:line="14" w:lineRule="auto"/>
      <w:rPr>
        <w:sz w:val="14"/>
      </w:rPr>
    </w:pPr>
    <w:r>
      <w:rPr>
        <w:noProof/>
      </w:rPr>
      <mc:AlternateContent>
        <mc:Choice Requires="wps">
          <w:drawing>
            <wp:anchor distT="0" distB="0" distL="114300" distR="114300" simplePos="0" relativeHeight="486819328" behindDoc="1" locked="0" layoutInCell="1" allowOverlap="1" wp14:anchorId="20E4CC8B" wp14:editId="5421E349">
              <wp:simplePos x="0" y="0"/>
              <wp:positionH relativeFrom="page">
                <wp:posOffset>3958590</wp:posOffset>
              </wp:positionH>
              <wp:positionV relativeFrom="page">
                <wp:posOffset>8893175</wp:posOffset>
              </wp:positionV>
              <wp:extent cx="219710" cy="165735"/>
              <wp:effectExtent l="0" t="0" r="0" b="0"/>
              <wp:wrapNone/>
              <wp:docPr id="73706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1B2FD7" w14:textId="77777777" w:rsidR="007D20C2" w:rsidRDefault="00D260D4">
                          <w:pPr>
                            <w:spacing w:line="245" w:lineRule="exact"/>
                            <w:ind w:left="60"/>
                            <w:rPr>
                              <w:rFonts w:ascii="Calibri"/>
                            </w:rPr>
                          </w:pPr>
                          <w:r>
                            <w:fldChar w:fldCharType="begin"/>
                          </w:r>
                          <w:r>
                            <w:rPr>
                              <w:rFonts w:ascii="Calibri"/>
                              <w:color w:val="4F81BC"/>
                            </w:rPr>
                            <w:instrText xml:space="preserve"> PAGE </w:instrText>
                          </w:r>
                          <w:r>
                            <w:fldChar w:fldCharType="separate"/>
                          </w:r>
                          <w:r>
                            <w:t>36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E4CC8B" id="_x0000_t202" coordsize="21600,21600" o:spt="202" path="m,l,21600r21600,l21600,xe">
              <v:stroke joinstyle="miter"/>
              <v:path gradientshapeok="t" o:connecttype="rect"/>
            </v:shapetype>
            <v:shape id="Text Box 2" o:spid="_x0000_s1029" type="#_x0000_t202" style="position:absolute;margin-left:311.7pt;margin-top:700.25pt;width:17.3pt;height:13.05pt;z-index:-1649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" filled="f" stroked="f">
              <v:textbox inset="0,0,0,0">
                <w:txbxContent>
                  <w:p w14:paraId="1F1B2FD7" w14:textId="77777777" w:rsidR="007D20C2" w:rsidRDefault="00D260D4">
                    <w:pPr>
                      <w:spacing w:line="245" w:lineRule="exact"/>
                      <w:ind w:left="60"/>
                      <w:rPr>
                        <w:rFonts w:ascii="Calibri"/>
                      </w:rPr>
                    </w:pPr>
                    <w:r>
                      <w:fldChar w:fldCharType="begin"/>
                    </w:r>
                    <w:r>
                      <w:rPr>
                        <w:rFonts w:ascii="Calibri"/>
                        <w:color w:val="4F81BC"/>
                      </w:rPr>
                      <w:instrText xml:space="preserve"> PAGE </w:instrText>
                    </w:r>
                    <w:r>
                      <w:fldChar w:fldCharType="separate"/>
                    </w:r>
                    <w:r>
                      <w:t>36</w:t>
                    </w:r>
                    <w: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B84817" w14:textId="782EB2DA" w:rsidR="00B33AFC" w:rsidRDefault="00CA791D">
    <w:pPr>
      <w:pStyle w:val="BodyText"/>
      <w:spacing w:line="14" w:lineRule="auto"/>
      <w:rPr>
        <w:sz w:val="14"/>
      </w:rPr>
    </w:pPr>
    <w:r>
      <w:rPr>
        <w:noProof/>
      </w:rPr>
      <mc:AlternateContent>
        <mc:Choice Requires="wps">
          <w:drawing>
            <wp:anchor distT="0" distB="0" distL="114300" distR="114300" simplePos="0" relativeHeight="486821888" behindDoc="1" locked="0" layoutInCell="1" allowOverlap="1" wp14:anchorId="30EE2481" wp14:editId="13853429">
              <wp:simplePos x="0" y="0"/>
              <wp:positionH relativeFrom="page">
                <wp:posOffset>3958590</wp:posOffset>
              </wp:positionH>
              <wp:positionV relativeFrom="page">
                <wp:posOffset>8893175</wp:posOffset>
              </wp:positionV>
              <wp:extent cx="219710" cy="165735"/>
              <wp:effectExtent l="0" t="0" r="0" b="0"/>
              <wp:wrapNone/>
              <wp:docPr id="1854623900"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FB3930" w14:textId="77777777" w:rsidR="00B33AFC" w:rsidRDefault="00B33AFC">
                          <w:pPr>
                            <w:spacing w:line="245" w:lineRule="exact"/>
                            <w:ind w:left="60"/>
                            <w:rPr>
                              <w:rFonts w:ascii="Calibri"/>
                            </w:rPr>
                          </w:pPr>
                          <w:r>
                            <w:fldChar w:fldCharType="begin"/>
                          </w:r>
                          <w:r>
                            <w:rPr>
                              <w:rFonts w:ascii="Calibri"/>
                              <w:color w:val="4F81BC"/>
                            </w:rPr>
                            <w:instrText xml:space="preserve"> PAGE </w:instrText>
                          </w:r>
                          <w:r>
                            <w:fldChar w:fldCharType="separate"/>
                          </w:r>
                          <w:r>
                            <w:t>36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EE2481" id="_x0000_t202" coordsize="21600,21600" o:spt="202" path="m,l,21600r21600,l21600,xe">
              <v:stroke joinstyle="miter"/>
              <v:path gradientshapeok="t" o:connecttype="rect"/>
            </v:shapetype>
            <v:shape id="Text Box 11" o:spid="_x0000_s1030" type="#_x0000_t202" style="position:absolute;margin-left:311.7pt;margin-top:700.25pt;width:17.3pt;height:13.05pt;z-index:-16494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" filled="f" stroked="f">
              <v:textbox inset="0,0,0,0">
                <w:txbxContent>
                  <w:p w14:paraId="3AFB3930" w14:textId="77777777" w:rsidR="00B33AFC" w:rsidRDefault="00B33AFC">
                    <w:pPr>
                      <w:spacing w:line="245" w:lineRule="exact"/>
                      <w:ind w:left="60"/>
                      <w:rPr>
                        <w:rFonts w:ascii="Calibri"/>
                      </w:rPr>
                    </w:pPr>
                    <w:r>
                      <w:fldChar w:fldCharType="begin"/>
                    </w:r>
                    <w:r>
                      <w:rPr>
                        <w:rFonts w:ascii="Calibri"/>
                        <w:color w:val="4F81BC"/>
                      </w:rPr>
                      <w:instrText xml:space="preserve"> PAGE </w:instrText>
                    </w:r>
                    <w:r>
                      <w:fldChar w:fldCharType="separate"/>
                    </w:r>
                    <w:r>
                      <w:t>36</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9718F7" w14:textId="77777777" w:rsidR="00A853C6" w:rsidRDefault="00A853C6">
      <w:r>
        <w:separator/>
      </w:r>
    </w:p>
  </w:footnote>
  <w:footnote w:type="continuationSeparator" w:id="0">
    <w:p w14:paraId="11D0289C" w14:textId="77777777" w:rsidR="00A853C6" w:rsidRDefault="00A853C6">
      <w:r>
        <w:continuationSeparator/>
      </w:r>
    </w:p>
  </w:footnote>
  <w:footnote w:type="continuationNotice" w:id="1">
    <w:p w14:paraId="53AD1485" w14:textId="77777777" w:rsidR="00A853C6" w:rsidRDefault="00A853C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FD00C8"/>
    <w:multiLevelType w:val="multilevel"/>
    <w:tmpl w:val="33280990"/>
    <w:lvl w:ilvl="0">
      <w:start w:val="7"/>
      <w:numFmt w:val="decimal"/>
      <w:lvlText w:val="%1"/>
      <w:lvlJc w:val="left"/>
      <w:pPr>
        <w:ind w:left="810" w:hanging="603"/>
      </w:pPr>
      <w:rPr>
        <w:rFonts w:hint="default"/>
        <w:lang w:val="en-US" w:eastAsia="en-US" w:bidi="ar-SA"/>
      </w:rPr>
    </w:lvl>
    <w:lvl w:ilvl="1">
      <w:start w:val="3"/>
      <w:numFmt w:val="decimal"/>
      <w:lvlText w:val="%1.%2"/>
      <w:lvlJc w:val="left"/>
      <w:pPr>
        <w:ind w:left="810" w:hanging="603"/>
      </w:pPr>
      <w:rPr>
        <w:rFonts w:hint="default"/>
        <w:lang w:val="en-US" w:eastAsia="en-US" w:bidi="ar-SA"/>
      </w:rPr>
    </w:lvl>
    <w:lvl w:ilvl="2">
      <w:start w:val="1"/>
      <w:numFmt w:val="decimal"/>
      <w:lvlText w:val="%1.%2.%3."/>
      <w:lvlJc w:val="left"/>
      <w:pPr>
        <w:ind w:left="810" w:hanging="603"/>
      </w:pPr>
      <w:rPr>
        <w:rFonts w:ascii="Times New Roman" w:eastAsia="Times New Roman" w:hAnsi="Times New Roman" w:cs="Times New Roman" w:hint="default"/>
        <w:b/>
        <w:bCs/>
        <w:spacing w:val="-5"/>
        <w:w w:val="100"/>
        <w:sz w:val="24"/>
        <w:szCs w:val="24"/>
        <w:lang w:val="en-US" w:eastAsia="en-US" w:bidi="ar-SA"/>
      </w:rPr>
    </w:lvl>
    <w:lvl w:ilvl="3">
      <w:numFmt w:val="bullet"/>
      <w:lvlText w:val="•"/>
      <w:lvlJc w:val="left"/>
      <w:pPr>
        <w:ind w:left="3421" w:hanging="603"/>
      </w:pPr>
      <w:rPr>
        <w:rFonts w:hint="default"/>
        <w:lang w:val="en-US" w:eastAsia="en-US" w:bidi="ar-SA"/>
      </w:rPr>
    </w:lvl>
    <w:lvl w:ilvl="4">
      <w:numFmt w:val="bullet"/>
      <w:lvlText w:val="•"/>
      <w:lvlJc w:val="left"/>
      <w:pPr>
        <w:ind w:left="4288" w:hanging="603"/>
      </w:pPr>
      <w:rPr>
        <w:rFonts w:hint="default"/>
        <w:lang w:val="en-US" w:eastAsia="en-US" w:bidi="ar-SA"/>
      </w:rPr>
    </w:lvl>
    <w:lvl w:ilvl="5">
      <w:numFmt w:val="bullet"/>
      <w:lvlText w:val="•"/>
      <w:lvlJc w:val="left"/>
      <w:pPr>
        <w:ind w:left="5155" w:hanging="603"/>
      </w:pPr>
      <w:rPr>
        <w:rFonts w:hint="default"/>
        <w:lang w:val="en-US" w:eastAsia="en-US" w:bidi="ar-SA"/>
      </w:rPr>
    </w:lvl>
    <w:lvl w:ilvl="6">
      <w:numFmt w:val="bullet"/>
      <w:lvlText w:val="•"/>
      <w:lvlJc w:val="left"/>
      <w:pPr>
        <w:ind w:left="6022" w:hanging="603"/>
      </w:pPr>
      <w:rPr>
        <w:rFonts w:hint="default"/>
        <w:lang w:val="en-US" w:eastAsia="en-US" w:bidi="ar-SA"/>
      </w:rPr>
    </w:lvl>
    <w:lvl w:ilvl="7">
      <w:numFmt w:val="bullet"/>
      <w:lvlText w:val="•"/>
      <w:lvlJc w:val="left"/>
      <w:pPr>
        <w:ind w:left="6889" w:hanging="603"/>
      </w:pPr>
      <w:rPr>
        <w:rFonts w:hint="default"/>
        <w:lang w:val="en-US" w:eastAsia="en-US" w:bidi="ar-SA"/>
      </w:rPr>
    </w:lvl>
    <w:lvl w:ilvl="8">
      <w:numFmt w:val="bullet"/>
      <w:lvlText w:val="•"/>
      <w:lvlJc w:val="left"/>
      <w:pPr>
        <w:ind w:left="7756" w:hanging="603"/>
      </w:pPr>
      <w:rPr>
        <w:rFonts w:hint="default"/>
        <w:lang w:val="en-US" w:eastAsia="en-US" w:bidi="ar-SA"/>
      </w:rPr>
    </w:lvl>
  </w:abstractNum>
  <w:abstractNum w:abstractNumId="1" w15:restartNumberingAfterBreak="0">
    <w:nsid w:val="10F83883"/>
    <w:multiLevelType w:val="multilevel"/>
    <w:tmpl w:val="6E78592A"/>
    <w:lvl w:ilvl="0">
      <w:start w:val="1"/>
      <w:numFmt w:val="decimal"/>
      <w:lvlText w:val="%1"/>
      <w:lvlJc w:val="left"/>
      <w:pPr>
        <w:ind w:left="360" w:hanging="360"/>
      </w:pPr>
      <w:rPr>
        <w:rFonts w:hint="default"/>
      </w:rPr>
    </w:lvl>
    <w:lvl w:ilvl="1">
      <w:start w:val="3"/>
      <w:numFmt w:val="decimal"/>
      <w:lvlText w:val="%1.%2"/>
      <w:lvlJc w:val="left"/>
      <w:pPr>
        <w:ind w:left="540"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2" w15:restartNumberingAfterBreak="0">
    <w:nsid w:val="138B6F52"/>
    <w:multiLevelType w:val="multilevel"/>
    <w:tmpl w:val="DD28C1BC"/>
    <w:lvl w:ilvl="0">
      <w:start w:val="7"/>
      <w:numFmt w:val="decimal"/>
      <w:lvlText w:val="%1"/>
      <w:lvlJc w:val="left"/>
      <w:pPr>
        <w:ind w:left="1324" w:hanging="1104"/>
      </w:pPr>
      <w:rPr>
        <w:rFonts w:hint="default"/>
        <w:lang w:val="en-US" w:eastAsia="en-US" w:bidi="ar-SA"/>
      </w:rPr>
    </w:lvl>
    <w:lvl w:ilvl="1">
      <w:start w:val="1"/>
      <w:numFmt w:val="decimal"/>
      <w:lvlText w:val="%1.%2."/>
      <w:lvlJc w:val="left"/>
      <w:pPr>
        <w:ind w:left="1324" w:hanging="1104"/>
      </w:pPr>
      <w:rPr>
        <w:rFonts w:ascii="Arial MT" w:eastAsia="Arial MT" w:hAnsi="Arial MT" w:cs="Arial MT" w:hint="default"/>
        <w:spacing w:val="-3"/>
        <w:w w:val="99"/>
        <w:sz w:val="20"/>
        <w:szCs w:val="20"/>
        <w:lang w:val="en-US" w:eastAsia="en-US" w:bidi="ar-SA"/>
      </w:rPr>
    </w:lvl>
    <w:lvl w:ilvl="2">
      <w:start w:val="1"/>
      <w:numFmt w:val="decimal"/>
      <w:lvlText w:val="%1.%2.%3."/>
      <w:lvlJc w:val="left"/>
      <w:pPr>
        <w:ind w:left="1324" w:hanging="1104"/>
      </w:pPr>
      <w:rPr>
        <w:rFonts w:ascii="Arial MT" w:eastAsia="Arial MT" w:hAnsi="Arial MT" w:cs="Arial MT" w:hint="default"/>
        <w:spacing w:val="-3"/>
        <w:w w:val="99"/>
        <w:sz w:val="20"/>
        <w:szCs w:val="20"/>
        <w:lang w:val="en-US" w:eastAsia="en-US" w:bidi="ar-SA"/>
      </w:rPr>
    </w:lvl>
    <w:lvl w:ilvl="3">
      <w:numFmt w:val="bullet"/>
      <w:lvlText w:val="•"/>
      <w:lvlJc w:val="left"/>
      <w:pPr>
        <w:ind w:left="3771" w:hanging="1104"/>
      </w:pPr>
      <w:rPr>
        <w:rFonts w:hint="default"/>
        <w:lang w:val="en-US" w:eastAsia="en-US" w:bidi="ar-SA"/>
      </w:rPr>
    </w:lvl>
    <w:lvl w:ilvl="4">
      <w:numFmt w:val="bullet"/>
      <w:lvlText w:val="•"/>
      <w:lvlJc w:val="left"/>
      <w:pPr>
        <w:ind w:left="4588" w:hanging="1104"/>
      </w:pPr>
      <w:rPr>
        <w:rFonts w:hint="default"/>
        <w:lang w:val="en-US" w:eastAsia="en-US" w:bidi="ar-SA"/>
      </w:rPr>
    </w:lvl>
    <w:lvl w:ilvl="5">
      <w:numFmt w:val="bullet"/>
      <w:lvlText w:val="•"/>
      <w:lvlJc w:val="left"/>
      <w:pPr>
        <w:ind w:left="5405" w:hanging="1104"/>
      </w:pPr>
      <w:rPr>
        <w:rFonts w:hint="default"/>
        <w:lang w:val="en-US" w:eastAsia="en-US" w:bidi="ar-SA"/>
      </w:rPr>
    </w:lvl>
    <w:lvl w:ilvl="6">
      <w:numFmt w:val="bullet"/>
      <w:lvlText w:val="•"/>
      <w:lvlJc w:val="left"/>
      <w:pPr>
        <w:ind w:left="6222" w:hanging="1104"/>
      </w:pPr>
      <w:rPr>
        <w:rFonts w:hint="default"/>
        <w:lang w:val="en-US" w:eastAsia="en-US" w:bidi="ar-SA"/>
      </w:rPr>
    </w:lvl>
    <w:lvl w:ilvl="7">
      <w:numFmt w:val="bullet"/>
      <w:lvlText w:val="•"/>
      <w:lvlJc w:val="left"/>
      <w:pPr>
        <w:ind w:left="7039" w:hanging="1104"/>
      </w:pPr>
      <w:rPr>
        <w:rFonts w:hint="default"/>
        <w:lang w:val="en-US" w:eastAsia="en-US" w:bidi="ar-SA"/>
      </w:rPr>
    </w:lvl>
    <w:lvl w:ilvl="8">
      <w:numFmt w:val="bullet"/>
      <w:lvlText w:val="•"/>
      <w:lvlJc w:val="left"/>
      <w:pPr>
        <w:ind w:left="7856" w:hanging="1104"/>
      </w:pPr>
      <w:rPr>
        <w:rFonts w:hint="default"/>
        <w:lang w:val="en-US" w:eastAsia="en-US" w:bidi="ar-SA"/>
      </w:rPr>
    </w:lvl>
  </w:abstractNum>
  <w:abstractNum w:abstractNumId="3" w15:restartNumberingAfterBreak="0">
    <w:nsid w:val="14054AC1"/>
    <w:multiLevelType w:val="multilevel"/>
    <w:tmpl w:val="40F0BF28"/>
    <w:lvl w:ilvl="0">
      <w:start w:val="8"/>
      <w:numFmt w:val="decimal"/>
      <w:lvlText w:val="%1"/>
      <w:lvlJc w:val="left"/>
      <w:pPr>
        <w:ind w:left="839" w:hanging="622"/>
      </w:pPr>
      <w:rPr>
        <w:rFonts w:hint="default"/>
        <w:lang w:val="en-US" w:eastAsia="en-US" w:bidi="ar-SA"/>
      </w:rPr>
    </w:lvl>
    <w:lvl w:ilvl="1">
      <w:start w:val="1"/>
      <w:numFmt w:val="decimal"/>
      <w:lvlText w:val="%1.%2"/>
      <w:lvlJc w:val="left"/>
      <w:pPr>
        <w:ind w:left="839" w:hanging="622"/>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940" w:hanging="360"/>
      </w:pPr>
      <w:rPr>
        <w:rFonts w:ascii="Symbol" w:eastAsia="Symbol" w:hAnsi="Symbol" w:cs="Symbol" w:hint="default"/>
        <w:w w:val="100"/>
        <w:sz w:val="24"/>
        <w:szCs w:val="24"/>
        <w:lang w:val="en-US" w:eastAsia="en-US" w:bidi="ar-SA"/>
      </w:rPr>
    </w:lvl>
    <w:lvl w:ilvl="3">
      <w:numFmt w:val="bullet"/>
      <w:lvlText w:val=""/>
      <w:lvlJc w:val="left"/>
      <w:pPr>
        <w:ind w:left="940" w:hanging="360"/>
      </w:pPr>
      <w:rPr>
        <w:rFonts w:ascii="Symbol" w:eastAsia="Symbol" w:hAnsi="Symbol" w:cs="Symbol" w:hint="default"/>
        <w:w w:val="100"/>
        <w:sz w:val="24"/>
        <w:szCs w:val="24"/>
        <w:lang w:val="en-US" w:eastAsia="en-US" w:bidi="ar-SA"/>
      </w:rPr>
    </w:lvl>
    <w:lvl w:ilvl="4">
      <w:numFmt w:val="bullet"/>
      <w:lvlText w:val="•"/>
      <w:lvlJc w:val="left"/>
      <w:pPr>
        <w:ind w:left="3790" w:hanging="360"/>
      </w:pPr>
      <w:rPr>
        <w:rFonts w:hint="default"/>
        <w:lang w:val="en-US" w:eastAsia="en-US" w:bidi="ar-SA"/>
      </w:rPr>
    </w:lvl>
    <w:lvl w:ilvl="5">
      <w:numFmt w:val="bullet"/>
      <w:lvlText w:val="•"/>
      <w:lvlJc w:val="left"/>
      <w:pPr>
        <w:ind w:left="4740" w:hanging="360"/>
      </w:pPr>
      <w:rPr>
        <w:rFonts w:hint="default"/>
        <w:lang w:val="en-US" w:eastAsia="en-US" w:bidi="ar-SA"/>
      </w:rPr>
    </w:lvl>
    <w:lvl w:ilvl="6">
      <w:numFmt w:val="bullet"/>
      <w:lvlText w:val="•"/>
      <w:lvlJc w:val="left"/>
      <w:pPr>
        <w:ind w:left="5690" w:hanging="360"/>
      </w:pPr>
      <w:rPr>
        <w:rFonts w:hint="default"/>
        <w:lang w:val="en-US" w:eastAsia="en-US" w:bidi="ar-SA"/>
      </w:rPr>
    </w:lvl>
    <w:lvl w:ilvl="7">
      <w:numFmt w:val="bullet"/>
      <w:lvlText w:val="•"/>
      <w:lvlJc w:val="left"/>
      <w:pPr>
        <w:ind w:left="6640" w:hanging="360"/>
      </w:pPr>
      <w:rPr>
        <w:rFonts w:hint="default"/>
        <w:lang w:val="en-US" w:eastAsia="en-US" w:bidi="ar-SA"/>
      </w:rPr>
    </w:lvl>
    <w:lvl w:ilvl="8">
      <w:numFmt w:val="bullet"/>
      <w:lvlText w:val="•"/>
      <w:lvlJc w:val="left"/>
      <w:pPr>
        <w:ind w:left="7590" w:hanging="360"/>
      </w:pPr>
      <w:rPr>
        <w:rFonts w:hint="default"/>
        <w:lang w:val="en-US" w:eastAsia="en-US" w:bidi="ar-SA"/>
      </w:rPr>
    </w:lvl>
  </w:abstractNum>
  <w:abstractNum w:abstractNumId="4" w15:restartNumberingAfterBreak="0">
    <w:nsid w:val="188F5080"/>
    <w:multiLevelType w:val="multilevel"/>
    <w:tmpl w:val="21E84D5C"/>
    <w:lvl w:ilvl="0">
      <w:start w:val="2"/>
      <w:numFmt w:val="decimal"/>
      <w:lvlText w:val="%1"/>
      <w:lvlJc w:val="left"/>
      <w:pPr>
        <w:ind w:left="502" w:hanging="360"/>
      </w:pPr>
      <w:rPr>
        <w:rFonts w:hint="default"/>
        <w:lang w:val="en-US" w:eastAsia="en-US" w:bidi="ar-SA"/>
      </w:rPr>
    </w:lvl>
    <w:lvl w:ilvl="1">
      <w:start w:val="1"/>
      <w:numFmt w:val="decimal"/>
      <w:lvlText w:val="%1.%2"/>
      <w:lvlJc w:val="left"/>
      <w:pPr>
        <w:ind w:left="502" w:hanging="360"/>
      </w:pPr>
      <w:rPr>
        <w:rFonts w:ascii="Times New Roman" w:eastAsia="Times New Roman" w:hAnsi="Times New Roman" w:cs="Times New Roman" w:hint="default"/>
        <w:b/>
        <w:bCs/>
        <w:w w:val="100"/>
        <w:sz w:val="24"/>
        <w:szCs w:val="24"/>
        <w:lang w:val="en-US" w:eastAsia="en-US" w:bidi="ar-SA"/>
      </w:rPr>
    </w:lvl>
    <w:lvl w:ilvl="2">
      <w:start w:val="1"/>
      <w:numFmt w:val="decimal"/>
      <w:lvlText w:val="%3."/>
      <w:lvlJc w:val="left"/>
      <w:pPr>
        <w:ind w:left="862"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824" w:hanging="360"/>
      </w:pPr>
      <w:rPr>
        <w:rFonts w:hint="default"/>
        <w:lang w:val="en-US" w:eastAsia="en-US" w:bidi="ar-SA"/>
      </w:rPr>
    </w:lvl>
    <w:lvl w:ilvl="4">
      <w:numFmt w:val="bullet"/>
      <w:lvlText w:val="•"/>
      <w:lvlJc w:val="left"/>
      <w:pPr>
        <w:ind w:left="3806" w:hanging="360"/>
      </w:pPr>
      <w:rPr>
        <w:rFonts w:hint="default"/>
        <w:lang w:val="en-US" w:eastAsia="en-US" w:bidi="ar-SA"/>
      </w:rPr>
    </w:lvl>
    <w:lvl w:ilvl="5">
      <w:numFmt w:val="bullet"/>
      <w:lvlText w:val="•"/>
      <w:lvlJc w:val="left"/>
      <w:pPr>
        <w:ind w:left="4788" w:hanging="360"/>
      </w:pPr>
      <w:rPr>
        <w:rFonts w:hint="default"/>
        <w:lang w:val="en-US" w:eastAsia="en-US" w:bidi="ar-SA"/>
      </w:rPr>
    </w:lvl>
    <w:lvl w:ilvl="6">
      <w:numFmt w:val="bullet"/>
      <w:lvlText w:val="•"/>
      <w:lvlJc w:val="left"/>
      <w:pPr>
        <w:ind w:left="5771" w:hanging="360"/>
      </w:pPr>
      <w:rPr>
        <w:rFonts w:hint="default"/>
        <w:lang w:val="en-US" w:eastAsia="en-US" w:bidi="ar-SA"/>
      </w:rPr>
    </w:lvl>
    <w:lvl w:ilvl="7">
      <w:numFmt w:val="bullet"/>
      <w:lvlText w:val="•"/>
      <w:lvlJc w:val="left"/>
      <w:pPr>
        <w:ind w:left="6753" w:hanging="360"/>
      </w:pPr>
      <w:rPr>
        <w:rFonts w:hint="default"/>
        <w:lang w:val="en-US" w:eastAsia="en-US" w:bidi="ar-SA"/>
      </w:rPr>
    </w:lvl>
    <w:lvl w:ilvl="8">
      <w:numFmt w:val="bullet"/>
      <w:lvlText w:val="•"/>
      <w:lvlJc w:val="left"/>
      <w:pPr>
        <w:ind w:left="7735" w:hanging="360"/>
      </w:pPr>
      <w:rPr>
        <w:rFonts w:hint="default"/>
        <w:lang w:val="en-US" w:eastAsia="en-US" w:bidi="ar-SA"/>
      </w:rPr>
    </w:lvl>
  </w:abstractNum>
  <w:abstractNum w:abstractNumId="5" w15:restartNumberingAfterBreak="0">
    <w:nsid w:val="20C61485"/>
    <w:multiLevelType w:val="hybridMultilevel"/>
    <w:tmpl w:val="D3B8B718"/>
    <w:lvl w:ilvl="0" w:tplc="BB2890DE">
      <w:start w:val="28"/>
      <w:numFmt w:val="decimal"/>
      <w:lvlText w:val="%1."/>
      <w:lvlJc w:val="left"/>
      <w:pPr>
        <w:ind w:left="862" w:hanging="360"/>
      </w:pPr>
      <w:rPr>
        <w:rFonts w:ascii="Times New Roman" w:eastAsia="Times New Roman" w:hAnsi="Times New Roman" w:cs="Times New Roman" w:hint="default"/>
        <w:w w:val="100"/>
        <w:sz w:val="24"/>
        <w:szCs w:val="24"/>
        <w:lang w:val="en-US" w:eastAsia="en-US" w:bidi="ar-SA"/>
      </w:rPr>
    </w:lvl>
    <w:lvl w:ilvl="1" w:tplc="058E5BFE">
      <w:numFmt w:val="bullet"/>
      <w:lvlText w:val="•"/>
      <w:lvlJc w:val="left"/>
      <w:pPr>
        <w:ind w:left="1744" w:hanging="360"/>
      </w:pPr>
      <w:rPr>
        <w:rFonts w:hint="default"/>
        <w:lang w:val="en-US" w:eastAsia="en-US" w:bidi="ar-SA"/>
      </w:rPr>
    </w:lvl>
    <w:lvl w:ilvl="2" w:tplc="AB6E0EF8">
      <w:numFmt w:val="bullet"/>
      <w:lvlText w:val="•"/>
      <w:lvlJc w:val="left"/>
      <w:pPr>
        <w:ind w:left="2628" w:hanging="360"/>
      </w:pPr>
      <w:rPr>
        <w:rFonts w:hint="default"/>
        <w:lang w:val="en-US" w:eastAsia="en-US" w:bidi="ar-SA"/>
      </w:rPr>
    </w:lvl>
    <w:lvl w:ilvl="3" w:tplc="A3F8CAB0">
      <w:numFmt w:val="bullet"/>
      <w:lvlText w:val="•"/>
      <w:lvlJc w:val="left"/>
      <w:pPr>
        <w:ind w:left="3512" w:hanging="360"/>
      </w:pPr>
      <w:rPr>
        <w:rFonts w:hint="default"/>
        <w:lang w:val="en-US" w:eastAsia="en-US" w:bidi="ar-SA"/>
      </w:rPr>
    </w:lvl>
    <w:lvl w:ilvl="4" w:tplc="39166FD2">
      <w:numFmt w:val="bullet"/>
      <w:lvlText w:val="•"/>
      <w:lvlJc w:val="left"/>
      <w:pPr>
        <w:ind w:left="4396" w:hanging="360"/>
      </w:pPr>
      <w:rPr>
        <w:rFonts w:hint="default"/>
        <w:lang w:val="en-US" w:eastAsia="en-US" w:bidi="ar-SA"/>
      </w:rPr>
    </w:lvl>
    <w:lvl w:ilvl="5" w:tplc="23E45236">
      <w:numFmt w:val="bullet"/>
      <w:lvlText w:val="•"/>
      <w:lvlJc w:val="left"/>
      <w:pPr>
        <w:ind w:left="5280" w:hanging="360"/>
      </w:pPr>
      <w:rPr>
        <w:rFonts w:hint="default"/>
        <w:lang w:val="en-US" w:eastAsia="en-US" w:bidi="ar-SA"/>
      </w:rPr>
    </w:lvl>
    <w:lvl w:ilvl="6" w:tplc="5596B1E4">
      <w:numFmt w:val="bullet"/>
      <w:lvlText w:val="•"/>
      <w:lvlJc w:val="left"/>
      <w:pPr>
        <w:ind w:left="6164" w:hanging="360"/>
      </w:pPr>
      <w:rPr>
        <w:rFonts w:hint="default"/>
        <w:lang w:val="en-US" w:eastAsia="en-US" w:bidi="ar-SA"/>
      </w:rPr>
    </w:lvl>
    <w:lvl w:ilvl="7" w:tplc="F90E39CE">
      <w:numFmt w:val="bullet"/>
      <w:lvlText w:val="•"/>
      <w:lvlJc w:val="left"/>
      <w:pPr>
        <w:ind w:left="7048" w:hanging="360"/>
      </w:pPr>
      <w:rPr>
        <w:rFonts w:hint="default"/>
        <w:lang w:val="en-US" w:eastAsia="en-US" w:bidi="ar-SA"/>
      </w:rPr>
    </w:lvl>
    <w:lvl w:ilvl="8" w:tplc="07000E38">
      <w:numFmt w:val="bullet"/>
      <w:lvlText w:val="•"/>
      <w:lvlJc w:val="left"/>
      <w:pPr>
        <w:ind w:left="7932" w:hanging="360"/>
      </w:pPr>
      <w:rPr>
        <w:rFonts w:hint="default"/>
        <w:lang w:val="en-US" w:eastAsia="en-US" w:bidi="ar-SA"/>
      </w:rPr>
    </w:lvl>
  </w:abstractNum>
  <w:abstractNum w:abstractNumId="6" w15:restartNumberingAfterBreak="0">
    <w:nsid w:val="253345EB"/>
    <w:multiLevelType w:val="multilevel"/>
    <w:tmpl w:val="1970284E"/>
    <w:lvl w:ilvl="0">
      <w:start w:val="6"/>
      <w:numFmt w:val="decimal"/>
      <w:lvlText w:val="%1"/>
      <w:lvlJc w:val="left"/>
      <w:pPr>
        <w:ind w:left="502" w:hanging="360"/>
      </w:pPr>
      <w:rPr>
        <w:rFonts w:hint="default"/>
        <w:lang w:val="en-US" w:eastAsia="en-US" w:bidi="ar-SA"/>
      </w:rPr>
    </w:lvl>
    <w:lvl w:ilvl="1">
      <w:start w:val="1"/>
      <w:numFmt w:val="decimal"/>
      <w:lvlText w:val="%1.%2"/>
      <w:lvlJc w:val="left"/>
      <w:pPr>
        <w:ind w:left="502" w:hanging="360"/>
      </w:pPr>
      <w:rPr>
        <w:rFonts w:ascii="Times New Roman" w:eastAsia="Times New Roman" w:hAnsi="Times New Roman" w:cs="Times New Roman" w:hint="default"/>
        <w:b/>
        <w:bCs/>
        <w:w w:val="100"/>
        <w:sz w:val="24"/>
        <w:szCs w:val="24"/>
        <w:lang w:val="en-US" w:eastAsia="en-US" w:bidi="ar-SA"/>
      </w:rPr>
    </w:lvl>
    <w:lvl w:ilvl="2">
      <w:start w:val="1"/>
      <w:numFmt w:val="decimal"/>
      <w:lvlText w:val="%3."/>
      <w:lvlJc w:val="left"/>
      <w:pPr>
        <w:ind w:left="862"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824" w:hanging="360"/>
      </w:pPr>
      <w:rPr>
        <w:rFonts w:hint="default"/>
        <w:lang w:val="en-US" w:eastAsia="en-US" w:bidi="ar-SA"/>
      </w:rPr>
    </w:lvl>
    <w:lvl w:ilvl="4">
      <w:numFmt w:val="bullet"/>
      <w:lvlText w:val="•"/>
      <w:lvlJc w:val="left"/>
      <w:pPr>
        <w:ind w:left="3806" w:hanging="360"/>
      </w:pPr>
      <w:rPr>
        <w:rFonts w:hint="default"/>
        <w:lang w:val="en-US" w:eastAsia="en-US" w:bidi="ar-SA"/>
      </w:rPr>
    </w:lvl>
    <w:lvl w:ilvl="5">
      <w:numFmt w:val="bullet"/>
      <w:lvlText w:val="•"/>
      <w:lvlJc w:val="left"/>
      <w:pPr>
        <w:ind w:left="4788" w:hanging="360"/>
      </w:pPr>
      <w:rPr>
        <w:rFonts w:hint="default"/>
        <w:lang w:val="en-US" w:eastAsia="en-US" w:bidi="ar-SA"/>
      </w:rPr>
    </w:lvl>
    <w:lvl w:ilvl="6">
      <w:numFmt w:val="bullet"/>
      <w:lvlText w:val="•"/>
      <w:lvlJc w:val="left"/>
      <w:pPr>
        <w:ind w:left="5771" w:hanging="360"/>
      </w:pPr>
      <w:rPr>
        <w:rFonts w:hint="default"/>
        <w:lang w:val="en-US" w:eastAsia="en-US" w:bidi="ar-SA"/>
      </w:rPr>
    </w:lvl>
    <w:lvl w:ilvl="7">
      <w:numFmt w:val="bullet"/>
      <w:lvlText w:val="•"/>
      <w:lvlJc w:val="left"/>
      <w:pPr>
        <w:ind w:left="6753" w:hanging="360"/>
      </w:pPr>
      <w:rPr>
        <w:rFonts w:hint="default"/>
        <w:lang w:val="en-US" w:eastAsia="en-US" w:bidi="ar-SA"/>
      </w:rPr>
    </w:lvl>
    <w:lvl w:ilvl="8">
      <w:numFmt w:val="bullet"/>
      <w:lvlText w:val="•"/>
      <w:lvlJc w:val="left"/>
      <w:pPr>
        <w:ind w:left="7735" w:hanging="360"/>
      </w:pPr>
      <w:rPr>
        <w:rFonts w:hint="default"/>
        <w:lang w:val="en-US" w:eastAsia="en-US" w:bidi="ar-SA"/>
      </w:rPr>
    </w:lvl>
  </w:abstractNum>
  <w:abstractNum w:abstractNumId="7" w15:restartNumberingAfterBreak="0">
    <w:nsid w:val="346659A0"/>
    <w:multiLevelType w:val="multilevel"/>
    <w:tmpl w:val="41721438"/>
    <w:lvl w:ilvl="0">
      <w:start w:val="1"/>
      <w:numFmt w:val="decimal"/>
      <w:lvlText w:val="%1"/>
      <w:lvlJc w:val="left"/>
      <w:pPr>
        <w:ind w:left="502" w:hanging="360"/>
      </w:pPr>
      <w:rPr>
        <w:rFonts w:hint="default"/>
        <w:lang w:val="en-US" w:eastAsia="en-US" w:bidi="ar-SA"/>
      </w:rPr>
    </w:lvl>
    <w:lvl w:ilvl="1">
      <w:start w:val="1"/>
      <w:numFmt w:val="decimal"/>
      <w:lvlText w:val="%1.%2"/>
      <w:lvlJc w:val="left"/>
      <w:pPr>
        <w:ind w:left="502" w:hanging="36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854" w:hanging="356"/>
      </w:pPr>
      <w:rPr>
        <w:rFonts w:ascii="Symbol" w:eastAsia="Symbol" w:hAnsi="Symbol" w:cs="Symbol" w:hint="default"/>
        <w:w w:val="100"/>
        <w:sz w:val="24"/>
        <w:szCs w:val="24"/>
        <w:lang w:val="en-US" w:eastAsia="en-US" w:bidi="ar-SA"/>
      </w:rPr>
    </w:lvl>
    <w:lvl w:ilvl="3">
      <w:numFmt w:val="bullet"/>
      <w:lvlText w:val="•"/>
      <w:lvlJc w:val="left"/>
      <w:pPr>
        <w:ind w:left="1071" w:hanging="356"/>
      </w:pPr>
      <w:rPr>
        <w:rFonts w:hint="default"/>
        <w:lang w:val="en-US" w:eastAsia="en-US" w:bidi="ar-SA"/>
      </w:rPr>
    </w:lvl>
    <w:lvl w:ilvl="4">
      <w:numFmt w:val="bullet"/>
      <w:lvlText w:val="•"/>
      <w:lvlJc w:val="left"/>
      <w:pPr>
        <w:ind w:left="1176" w:hanging="356"/>
      </w:pPr>
      <w:rPr>
        <w:rFonts w:hint="default"/>
        <w:lang w:val="en-US" w:eastAsia="en-US" w:bidi="ar-SA"/>
      </w:rPr>
    </w:lvl>
    <w:lvl w:ilvl="5">
      <w:numFmt w:val="bullet"/>
      <w:lvlText w:val="•"/>
      <w:lvlJc w:val="left"/>
      <w:pPr>
        <w:ind w:left="1282" w:hanging="356"/>
      </w:pPr>
      <w:rPr>
        <w:rFonts w:hint="default"/>
        <w:lang w:val="en-US" w:eastAsia="en-US" w:bidi="ar-SA"/>
      </w:rPr>
    </w:lvl>
    <w:lvl w:ilvl="6">
      <w:numFmt w:val="bullet"/>
      <w:lvlText w:val="•"/>
      <w:lvlJc w:val="left"/>
      <w:pPr>
        <w:ind w:left="1387" w:hanging="356"/>
      </w:pPr>
      <w:rPr>
        <w:rFonts w:hint="default"/>
        <w:lang w:val="en-US" w:eastAsia="en-US" w:bidi="ar-SA"/>
      </w:rPr>
    </w:lvl>
    <w:lvl w:ilvl="7">
      <w:numFmt w:val="bullet"/>
      <w:lvlText w:val="•"/>
      <w:lvlJc w:val="left"/>
      <w:pPr>
        <w:ind w:left="1493" w:hanging="356"/>
      </w:pPr>
      <w:rPr>
        <w:rFonts w:hint="default"/>
        <w:lang w:val="en-US" w:eastAsia="en-US" w:bidi="ar-SA"/>
      </w:rPr>
    </w:lvl>
    <w:lvl w:ilvl="8">
      <w:numFmt w:val="bullet"/>
      <w:lvlText w:val="•"/>
      <w:lvlJc w:val="left"/>
      <w:pPr>
        <w:ind w:left="1598" w:hanging="356"/>
      </w:pPr>
      <w:rPr>
        <w:rFonts w:hint="default"/>
        <w:lang w:val="en-US" w:eastAsia="en-US" w:bidi="ar-SA"/>
      </w:rPr>
    </w:lvl>
  </w:abstractNum>
  <w:abstractNum w:abstractNumId="8" w15:restartNumberingAfterBreak="0">
    <w:nsid w:val="3502588A"/>
    <w:multiLevelType w:val="hybridMultilevel"/>
    <w:tmpl w:val="D95C40C8"/>
    <w:lvl w:ilvl="0" w:tplc="8932D194">
      <w:start w:val="1"/>
      <w:numFmt w:val="decimal"/>
      <w:lvlText w:val="%1."/>
      <w:lvlJc w:val="left"/>
      <w:pPr>
        <w:ind w:left="862" w:hanging="363"/>
      </w:pPr>
      <w:rPr>
        <w:rFonts w:ascii="Times New Roman" w:eastAsia="Times New Roman" w:hAnsi="Times New Roman" w:cs="Times New Roman" w:hint="default"/>
        <w:w w:val="100"/>
        <w:sz w:val="24"/>
        <w:szCs w:val="24"/>
        <w:lang w:val="en-US" w:eastAsia="en-US" w:bidi="ar-SA"/>
      </w:rPr>
    </w:lvl>
    <w:lvl w:ilvl="1" w:tplc="CC382E44">
      <w:numFmt w:val="bullet"/>
      <w:lvlText w:val="•"/>
      <w:lvlJc w:val="left"/>
      <w:pPr>
        <w:ind w:left="1744" w:hanging="363"/>
      </w:pPr>
      <w:rPr>
        <w:rFonts w:hint="default"/>
        <w:lang w:val="en-US" w:eastAsia="en-US" w:bidi="ar-SA"/>
      </w:rPr>
    </w:lvl>
    <w:lvl w:ilvl="2" w:tplc="50C4F062">
      <w:numFmt w:val="bullet"/>
      <w:lvlText w:val="•"/>
      <w:lvlJc w:val="left"/>
      <w:pPr>
        <w:ind w:left="2628" w:hanging="363"/>
      </w:pPr>
      <w:rPr>
        <w:rFonts w:hint="default"/>
        <w:lang w:val="en-US" w:eastAsia="en-US" w:bidi="ar-SA"/>
      </w:rPr>
    </w:lvl>
    <w:lvl w:ilvl="3" w:tplc="8ED62690">
      <w:numFmt w:val="bullet"/>
      <w:lvlText w:val="•"/>
      <w:lvlJc w:val="left"/>
      <w:pPr>
        <w:ind w:left="3512" w:hanging="363"/>
      </w:pPr>
      <w:rPr>
        <w:rFonts w:hint="default"/>
        <w:lang w:val="en-US" w:eastAsia="en-US" w:bidi="ar-SA"/>
      </w:rPr>
    </w:lvl>
    <w:lvl w:ilvl="4" w:tplc="B8A0476C">
      <w:numFmt w:val="bullet"/>
      <w:lvlText w:val="•"/>
      <w:lvlJc w:val="left"/>
      <w:pPr>
        <w:ind w:left="4396" w:hanging="363"/>
      </w:pPr>
      <w:rPr>
        <w:rFonts w:hint="default"/>
        <w:lang w:val="en-US" w:eastAsia="en-US" w:bidi="ar-SA"/>
      </w:rPr>
    </w:lvl>
    <w:lvl w:ilvl="5" w:tplc="7FEC29A2">
      <w:numFmt w:val="bullet"/>
      <w:lvlText w:val="•"/>
      <w:lvlJc w:val="left"/>
      <w:pPr>
        <w:ind w:left="5280" w:hanging="363"/>
      </w:pPr>
      <w:rPr>
        <w:rFonts w:hint="default"/>
        <w:lang w:val="en-US" w:eastAsia="en-US" w:bidi="ar-SA"/>
      </w:rPr>
    </w:lvl>
    <w:lvl w:ilvl="6" w:tplc="709EBA72">
      <w:numFmt w:val="bullet"/>
      <w:lvlText w:val="•"/>
      <w:lvlJc w:val="left"/>
      <w:pPr>
        <w:ind w:left="6164" w:hanging="363"/>
      </w:pPr>
      <w:rPr>
        <w:rFonts w:hint="default"/>
        <w:lang w:val="en-US" w:eastAsia="en-US" w:bidi="ar-SA"/>
      </w:rPr>
    </w:lvl>
    <w:lvl w:ilvl="7" w:tplc="5D84E57C">
      <w:numFmt w:val="bullet"/>
      <w:lvlText w:val="•"/>
      <w:lvlJc w:val="left"/>
      <w:pPr>
        <w:ind w:left="7048" w:hanging="363"/>
      </w:pPr>
      <w:rPr>
        <w:rFonts w:hint="default"/>
        <w:lang w:val="en-US" w:eastAsia="en-US" w:bidi="ar-SA"/>
      </w:rPr>
    </w:lvl>
    <w:lvl w:ilvl="8" w:tplc="7696BD24">
      <w:numFmt w:val="bullet"/>
      <w:lvlText w:val="•"/>
      <w:lvlJc w:val="left"/>
      <w:pPr>
        <w:ind w:left="7932" w:hanging="363"/>
      </w:pPr>
      <w:rPr>
        <w:rFonts w:hint="default"/>
        <w:lang w:val="en-US" w:eastAsia="en-US" w:bidi="ar-SA"/>
      </w:rPr>
    </w:lvl>
  </w:abstractNum>
  <w:abstractNum w:abstractNumId="9" w15:restartNumberingAfterBreak="0">
    <w:nsid w:val="3B8C3070"/>
    <w:multiLevelType w:val="hybridMultilevel"/>
    <w:tmpl w:val="CE121CE8"/>
    <w:lvl w:ilvl="0" w:tplc="6F4AF562">
      <w:numFmt w:val="bullet"/>
      <w:lvlText w:val=""/>
      <w:lvlJc w:val="left"/>
      <w:pPr>
        <w:ind w:left="479" w:hanging="360"/>
      </w:pPr>
      <w:rPr>
        <w:rFonts w:ascii="Symbol" w:eastAsia="Symbol" w:hAnsi="Symbol" w:cs="Symbol" w:hint="default"/>
        <w:w w:val="100"/>
        <w:sz w:val="24"/>
        <w:szCs w:val="24"/>
        <w:lang w:val="en-US" w:eastAsia="en-US" w:bidi="ar-SA"/>
      </w:rPr>
    </w:lvl>
    <w:lvl w:ilvl="1" w:tplc="4C9C9006">
      <w:numFmt w:val="bullet"/>
      <w:lvlText w:val="•"/>
      <w:lvlJc w:val="left"/>
      <w:pPr>
        <w:ind w:left="1381" w:hanging="360"/>
      </w:pPr>
      <w:rPr>
        <w:rFonts w:hint="default"/>
        <w:lang w:val="en-US" w:eastAsia="en-US" w:bidi="ar-SA"/>
      </w:rPr>
    </w:lvl>
    <w:lvl w:ilvl="2" w:tplc="B98CAA96">
      <w:numFmt w:val="bullet"/>
      <w:lvlText w:val="•"/>
      <w:lvlJc w:val="left"/>
      <w:pPr>
        <w:ind w:left="2282" w:hanging="360"/>
      </w:pPr>
      <w:rPr>
        <w:rFonts w:hint="default"/>
        <w:lang w:val="en-US" w:eastAsia="en-US" w:bidi="ar-SA"/>
      </w:rPr>
    </w:lvl>
    <w:lvl w:ilvl="3" w:tplc="C7020CD0">
      <w:numFmt w:val="bullet"/>
      <w:lvlText w:val="•"/>
      <w:lvlJc w:val="left"/>
      <w:pPr>
        <w:ind w:left="3183" w:hanging="360"/>
      </w:pPr>
      <w:rPr>
        <w:rFonts w:hint="default"/>
        <w:lang w:val="en-US" w:eastAsia="en-US" w:bidi="ar-SA"/>
      </w:rPr>
    </w:lvl>
    <w:lvl w:ilvl="4" w:tplc="F2B6D516">
      <w:numFmt w:val="bullet"/>
      <w:lvlText w:val="•"/>
      <w:lvlJc w:val="left"/>
      <w:pPr>
        <w:ind w:left="4084" w:hanging="360"/>
      </w:pPr>
      <w:rPr>
        <w:rFonts w:hint="default"/>
        <w:lang w:val="en-US" w:eastAsia="en-US" w:bidi="ar-SA"/>
      </w:rPr>
    </w:lvl>
    <w:lvl w:ilvl="5" w:tplc="41E2E1A0">
      <w:numFmt w:val="bullet"/>
      <w:lvlText w:val="•"/>
      <w:lvlJc w:val="left"/>
      <w:pPr>
        <w:ind w:left="4985" w:hanging="360"/>
      </w:pPr>
      <w:rPr>
        <w:rFonts w:hint="default"/>
        <w:lang w:val="en-US" w:eastAsia="en-US" w:bidi="ar-SA"/>
      </w:rPr>
    </w:lvl>
    <w:lvl w:ilvl="6" w:tplc="4ED6C9CE">
      <w:numFmt w:val="bullet"/>
      <w:lvlText w:val="•"/>
      <w:lvlJc w:val="left"/>
      <w:pPr>
        <w:ind w:left="5886" w:hanging="360"/>
      </w:pPr>
      <w:rPr>
        <w:rFonts w:hint="default"/>
        <w:lang w:val="en-US" w:eastAsia="en-US" w:bidi="ar-SA"/>
      </w:rPr>
    </w:lvl>
    <w:lvl w:ilvl="7" w:tplc="699E6050">
      <w:numFmt w:val="bullet"/>
      <w:lvlText w:val="•"/>
      <w:lvlJc w:val="left"/>
      <w:pPr>
        <w:ind w:left="6787" w:hanging="360"/>
      </w:pPr>
      <w:rPr>
        <w:rFonts w:hint="default"/>
        <w:lang w:val="en-US" w:eastAsia="en-US" w:bidi="ar-SA"/>
      </w:rPr>
    </w:lvl>
    <w:lvl w:ilvl="8" w:tplc="79AA0DF0">
      <w:numFmt w:val="bullet"/>
      <w:lvlText w:val="•"/>
      <w:lvlJc w:val="left"/>
      <w:pPr>
        <w:ind w:left="7688" w:hanging="360"/>
      </w:pPr>
      <w:rPr>
        <w:rFonts w:hint="default"/>
        <w:lang w:val="en-US" w:eastAsia="en-US" w:bidi="ar-SA"/>
      </w:rPr>
    </w:lvl>
  </w:abstractNum>
  <w:abstractNum w:abstractNumId="10" w15:restartNumberingAfterBreak="0">
    <w:nsid w:val="4A6841F6"/>
    <w:multiLevelType w:val="multilevel"/>
    <w:tmpl w:val="740C8316"/>
    <w:lvl w:ilvl="0">
      <w:start w:val="7"/>
      <w:numFmt w:val="decimal"/>
      <w:lvlText w:val="%1"/>
      <w:lvlJc w:val="left"/>
      <w:pPr>
        <w:ind w:left="638" w:hanging="420"/>
      </w:pPr>
      <w:rPr>
        <w:rFonts w:hint="default"/>
        <w:lang w:val="en-US" w:eastAsia="en-US" w:bidi="ar-SA"/>
      </w:rPr>
    </w:lvl>
    <w:lvl w:ilvl="1">
      <w:start w:val="1"/>
      <w:numFmt w:val="decimal"/>
      <w:lvlText w:val="%1.%2."/>
      <w:lvlJc w:val="left"/>
      <w:pPr>
        <w:ind w:left="638" w:hanging="420"/>
      </w:pPr>
      <w:rPr>
        <w:rFonts w:ascii="Times New Roman" w:eastAsia="Times New Roman" w:hAnsi="Times New Roman" w:cs="Times New Roman" w:hint="default"/>
        <w:b/>
        <w:bCs/>
        <w:w w:val="100"/>
        <w:sz w:val="24"/>
        <w:szCs w:val="24"/>
        <w:lang w:val="en-US" w:eastAsia="en-US" w:bidi="ar-SA"/>
      </w:rPr>
    </w:lvl>
    <w:lvl w:ilvl="2">
      <w:start w:val="1"/>
      <w:numFmt w:val="decimal"/>
      <w:lvlText w:val="%3."/>
      <w:lvlJc w:val="left"/>
      <w:pPr>
        <w:ind w:left="940"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840" w:hanging="360"/>
      </w:pPr>
      <w:rPr>
        <w:rFonts w:hint="default"/>
        <w:lang w:val="en-US" w:eastAsia="en-US" w:bidi="ar-SA"/>
      </w:rPr>
    </w:lvl>
    <w:lvl w:ilvl="4">
      <w:numFmt w:val="bullet"/>
      <w:lvlText w:val="•"/>
      <w:lvlJc w:val="left"/>
      <w:pPr>
        <w:ind w:left="3790" w:hanging="360"/>
      </w:pPr>
      <w:rPr>
        <w:rFonts w:hint="default"/>
        <w:lang w:val="en-US" w:eastAsia="en-US" w:bidi="ar-SA"/>
      </w:rPr>
    </w:lvl>
    <w:lvl w:ilvl="5">
      <w:numFmt w:val="bullet"/>
      <w:lvlText w:val="•"/>
      <w:lvlJc w:val="left"/>
      <w:pPr>
        <w:ind w:left="4740" w:hanging="360"/>
      </w:pPr>
      <w:rPr>
        <w:rFonts w:hint="default"/>
        <w:lang w:val="en-US" w:eastAsia="en-US" w:bidi="ar-SA"/>
      </w:rPr>
    </w:lvl>
    <w:lvl w:ilvl="6">
      <w:numFmt w:val="bullet"/>
      <w:lvlText w:val="•"/>
      <w:lvlJc w:val="left"/>
      <w:pPr>
        <w:ind w:left="5690" w:hanging="360"/>
      </w:pPr>
      <w:rPr>
        <w:rFonts w:hint="default"/>
        <w:lang w:val="en-US" w:eastAsia="en-US" w:bidi="ar-SA"/>
      </w:rPr>
    </w:lvl>
    <w:lvl w:ilvl="7">
      <w:numFmt w:val="bullet"/>
      <w:lvlText w:val="•"/>
      <w:lvlJc w:val="left"/>
      <w:pPr>
        <w:ind w:left="6640" w:hanging="360"/>
      </w:pPr>
      <w:rPr>
        <w:rFonts w:hint="default"/>
        <w:lang w:val="en-US" w:eastAsia="en-US" w:bidi="ar-SA"/>
      </w:rPr>
    </w:lvl>
    <w:lvl w:ilvl="8">
      <w:numFmt w:val="bullet"/>
      <w:lvlText w:val="•"/>
      <w:lvlJc w:val="left"/>
      <w:pPr>
        <w:ind w:left="7590" w:hanging="360"/>
      </w:pPr>
      <w:rPr>
        <w:rFonts w:hint="default"/>
        <w:lang w:val="en-US" w:eastAsia="en-US" w:bidi="ar-SA"/>
      </w:rPr>
    </w:lvl>
  </w:abstractNum>
  <w:abstractNum w:abstractNumId="11" w15:restartNumberingAfterBreak="0">
    <w:nsid w:val="4C0E0132"/>
    <w:multiLevelType w:val="multilevel"/>
    <w:tmpl w:val="F652469E"/>
    <w:lvl w:ilvl="0">
      <w:start w:val="4"/>
      <w:numFmt w:val="decimal"/>
      <w:lvlText w:val="%1"/>
      <w:lvlJc w:val="left"/>
      <w:pPr>
        <w:ind w:left="502" w:hanging="360"/>
      </w:pPr>
      <w:rPr>
        <w:rFonts w:hint="default"/>
        <w:lang w:val="en-US" w:eastAsia="en-US" w:bidi="ar-SA"/>
      </w:rPr>
    </w:lvl>
    <w:lvl w:ilvl="1">
      <w:start w:val="1"/>
      <w:numFmt w:val="decimal"/>
      <w:lvlText w:val="%1.%2"/>
      <w:lvlJc w:val="left"/>
      <w:pPr>
        <w:ind w:left="502" w:hanging="36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854" w:hanging="356"/>
      </w:pPr>
      <w:rPr>
        <w:rFonts w:ascii="Symbol" w:eastAsia="Symbol" w:hAnsi="Symbol" w:cs="Symbol" w:hint="default"/>
        <w:color w:val="1F2021"/>
        <w:w w:val="100"/>
        <w:sz w:val="24"/>
        <w:szCs w:val="24"/>
        <w:lang w:val="en-US" w:eastAsia="en-US" w:bidi="ar-SA"/>
      </w:rPr>
    </w:lvl>
    <w:lvl w:ilvl="3">
      <w:numFmt w:val="bullet"/>
      <w:lvlText w:val="•"/>
      <w:lvlJc w:val="left"/>
      <w:pPr>
        <w:ind w:left="1079" w:hanging="356"/>
      </w:pPr>
      <w:rPr>
        <w:rFonts w:hint="default"/>
        <w:lang w:val="en-US" w:eastAsia="en-US" w:bidi="ar-SA"/>
      </w:rPr>
    </w:lvl>
    <w:lvl w:ilvl="4">
      <w:numFmt w:val="bullet"/>
      <w:lvlText w:val="•"/>
      <w:lvlJc w:val="left"/>
      <w:pPr>
        <w:ind w:left="1189" w:hanging="356"/>
      </w:pPr>
      <w:rPr>
        <w:rFonts w:hint="default"/>
        <w:lang w:val="en-US" w:eastAsia="en-US" w:bidi="ar-SA"/>
      </w:rPr>
    </w:lvl>
    <w:lvl w:ilvl="5">
      <w:numFmt w:val="bullet"/>
      <w:lvlText w:val="•"/>
      <w:lvlJc w:val="left"/>
      <w:pPr>
        <w:ind w:left="1299" w:hanging="356"/>
      </w:pPr>
      <w:rPr>
        <w:rFonts w:hint="default"/>
        <w:lang w:val="en-US" w:eastAsia="en-US" w:bidi="ar-SA"/>
      </w:rPr>
    </w:lvl>
    <w:lvl w:ilvl="6">
      <w:numFmt w:val="bullet"/>
      <w:lvlText w:val="•"/>
      <w:lvlJc w:val="left"/>
      <w:pPr>
        <w:ind w:left="1409" w:hanging="356"/>
      </w:pPr>
      <w:rPr>
        <w:rFonts w:hint="default"/>
        <w:lang w:val="en-US" w:eastAsia="en-US" w:bidi="ar-SA"/>
      </w:rPr>
    </w:lvl>
    <w:lvl w:ilvl="7">
      <w:numFmt w:val="bullet"/>
      <w:lvlText w:val="•"/>
      <w:lvlJc w:val="left"/>
      <w:pPr>
        <w:ind w:left="1519" w:hanging="356"/>
      </w:pPr>
      <w:rPr>
        <w:rFonts w:hint="default"/>
        <w:lang w:val="en-US" w:eastAsia="en-US" w:bidi="ar-SA"/>
      </w:rPr>
    </w:lvl>
    <w:lvl w:ilvl="8">
      <w:numFmt w:val="bullet"/>
      <w:lvlText w:val="•"/>
      <w:lvlJc w:val="left"/>
      <w:pPr>
        <w:ind w:left="1628" w:hanging="356"/>
      </w:pPr>
      <w:rPr>
        <w:rFonts w:hint="default"/>
        <w:lang w:val="en-US" w:eastAsia="en-US" w:bidi="ar-SA"/>
      </w:rPr>
    </w:lvl>
  </w:abstractNum>
  <w:abstractNum w:abstractNumId="12" w15:restartNumberingAfterBreak="0">
    <w:nsid w:val="4E276F85"/>
    <w:multiLevelType w:val="multilevel"/>
    <w:tmpl w:val="20B070BE"/>
    <w:lvl w:ilvl="0">
      <w:start w:val="3"/>
      <w:numFmt w:val="decimal"/>
      <w:lvlText w:val="%1"/>
      <w:lvlJc w:val="left"/>
      <w:pPr>
        <w:ind w:left="862" w:hanging="720"/>
      </w:pPr>
      <w:rPr>
        <w:rFonts w:hint="default"/>
        <w:lang w:val="en-US" w:eastAsia="en-US" w:bidi="ar-SA"/>
      </w:rPr>
    </w:lvl>
    <w:lvl w:ilvl="1">
      <w:start w:val="1"/>
      <w:numFmt w:val="decimal"/>
      <w:lvlText w:val="%1.%2"/>
      <w:lvlJc w:val="left"/>
      <w:pPr>
        <w:ind w:left="862" w:hanging="72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628" w:hanging="720"/>
      </w:pPr>
      <w:rPr>
        <w:rFonts w:hint="default"/>
        <w:lang w:val="en-US" w:eastAsia="en-US" w:bidi="ar-SA"/>
      </w:rPr>
    </w:lvl>
    <w:lvl w:ilvl="3">
      <w:numFmt w:val="bullet"/>
      <w:lvlText w:val="•"/>
      <w:lvlJc w:val="left"/>
      <w:pPr>
        <w:ind w:left="3512" w:hanging="720"/>
      </w:pPr>
      <w:rPr>
        <w:rFonts w:hint="default"/>
        <w:lang w:val="en-US" w:eastAsia="en-US" w:bidi="ar-SA"/>
      </w:rPr>
    </w:lvl>
    <w:lvl w:ilvl="4">
      <w:numFmt w:val="bullet"/>
      <w:lvlText w:val="•"/>
      <w:lvlJc w:val="left"/>
      <w:pPr>
        <w:ind w:left="4396" w:hanging="720"/>
      </w:pPr>
      <w:rPr>
        <w:rFonts w:hint="default"/>
        <w:lang w:val="en-US" w:eastAsia="en-US" w:bidi="ar-SA"/>
      </w:rPr>
    </w:lvl>
    <w:lvl w:ilvl="5">
      <w:numFmt w:val="bullet"/>
      <w:lvlText w:val="•"/>
      <w:lvlJc w:val="left"/>
      <w:pPr>
        <w:ind w:left="5280" w:hanging="720"/>
      </w:pPr>
      <w:rPr>
        <w:rFonts w:hint="default"/>
        <w:lang w:val="en-US" w:eastAsia="en-US" w:bidi="ar-SA"/>
      </w:rPr>
    </w:lvl>
    <w:lvl w:ilvl="6">
      <w:numFmt w:val="bullet"/>
      <w:lvlText w:val="•"/>
      <w:lvlJc w:val="left"/>
      <w:pPr>
        <w:ind w:left="6164" w:hanging="720"/>
      </w:pPr>
      <w:rPr>
        <w:rFonts w:hint="default"/>
        <w:lang w:val="en-US" w:eastAsia="en-US" w:bidi="ar-SA"/>
      </w:rPr>
    </w:lvl>
    <w:lvl w:ilvl="7">
      <w:numFmt w:val="bullet"/>
      <w:lvlText w:val="•"/>
      <w:lvlJc w:val="left"/>
      <w:pPr>
        <w:ind w:left="7048" w:hanging="720"/>
      </w:pPr>
      <w:rPr>
        <w:rFonts w:hint="default"/>
        <w:lang w:val="en-US" w:eastAsia="en-US" w:bidi="ar-SA"/>
      </w:rPr>
    </w:lvl>
    <w:lvl w:ilvl="8">
      <w:numFmt w:val="bullet"/>
      <w:lvlText w:val="•"/>
      <w:lvlJc w:val="left"/>
      <w:pPr>
        <w:ind w:left="7932" w:hanging="720"/>
      </w:pPr>
      <w:rPr>
        <w:rFonts w:hint="default"/>
        <w:lang w:val="en-US" w:eastAsia="en-US" w:bidi="ar-SA"/>
      </w:rPr>
    </w:lvl>
  </w:abstractNum>
  <w:abstractNum w:abstractNumId="13" w15:restartNumberingAfterBreak="0">
    <w:nsid w:val="4F930D37"/>
    <w:multiLevelType w:val="multilevel"/>
    <w:tmpl w:val="486E1A3E"/>
    <w:lvl w:ilvl="0">
      <w:start w:val="1"/>
      <w:numFmt w:val="decimal"/>
      <w:lvlText w:val="%1"/>
      <w:lvlJc w:val="left"/>
      <w:pPr>
        <w:ind w:left="862" w:hanging="720"/>
      </w:pPr>
      <w:rPr>
        <w:rFonts w:hint="default"/>
        <w:lang w:val="en-US" w:eastAsia="en-US" w:bidi="ar-SA"/>
      </w:rPr>
    </w:lvl>
    <w:lvl w:ilvl="1">
      <w:start w:val="1"/>
      <w:numFmt w:val="decimal"/>
      <w:lvlText w:val="%1.%2"/>
      <w:lvlJc w:val="left"/>
      <w:pPr>
        <w:ind w:left="862" w:hanging="72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628" w:hanging="720"/>
      </w:pPr>
      <w:rPr>
        <w:rFonts w:hint="default"/>
        <w:lang w:val="en-US" w:eastAsia="en-US" w:bidi="ar-SA"/>
      </w:rPr>
    </w:lvl>
    <w:lvl w:ilvl="3">
      <w:numFmt w:val="bullet"/>
      <w:lvlText w:val="•"/>
      <w:lvlJc w:val="left"/>
      <w:pPr>
        <w:ind w:left="3512" w:hanging="720"/>
      </w:pPr>
      <w:rPr>
        <w:rFonts w:hint="default"/>
        <w:lang w:val="en-US" w:eastAsia="en-US" w:bidi="ar-SA"/>
      </w:rPr>
    </w:lvl>
    <w:lvl w:ilvl="4">
      <w:numFmt w:val="bullet"/>
      <w:lvlText w:val="•"/>
      <w:lvlJc w:val="left"/>
      <w:pPr>
        <w:ind w:left="4396" w:hanging="720"/>
      </w:pPr>
      <w:rPr>
        <w:rFonts w:hint="default"/>
        <w:lang w:val="en-US" w:eastAsia="en-US" w:bidi="ar-SA"/>
      </w:rPr>
    </w:lvl>
    <w:lvl w:ilvl="5">
      <w:numFmt w:val="bullet"/>
      <w:lvlText w:val="•"/>
      <w:lvlJc w:val="left"/>
      <w:pPr>
        <w:ind w:left="5280" w:hanging="720"/>
      </w:pPr>
      <w:rPr>
        <w:rFonts w:hint="default"/>
        <w:lang w:val="en-US" w:eastAsia="en-US" w:bidi="ar-SA"/>
      </w:rPr>
    </w:lvl>
    <w:lvl w:ilvl="6">
      <w:numFmt w:val="bullet"/>
      <w:lvlText w:val="•"/>
      <w:lvlJc w:val="left"/>
      <w:pPr>
        <w:ind w:left="6164" w:hanging="720"/>
      </w:pPr>
      <w:rPr>
        <w:rFonts w:hint="default"/>
        <w:lang w:val="en-US" w:eastAsia="en-US" w:bidi="ar-SA"/>
      </w:rPr>
    </w:lvl>
    <w:lvl w:ilvl="7">
      <w:numFmt w:val="bullet"/>
      <w:lvlText w:val="•"/>
      <w:lvlJc w:val="left"/>
      <w:pPr>
        <w:ind w:left="7048" w:hanging="720"/>
      </w:pPr>
      <w:rPr>
        <w:rFonts w:hint="default"/>
        <w:lang w:val="en-US" w:eastAsia="en-US" w:bidi="ar-SA"/>
      </w:rPr>
    </w:lvl>
    <w:lvl w:ilvl="8">
      <w:numFmt w:val="bullet"/>
      <w:lvlText w:val="•"/>
      <w:lvlJc w:val="left"/>
      <w:pPr>
        <w:ind w:left="7932" w:hanging="720"/>
      </w:pPr>
      <w:rPr>
        <w:rFonts w:hint="default"/>
        <w:lang w:val="en-US" w:eastAsia="en-US" w:bidi="ar-SA"/>
      </w:rPr>
    </w:lvl>
  </w:abstractNum>
  <w:abstractNum w:abstractNumId="14" w15:restartNumberingAfterBreak="0">
    <w:nsid w:val="511C66A8"/>
    <w:multiLevelType w:val="multilevel"/>
    <w:tmpl w:val="18F4D2A6"/>
    <w:lvl w:ilvl="0">
      <w:start w:val="5"/>
      <w:numFmt w:val="decimal"/>
      <w:lvlText w:val="%1"/>
      <w:lvlJc w:val="left"/>
      <w:pPr>
        <w:ind w:left="862" w:hanging="720"/>
      </w:pPr>
      <w:rPr>
        <w:rFonts w:hint="default"/>
        <w:lang w:val="en-US" w:eastAsia="en-US" w:bidi="ar-SA"/>
      </w:rPr>
    </w:lvl>
    <w:lvl w:ilvl="1">
      <w:start w:val="1"/>
      <w:numFmt w:val="decimal"/>
      <w:lvlText w:val="%1.%2"/>
      <w:lvlJc w:val="left"/>
      <w:pPr>
        <w:ind w:left="862" w:hanging="720"/>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802" w:hanging="60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824" w:hanging="600"/>
      </w:pPr>
      <w:rPr>
        <w:rFonts w:hint="default"/>
        <w:lang w:val="en-US" w:eastAsia="en-US" w:bidi="ar-SA"/>
      </w:rPr>
    </w:lvl>
    <w:lvl w:ilvl="4">
      <w:numFmt w:val="bullet"/>
      <w:lvlText w:val="•"/>
      <w:lvlJc w:val="left"/>
      <w:pPr>
        <w:ind w:left="3806" w:hanging="600"/>
      </w:pPr>
      <w:rPr>
        <w:rFonts w:hint="default"/>
        <w:lang w:val="en-US" w:eastAsia="en-US" w:bidi="ar-SA"/>
      </w:rPr>
    </w:lvl>
    <w:lvl w:ilvl="5">
      <w:numFmt w:val="bullet"/>
      <w:lvlText w:val="•"/>
      <w:lvlJc w:val="left"/>
      <w:pPr>
        <w:ind w:left="4788" w:hanging="600"/>
      </w:pPr>
      <w:rPr>
        <w:rFonts w:hint="default"/>
        <w:lang w:val="en-US" w:eastAsia="en-US" w:bidi="ar-SA"/>
      </w:rPr>
    </w:lvl>
    <w:lvl w:ilvl="6">
      <w:numFmt w:val="bullet"/>
      <w:lvlText w:val="•"/>
      <w:lvlJc w:val="left"/>
      <w:pPr>
        <w:ind w:left="5771" w:hanging="600"/>
      </w:pPr>
      <w:rPr>
        <w:rFonts w:hint="default"/>
        <w:lang w:val="en-US" w:eastAsia="en-US" w:bidi="ar-SA"/>
      </w:rPr>
    </w:lvl>
    <w:lvl w:ilvl="7">
      <w:numFmt w:val="bullet"/>
      <w:lvlText w:val="•"/>
      <w:lvlJc w:val="left"/>
      <w:pPr>
        <w:ind w:left="6753" w:hanging="600"/>
      </w:pPr>
      <w:rPr>
        <w:rFonts w:hint="default"/>
        <w:lang w:val="en-US" w:eastAsia="en-US" w:bidi="ar-SA"/>
      </w:rPr>
    </w:lvl>
    <w:lvl w:ilvl="8">
      <w:numFmt w:val="bullet"/>
      <w:lvlText w:val="•"/>
      <w:lvlJc w:val="left"/>
      <w:pPr>
        <w:ind w:left="7735" w:hanging="600"/>
      </w:pPr>
      <w:rPr>
        <w:rFonts w:hint="default"/>
        <w:lang w:val="en-US" w:eastAsia="en-US" w:bidi="ar-SA"/>
      </w:rPr>
    </w:lvl>
  </w:abstractNum>
  <w:abstractNum w:abstractNumId="15" w15:restartNumberingAfterBreak="0">
    <w:nsid w:val="528B5F7D"/>
    <w:multiLevelType w:val="multilevel"/>
    <w:tmpl w:val="0BC4BD84"/>
    <w:lvl w:ilvl="0">
      <w:start w:val="4"/>
      <w:numFmt w:val="decimal"/>
      <w:lvlText w:val="%1"/>
      <w:lvlJc w:val="left"/>
      <w:pPr>
        <w:ind w:left="862" w:hanging="720"/>
      </w:pPr>
      <w:rPr>
        <w:rFonts w:hint="default"/>
        <w:lang w:val="en-US" w:eastAsia="en-US" w:bidi="ar-SA"/>
      </w:rPr>
    </w:lvl>
    <w:lvl w:ilvl="1">
      <w:start w:val="1"/>
      <w:numFmt w:val="decimal"/>
      <w:lvlText w:val="%1.%2"/>
      <w:lvlJc w:val="left"/>
      <w:pPr>
        <w:ind w:left="862" w:hanging="72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628" w:hanging="720"/>
      </w:pPr>
      <w:rPr>
        <w:rFonts w:hint="default"/>
        <w:lang w:val="en-US" w:eastAsia="en-US" w:bidi="ar-SA"/>
      </w:rPr>
    </w:lvl>
    <w:lvl w:ilvl="3">
      <w:numFmt w:val="bullet"/>
      <w:lvlText w:val="•"/>
      <w:lvlJc w:val="left"/>
      <w:pPr>
        <w:ind w:left="3512" w:hanging="720"/>
      </w:pPr>
      <w:rPr>
        <w:rFonts w:hint="default"/>
        <w:lang w:val="en-US" w:eastAsia="en-US" w:bidi="ar-SA"/>
      </w:rPr>
    </w:lvl>
    <w:lvl w:ilvl="4">
      <w:numFmt w:val="bullet"/>
      <w:lvlText w:val="•"/>
      <w:lvlJc w:val="left"/>
      <w:pPr>
        <w:ind w:left="4396" w:hanging="720"/>
      </w:pPr>
      <w:rPr>
        <w:rFonts w:hint="default"/>
        <w:lang w:val="en-US" w:eastAsia="en-US" w:bidi="ar-SA"/>
      </w:rPr>
    </w:lvl>
    <w:lvl w:ilvl="5">
      <w:numFmt w:val="bullet"/>
      <w:lvlText w:val="•"/>
      <w:lvlJc w:val="left"/>
      <w:pPr>
        <w:ind w:left="5280" w:hanging="720"/>
      </w:pPr>
      <w:rPr>
        <w:rFonts w:hint="default"/>
        <w:lang w:val="en-US" w:eastAsia="en-US" w:bidi="ar-SA"/>
      </w:rPr>
    </w:lvl>
    <w:lvl w:ilvl="6">
      <w:numFmt w:val="bullet"/>
      <w:lvlText w:val="•"/>
      <w:lvlJc w:val="left"/>
      <w:pPr>
        <w:ind w:left="6164" w:hanging="720"/>
      </w:pPr>
      <w:rPr>
        <w:rFonts w:hint="default"/>
        <w:lang w:val="en-US" w:eastAsia="en-US" w:bidi="ar-SA"/>
      </w:rPr>
    </w:lvl>
    <w:lvl w:ilvl="7">
      <w:numFmt w:val="bullet"/>
      <w:lvlText w:val="•"/>
      <w:lvlJc w:val="left"/>
      <w:pPr>
        <w:ind w:left="7048" w:hanging="720"/>
      </w:pPr>
      <w:rPr>
        <w:rFonts w:hint="default"/>
        <w:lang w:val="en-US" w:eastAsia="en-US" w:bidi="ar-SA"/>
      </w:rPr>
    </w:lvl>
    <w:lvl w:ilvl="8">
      <w:numFmt w:val="bullet"/>
      <w:lvlText w:val="•"/>
      <w:lvlJc w:val="left"/>
      <w:pPr>
        <w:ind w:left="7932" w:hanging="720"/>
      </w:pPr>
      <w:rPr>
        <w:rFonts w:hint="default"/>
        <w:lang w:val="en-US" w:eastAsia="en-US" w:bidi="ar-SA"/>
      </w:rPr>
    </w:lvl>
  </w:abstractNum>
  <w:abstractNum w:abstractNumId="16" w15:restartNumberingAfterBreak="0">
    <w:nsid w:val="549D553F"/>
    <w:multiLevelType w:val="multilevel"/>
    <w:tmpl w:val="3AB23762"/>
    <w:lvl w:ilvl="0">
      <w:start w:val="1"/>
      <w:numFmt w:val="decimal"/>
      <w:lvlText w:val="%1."/>
      <w:lvlJc w:val="left"/>
      <w:pPr>
        <w:ind w:left="441" w:hanging="224"/>
      </w:pPr>
      <w:rPr>
        <w:rFonts w:ascii="Arial MT" w:eastAsia="Arial MT" w:hAnsi="Arial MT" w:cs="Arial MT" w:hint="default"/>
        <w:spacing w:val="-3"/>
        <w:w w:val="99"/>
        <w:sz w:val="20"/>
        <w:szCs w:val="20"/>
        <w:lang w:val="en-US" w:eastAsia="en-US" w:bidi="ar-SA"/>
      </w:rPr>
    </w:lvl>
    <w:lvl w:ilvl="1">
      <w:start w:val="1"/>
      <w:numFmt w:val="decimal"/>
      <w:lvlText w:val="%1.%2"/>
      <w:lvlJc w:val="left"/>
      <w:pPr>
        <w:ind w:left="1324" w:hanging="1104"/>
      </w:pPr>
      <w:rPr>
        <w:rFonts w:ascii="Arial MT" w:eastAsia="Arial MT" w:hAnsi="Arial MT" w:cs="Arial MT" w:hint="default"/>
        <w:spacing w:val="-3"/>
        <w:w w:val="99"/>
        <w:sz w:val="20"/>
        <w:szCs w:val="20"/>
        <w:lang w:val="en-US" w:eastAsia="en-US" w:bidi="ar-SA"/>
      </w:rPr>
    </w:lvl>
    <w:lvl w:ilvl="2">
      <w:numFmt w:val="bullet"/>
      <w:lvlText w:val="•"/>
      <w:lvlJc w:val="left"/>
      <w:pPr>
        <w:ind w:left="2227" w:hanging="1104"/>
      </w:pPr>
      <w:rPr>
        <w:rFonts w:hint="default"/>
        <w:lang w:val="en-US" w:eastAsia="en-US" w:bidi="ar-SA"/>
      </w:rPr>
    </w:lvl>
    <w:lvl w:ilvl="3">
      <w:numFmt w:val="bullet"/>
      <w:lvlText w:val="•"/>
      <w:lvlJc w:val="left"/>
      <w:pPr>
        <w:ind w:left="3135" w:hanging="1104"/>
      </w:pPr>
      <w:rPr>
        <w:rFonts w:hint="default"/>
        <w:lang w:val="en-US" w:eastAsia="en-US" w:bidi="ar-SA"/>
      </w:rPr>
    </w:lvl>
    <w:lvl w:ilvl="4">
      <w:numFmt w:val="bullet"/>
      <w:lvlText w:val="•"/>
      <w:lvlJc w:val="left"/>
      <w:pPr>
        <w:ind w:left="4043" w:hanging="1104"/>
      </w:pPr>
      <w:rPr>
        <w:rFonts w:hint="default"/>
        <w:lang w:val="en-US" w:eastAsia="en-US" w:bidi="ar-SA"/>
      </w:rPr>
    </w:lvl>
    <w:lvl w:ilvl="5">
      <w:numFmt w:val="bullet"/>
      <w:lvlText w:val="•"/>
      <w:lvlJc w:val="left"/>
      <w:pPr>
        <w:ind w:left="4951" w:hanging="1104"/>
      </w:pPr>
      <w:rPr>
        <w:rFonts w:hint="default"/>
        <w:lang w:val="en-US" w:eastAsia="en-US" w:bidi="ar-SA"/>
      </w:rPr>
    </w:lvl>
    <w:lvl w:ilvl="6">
      <w:numFmt w:val="bullet"/>
      <w:lvlText w:val="•"/>
      <w:lvlJc w:val="left"/>
      <w:pPr>
        <w:ind w:left="5859" w:hanging="1104"/>
      </w:pPr>
      <w:rPr>
        <w:rFonts w:hint="default"/>
        <w:lang w:val="en-US" w:eastAsia="en-US" w:bidi="ar-SA"/>
      </w:rPr>
    </w:lvl>
    <w:lvl w:ilvl="7">
      <w:numFmt w:val="bullet"/>
      <w:lvlText w:val="•"/>
      <w:lvlJc w:val="left"/>
      <w:pPr>
        <w:ind w:left="6767" w:hanging="1104"/>
      </w:pPr>
      <w:rPr>
        <w:rFonts w:hint="default"/>
        <w:lang w:val="en-US" w:eastAsia="en-US" w:bidi="ar-SA"/>
      </w:rPr>
    </w:lvl>
    <w:lvl w:ilvl="8">
      <w:numFmt w:val="bullet"/>
      <w:lvlText w:val="•"/>
      <w:lvlJc w:val="left"/>
      <w:pPr>
        <w:ind w:left="7675" w:hanging="1104"/>
      </w:pPr>
      <w:rPr>
        <w:rFonts w:hint="default"/>
        <w:lang w:val="en-US" w:eastAsia="en-US" w:bidi="ar-SA"/>
      </w:rPr>
    </w:lvl>
  </w:abstractNum>
  <w:abstractNum w:abstractNumId="17" w15:restartNumberingAfterBreak="0">
    <w:nsid w:val="55E460DA"/>
    <w:multiLevelType w:val="multilevel"/>
    <w:tmpl w:val="B70A8E48"/>
    <w:lvl w:ilvl="0">
      <w:start w:val="5"/>
      <w:numFmt w:val="decimal"/>
      <w:lvlText w:val="%1"/>
      <w:lvlJc w:val="left"/>
      <w:pPr>
        <w:ind w:left="502" w:hanging="360"/>
      </w:pPr>
      <w:rPr>
        <w:rFonts w:hint="default"/>
        <w:lang w:val="en-US" w:eastAsia="en-US" w:bidi="ar-SA"/>
      </w:rPr>
    </w:lvl>
    <w:lvl w:ilvl="1">
      <w:start w:val="1"/>
      <w:numFmt w:val="decimal"/>
      <w:lvlText w:val="%1.%2"/>
      <w:lvlJc w:val="left"/>
      <w:pPr>
        <w:ind w:left="502" w:hanging="360"/>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742" w:hanging="600"/>
      </w:pPr>
      <w:rPr>
        <w:rFonts w:ascii="Times New Roman" w:eastAsia="Times New Roman" w:hAnsi="Times New Roman" w:cs="Times New Roman" w:hint="default"/>
        <w:b/>
        <w:bCs/>
        <w:spacing w:val="-1"/>
        <w:w w:val="100"/>
        <w:sz w:val="24"/>
        <w:szCs w:val="24"/>
        <w:lang w:val="en-US" w:eastAsia="en-US" w:bidi="ar-SA"/>
      </w:rPr>
    </w:lvl>
    <w:lvl w:ilvl="3">
      <w:numFmt w:val="bullet"/>
      <w:lvlText w:val="•"/>
      <w:lvlJc w:val="left"/>
      <w:pPr>
        <w:ind w:left="2731" w:hanging="600"/>
      </w:pPr>
      <w:rPr>
        <w:rFonts w:hint="default"/>
        <w:lang w:val="en-US" w:eastAsia="en-US" w:bidi="ar-SA"/>
      </w:rPr>
    </w:lvl>
    <w:lvl w:ilvl="4">
      <w:numFmt w:val="bullet"/>
      <w:lvlText w:val="•"/>
      <w:lvlJc w:val="left"/>
      <w:pPr>
        <w:ind w:left="3726" w:hanging="600"/>
      </w:pPr>
      <w:rPr>
        <w:rFonts w:hint="default"/>
        <w:lang w:val="en-US" w:eastAsia="en-US" w:bidi="ar-SA"/>
      </w:rPr>
    </w:lvl>
    <w:lvl w:ilvl="5">
      <w:numFmt w:val="bullet"/>
      <w:lvlText w:val="•"/>
      <w:lvlJc w:val="left"/>
      <w:pPr>
        <w:ind w:left="4722" w:hanging="600"/>
      </w:pPr>
      <w:rPr>
        <w:rFonts w:hint="default"/>
        <w:lang w:val="en-US" w:eastAsia="en-US" w:bidi="ar-SA"/>
      </w:rPr>
    </w:lvl>
    <w:lvl w:ilvl="6">
      <w:numFmt w:val="bullet"/>
      <w:lvlText w:val="•"/>
      <w:lvlJc w:val="left"/>
      <w:pPr>
        <w:ind w:left="5717" w:hanging="600"/>
      </w:pPr>
      <w:rPr>
        <w:rFonts w:hint="default"/>
        <w:lang w:val="en-US" w:eastAsia="en-US" w:bidi="ar-SA"/>
      </w:rPr>
    </w:lvl>
    <w:lvl w:ilvl="7">
      <w:numFmt w:val="bullet"/>
      <w:lvlText w:val="•"/>
      <w:lvlJc w:val="left"/>
      <w:pPr>
        <w:ind w:left="6713" w:hanging="600"/>
      </w:pPr>
      <w:rPr>
        <w:rFonts w:hint="default"/>
        <w:lang w:val="en-US" w:eastAsia="en-US" w:bidi="ar-SA"/>
      </w:rPr>
    </w:lvl>
    <w:lvl w:ilvl="8">
      <w:numFmt w:val="bullet"/>
      <w:lvlText w:val="•"/>
      <w:lvlJc w:val="left"/>
      <w:pPr>
        <w:ind w:left="7708" w:hanging="600"/>
      </w:pPr>
      <w:rPr>
        <w:rFonts w:hint="default"/>
        <w:lang w:val="en-US" w:eastAsia="en-US" w:bidi="ar-SA"/>
      </w:rPr>
    </w:lvl>
  </w:abstractNum>
  <w:abstractNum w:abstractNumId="18" w15:restartNumberingAfterBreak="0">
    <w:nsid w:val="564C7C8C"/>
    <w:multiLevelType w:val="hybridMultilevel"/>
    <w:tmpl w:val="C09A7F38"/>
    <w:lvl w:ilvl="0" w:tplc="00F642BE">
      <w:numFmt w:val="bullet"/>
      <w:lvlText w:val=""/>
      <w:lvlJc w:val="left"/>
      <w:pPr>
        <w:ind w:left="854" w:hanging="356"/>
      </w:pPr>
      <w:rPr>
        <w:rFonts w:ascii="Symbol" w:eastAsia="Symbol" w:hAnsi="Symbol" w:cs="Symbol" w:hint="default"/>
        <w:w w:val="100"/>
        <w:sz w:val="24"/>
        <w:szCs w:val="24"/>
        <w:lang w:val="en-US" w:eastAsia="en-US" w:bidi="ar-SA"/>
      </w:rPr>
    </w:lvl>
    <w:lvl w:ilvl="1" w:tplc="FF422A98">
      <w:numFmt w:val="bullet"/>
      <w:lvlText w:val="•"/>
      <w:lvlJc w:val="left"/>
      <w:pPr>
        <w:ind w:left="1744" w:hanging="356"/>
      </w:pPr>
      <w:rPr>
        <w:rFonts w:hint="default"/>
        <w:lang w:val="en-US" w:eastAsia="en-US" w:bidi="ar-SA"/>
      </w:rPr>
    </w:lvl>
    <w:lvl w:ilvl="2" w:tplc="637024A8">
      <w:numFmt w:val="bullet"/>
      <w:lvlText w:val="•"/>
      <w:lvlJc w:val="left"/>
      <w:pPr>
        <w:ind w:left="2628" w:hanging="356"/>
      </w:pPr>
      <w:rPr>
        <w:rFonts w:hint="default"/>
        <w:lang w:val="en-US" w:eastAsia="en-US" w:bidi="ar-SA"/>
      </w:rPr>
    </w:lvl>
    <w:lvl w:ilvl="3" w:tplc="B322AD12">
      <w:numFmt w:val="bullet"/>
      <w:lvlText w:val="•"/>
      <w:lvlJc w:val="left"/>
      <w:pPr>
        <w:ind w:left="3512" w:hanging="356"/>
      </w:pPr>
      <w:rPr>
        <w:rFonts w:hint="default"/>
        <w:lang w:val="en-US" w:eastAsia="en-US" w:bidi="ar-SA"/>
      </w:rPr>
    </w:lvl>
    <w:lvl w:ilvl="4" w:tplc="215E6008">
      <w:numFmt w:val="bullet"/>
      <w:lvlText w:val="•"/>
      <w:lvlJc w:val="left"/>
      <w:pPr>
        <w:ind w:left="4396" w:hanging="356"/>
      </w:pPr>
      <w:rPr>
        <w:rFonts w:hint="default"/>
        <w:lang w:val="en-US" w:eastAsia="en-US" w:bidi="ar-SA"/>
      </w:rPr>
    </w:lvl>
    <w:lvl w:ilvl="5" w:tplc="6DCE19EE">
      <w:numFmt w:val="bullet"/>
      <w:lvlText w:val="•"/>
      <w:lvlJc w:val="left"/>
      <w:pPr>
        <w:ind w:left="5280" w:hanging="356"/>
      </w:pPr>
      <w:rPr>
        <w:rFonts w:hint="default"/>
        <w:lang w:val="en-US" w:eastAsia="en-US" w:bidi="ar-SA"/>
      </w:rPr>
    </w:lvl>
    <w:lvl w:ilvl="6" w:tplc="1B946884">
      <w:numFmt w:val="bullet"/>
      <w:lvlText w:val="•"/>
      <w:lvlJc w:val="left"/>
      <w:pPr>
        <w:ind w:left="6164" w:hanging="356"/>
      </w:pPr>
      <w:rPr>
        <w:rFonts w:hint="default"/>
        <w:lang w:val="en-US" w:eastAsia="en-US" w:bidi="ar-SA"/>
      </w:rPr>
    </w:lvl>
    <w:lvl w:ilvl="7" w:tplc="231897D8">
      <w:numFmt w:val="bullet"/>
      <w:lvlText w:val="•"/>
      <w:lvlJc w:val="left"/>
      <w:pPr>
        <w:ind w:left="7048" w:hanging="356"/>
      </w:pPr>
      <w:rPr>
        <w:rFonts w:hint="default"/>
        <w:lang w:val="en-US" w:eastAsia="en-US" w:bidi="ar-SA"/>
      </w:rPr>
    </w:lvl>
    <w:lvl w:ilvl="8" w:tplc="E8B4089C">
      <w:numFmt w:val="bullet"/>
      <w:lvlText w:val="•"/>
      <w:lvlJc w:val="left"/>
      <w:pPr>
        <w:ind w:left="7932" w:hanging="356"/>
      </w:pPr>
      <w:rPr>
        <w:rFonts w:hint="default"/>
        <w:lang w:val="en-US" w:eastAsia="en-US" w:bidi="ar-SA"/>
      </w:rPr>
    </w:lvl>
  </w:abstractNum>
  <w:abstractNum w:abstractNumId="19" w15:restartNumberingAfterBreak="0">
    <w:nsid w:val="56D611AD"/>
    <w:multiLevelType w:val="multilevel"/>
    <w:tmpl w:val="88E8D3F6"/>
    <w:lvl w:ilvl="0">
      <w:start w:val="2"/>
      <w:numFmt w:val="decimal"/>
      <w:lvlText w:val="%1"/>
      <w:lvlJc w:val="left"/>
      <w:pPr>
        <w:ind w:left="682" w:hanging="540"/>
      </w:pPr>
      <w:rPr>
        <w:rFonts w:hint="default"/>
        <w:lang w:val="en-US" w:eastAsia="en-US" w:bidi="ar-SA"/>
      </w:rPr>
    </w:lvl>
    <w:lvl w:ilvl="1">
      <w:start w:val="3"/>
      <w:numFmt w:val="decimal"/>
      <w:lvlText w:val="%1.%2"/>
      <w:lvlJc w:val="left"/>
      <w:pPr>
        <w:ind w:left="682" w:hanging="540"/>
      </w:pPr>
      <w:rPr>
        <w:rFonts w:hint="default"/>
        <w:lang w:val="en-US" w:eastAsia="en-US" w:bidi="ar-SA"/>
      </w:rPr>
    </w:lvl>
    <w:lvl w:ilvl="2">
      <w:start w:val="1"/>
      <w:numFmt w:val="decimal"/>
      <w:lvlText w:val="%1.%2.%3"/>
      <w:lvlJc w:val="left"/>
      <w:pPr>
        <w:ind w:left="682" w:hanging="54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386" w:hanging="540"/>
      </w:pPr>
      <w:rPr>
        <w:rFonts w:hint="default"/>
        <w:lang w:val="en-US" w:eastAsia="en-US" w:bidi="ar-SA"/>
      </w:rPr>
    </w:lvl>
    <w:lvl w:ilvl="4">
      <w:numFmt w:val="bullet"/>
      <w:lvlText w:val="•"/>
      <w:lvlJc w:val="left"/>
      <w:pPr>
        <w:ind w:left="4288" w:hanging="540"/>
      </w:pPr>
      <w:rPr>
        <w:rFonts w:hint="default"/>
        <w:lang w:val="en-US" w:eastAsia="en-US" w:bidi="ar-SA"/>
      </w:rPr>
    </w:lvl>
    <w:lvl w:ilvl="5">
      <w:numFmt w:val="bullet"/>
      <w:lvlText w:val="•"/>
      <w:lvlJc w:val="left"/>
      <w:pPr>
        <w:ind w:left="5190" w:hanging="540"/>
      </w:pPr>
      <w:rPr>
        <w:rFonts w:hint="default"/>
        <w:lang w:val="en-US" w:eastAsia="en-US" w:bidi="ar-SA"/>
      </w:rPr>
    </w:lvl>
    <w:lvl w:ilvl="6">
      <w:numFmt w:val="bullet"/>
      <w:lvlText w:val="•"/>
      <w:lvlJc w:val="left"/>
      <w:pPr>
        <w:ind w:left="6092" w:hanging="540"/>
      </w:pPr>
      <w:rPr>
        <w:rFonts w:hint="default"/>
        <w:lang w:val="en-US" w:eastAsia="en-US" w:bidi="ar-SA"/>
      </w:rPr>
    </w:lvl>
    <w:lvl w:ilvl="7">
      <w:numFmt w:val="bullet"/>
      <w:lvlText w:val="•"/>
      <w:lvlJc w:val="left"/>
      <w:pPr>
        <w:ind w:left="6994" w:hanging="540"/>
      </w:pPr>
      <w:rPr>
        <w:rFonts w:hint="default"/>
        <w:lang w:val="en-US" w:eastAsia="en-US" w:bidi="ar-SA"/>
      </w:rPr>
    </w:lvl>
    <w:lvl w:ilvl="8">
      <w:numFmt w:val="bullet"/>
      <w:lvlText w:val="•"/>
      <w:lvlJc w:val="left"/>
      <w:pPr>
        <w:ind w:left="7896" w:hanging="540"/>
      </w:pPr>
      <w:rPr>
        <w:rFonts w:hint="default"/>
        <w:lang w:val="en-US" w:eastAsia="en-US" w:bidi="ar-SA"/>
      </w:rPr>
    </w:lvl>
  </w:abstractNum>
  <w:abstractNum w:abstractNumId="20" w15:restartNumberingAfterBreak="0">
    <w:nsid w:val="59E91A5B"/>
    <w:multiLevelType w:val="multilevel"/>
    <w:tmpl w:val="7A0EECD2"/>
    <w:lvl w:ilvl="0">
      <w:start w:val="1"/>
      <w:numFmt w:val="decimal"/>
      <w:lvlText w:val="%1."/>
      <w:lvlJc w:val="left"/>
      <w:pPr>
        <w:ind w:left="460" w:hanging="243"/>
      </w:pPr>
      <w:rPr>
        <w:rFonts w:ascii="Times New Roman" w:eastAsia="Times New Roman" w:hAnsi="Times New Roman" w:cs="Times New Roman" w:hint="default"/>
        <w:b/>
        <w:bCs/>
        <w:w w:val="100"/>
        <w:sz w:val="24"/>
        <w:szCs w:val="24"/>
        <w:lang w:val="en-US" w:eastAsia="en-US" w:bidi="ar-SA"/>
      </w:rPr>
    </w:lvl>
    <w:lvl w:ilvl="1">
      <w:start w:val="1"/>
      <w:numFmt w:val="decimal"/>
      <w:lvlText w:val="%1.%2"/>
      <w:lvlJc w:val="left"/>
      <w:pPr>
        <w:ind w:left="580" w:hanging="363"/>
      </w:pPr>
      <w:rPr>
        <w:rFonts w:ascii="Times New Roman" w:eastAsia="Times New Roman" w:hAnsi="Times New Roman" w:cs="Times New Roman" w:hint="default"/>
        <w:b/>
        <w:bCs/>
        <w:w w:val="100"/>
        <w:sz w:val="24"/>
        <w:szCs w:val="24"/>
        <w:lang w:val="en-US" w:eastAsia="en-US" w:bidi="ar-SA"/>
      </w:rPr>
    </w:lvl>
    <w:lvl w:ilvl="2">
      <w:start w:val="1"/>
      <w:numFmt w:val="decimal"/>
      <w:lvlText w:val="%3."/>
      <w:lvlJc w:val="left"/>
      <w:pPr>
        <w:ind w:left="940"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008" w:hanging="360"/>
      </w:pPr>
      <w:rPr>
        <w:rFonts w:hint="default"/>
        <w:lang w:val="en-US" w:eastAsia="en-US" w:bidi="ar-SA"/>
      </w:rPr>
    </w:lvl>
    <w:lvl w:ilvl="4">
      <w:numFmt w:val="bullet"/>
      <w:lvlText w:val="•"/>
      <w:lvlJc w:val="left"/>
      <w:pPr>
        <w:ind w:left="3077" w:hanging="360"/>
      </w:pPr>
      <w:rPr>
        <w:rFonts w:hint="default"/>
        <w:lang w:val="en-US" w:eastAsia="en-US" w:bidi="ar-SA"/>
      </w:rPr>
    </w:lvl>
    <w:lvl w:ilvl="5">
      <w:numFmt w:val="bullet"/>
      <w:lvlText w:val="•"/>
      <w:lvlJc w:val="left"/>
      <w:pPr>
        <w:ind w:left="4146" w:hanging="360"/>
      </w:pPr>
      <w:rPr>
        <w:rFonts w:hint="default"/>
        <w:lang w:val="en-US" w:eastAsia="en-US" w:bidi="ar-SA"/>
      </w:rPr>
    </w:lvl>
    <w:lvl w:ilvl="6">
      <w:numFmt w:val="bullet"/>
      <w:lvlText w:val="•"/>
      <w:lvlJc w:val="left"/>
      <w:pPr>
        <w:ind w:left="5215" w:hanging="360"/>
      </w:pPr>
      <w:rPr>
        <w:rFonts w:hint="default"/>
        <w:lang w:val="en-US" w:eastAsia="en-US" w:bidi="ar-SA"/>
      </w:rPr>
    </w:lvl>
    <w:lvl w:ilvl="7">
      <w:numFmt w:val="bullet"/>
      <w:lvlText w:val="•"/>
      <w:lvlJc w:val="left"/>
      <w:pPr>
        <w:ind w:left="6284" w:hanging="360"/>
      </w:pPr>
      <w:rPr>
        <w:rFonts w:hint="default"/>
        <w:lang w:val="en-US" w:eastAsia="en-US" w:bidi="ar-SA"/>
      </w:rPr>
    </w:lvl>
    <w:lvl w:ilvl="8">
      <w:numFmt w:val="bullet"/>
      <w:lvlText w:val="•"/>
      <w:lvlJc w:val="left"/>
      <w:pPr>
        <w:ind w:left="7353" w:hanging="360"/>
      </w:pPr>
      <w:rPr>
        <w:rFonts w:hint="default"/>
        <w:lang w:val="en-US" w:eastAsia="en-US" w:bidi="ar-SA"/>
      </w:rPr>
    </w:lvl>
  </w:abstractNum>
  <w:abstractNum w:abstractNumId="21" w15:restartNumberingAfterBreak="0">
    <w:nsid w:val="5A843580"/>
    <w:multiLevelType w:val="multilevel"/>
    <w:tmpl w:val="88E8D3F6"/>
    <w:lvl w:ilvl="0">
      <w:start w:val="2"/>
      <w:numFmt w:val="decimal"/>
      <w:lvlText w:val="%1"/>
      <w:lvlJc w:val="left"/>
      <w:pPr>
        <w:ind w:left="682" w:hanging="540"/>
      </w:pPr>
      <w:rPr>
        <w:rFonts w:hint="default"/>
        <w:lang w:val="en-US" w:eastAsia="en-US" w:bidi="ar-SA"/>
      </w:rPr>
    </w:lvl>
    <w:lvl w:ilvl="1">
      <w:start w:val="3"/>
      <w:numFmt w:val="decimal"/>
      <w:lvlText w:val="%1.%2"/>
      <w:lvlJc w:val="left"/>
      <w:pPr>
        <w:ind w:left="682" w:hanging="540"/>
      </w:pPr>
      <w:rPr>
        <w:rFonts w:hint="default"/>
        <w:lang w:val="en-US" w:eastAsia="en-US" w:bidi="ar-SA"/>
      </w:rPr>
    </w:lvl>
    <w:lvl w:ilvl="2">
      <w:start w:val="1"/>
      <w:numFmt w:val="decimal"/>
      <w:lvlText w:val="%1.%2.%3"/>
      <w:lvlJc w:val="left"/>
      <w:pPr>
        <w:ind w:left="682" w:hanging="54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386" w:hanging="540"/>
      </w:pPr>
      <w:rPr>
        <w:rFonts w:hint="default"/>
        <w:lang w:val="en-US" w:eastAsia="en-US" w:bidi="ar-SA"/>
      </w:rPr>
    </w:lvl>
    <w:lvl w:ilvl="4">
      <w:numFmt w:val="bullet"/>
      <w:lvlText w:val="•"/>
      <w:lvlJc w:val="left"/>
      <w:pPr>
        <w:ind w:left="4288" w:hanging="540"/>
      </w:pPr>
      <w:rPr>
        <w:rFonts w:hint="default"/>
        <w:lang w:val="en-US" w:eastAsia="en-US" w:bidi="ar-SA"/>
      </w:rPr>
    </w:lvl>
    <w:lvl w:ilvl="5">
      <w:numFmt w:val="bullet"/>
      <w:lvlText w:val="•"/>
      <w:lvlJc w:val="left"/>
      <w:pPr>
        <w:ind w:left="5190" w:hanging="540"/>
      </w:pPr>
      <w:rPr>
        <w:rFonts w:hint="default"/>
        <w:lang w:val="en-US" w:eastAsia="en-US" w:bidi="ar-SA"/>
      </w:rPr>
    </w:lvl>
    <w:lvl w:ilvl="6">
      <w:numFmt w:val="bullet"/>
      <w:lvlText w:val="•"/>
      <w:lvlJc w:val="left"/>
      <w:pPr>
        <w:ind w:left="6092" w:hanging="540"/>
      </w:pPr>
      <w:rPr>
        <w:rFonts w:hint="default"/>
        <w:lang w:val="en-US" w:eastAsia="en-US" w:bidi="ar-SA"/>
      </w:rPr>
    </w:lvl>
    <w:lvl w:ilvl="7">
      <w:numFmt w:val="bullet"/>
      <w:lvlText w:val="•"/>
      <w:lvlJc w:val="left"/>
      <w:pPr>
        <w:ind w:left="6994" w:hanging="540"/>
      </w:pPr>
      <w:rPr>
        <w:rFonts w:hint="default"/>
        <w:lang w:val="en-US" w:eastAsia="en-US" w:bidi="ar-SA"/>
      </w:rPr>
    </w:lvl>
    <w:lvl w:ilvl="8">
      <w:numFmt w:val="bullet"/>
      <w:lvlText w:val="•"/>
      <w:lvlJc w:val="left"/>
      <w:pPr>
        <w:ind w:left="7896" w:hanging="540"/>
      </w:pPr>
      <w:rPr>
        <w:rFonts w:hint="default"/>
        <w:lang w:val="en-US" w:eastAsia="en-US" w:bidi="ar-SA"/>
      </w:rPr>
    </w:lvl>
  </w:abstractNum>
  <w:abstractNum w:abstractNumId="22" w15:restartNumberingAfterBreak="0">
    <w:nsid w:val="5B867577"/>
    <w:multiLevelType w:val="multilevel"/>
    <w:tmpl w:val="2BFCBA62"/>
    <w:lvl w:ilvl="0">
      <w:numFmt w:val="decimal"/>
      <w:lvlText w:val="%1"/>
      <w:lvlJc w:val="left"/>
      <w:pPr>
        <w:ind w:left="127" w:hanging="392"/>
      </w:pPr>
      <w:rPr>
        <w:lang w:val="en-US" w:eastAsia="en-US" w:bidi="ar-SA"/>
      </w:rPr>
    </w:lvl>
    <w:lvl w:ilvl="1">
      <w:start w:val="3"/>
      <w:numFmt w:val="decimalZero"/>
      <w:lvlText w:val="%1.%2"/>
      <w:lvlJc w:val="left"/>
      <w:pPr>
        <w:ind w:left="127" w:hanging="392"/>
      </w:pPr>
      <w:rPr>
        <w:rFonts w:ascii="Times New Roman" w:eastAsia="Times New Roman" w:hAnsi="Times New Roman" w:cs="Times New Roman" w:hint="default"/>
        <w:color w:val="231F20"/>
        <w:spacing w:val="-2"/>
        <w:w w:val="100"/>
        <w:sz w:val="20"/>
        <w:szCs w:val="20"/>
        <w:lang w:val="en-US" w:eastAsia="en-US" w:bidi="ar-SA"/>
      </w:rPr>
    </w:lvl>
    <w:lvl w:ilvl="2">
      <w:start w:val="1"/>
      <w:numFmt w:val="decimal"/>
      <w:lvlText w:val="[%3]"/>
      <w:lvlJc w:val="left"/>
      <w:pPr>
        <w:ind w:left="694" w:hanging="426"/>
      </w:pPr>
      <w:rPr>
        <w:rFonts w:ascii="Times New Roman" w:eastAsia="Times New Roman" w:hAnsi="Times New Roman" w:cs="Times New Roman" w:hint="default"/>
        <w:color w:val="231F20"/>
        <w:spacing w:val="-1"/>
        <w:w w:val="99"/>
        <w:sz w:val="16"/>
        <w:szCs w:val="16"/>
        <w:lang w:val="en-US" w:eastAsia="en-US" w:bidi="ar-SA"/>
      </w:rPr>
    </w:lvl>
    <w:lvl w:ilvl="3">
      <w:numFmt w:val="bullet"/>
      <w:lvlText w:val="•"/>
      <w:lvlJc w:val="left"/>
      <w:pPr>
        <w:ind w:left="1428" w:hanging="426"/>
      </w:pPr>
      <w:rPr>
        <w:lang w:val="en-US" w:eastAsia="en-US" w:bidi="ar-SA"/>
      </w:rPr>
    </w:lvl>
    <w:lvl w:ilvl="4">
      <w:numFmt w:val="bullet"/>
      <w:lvlText w:val="•"/>
      <w:lvlJc w:val="left"/>
      <w:pPr>
        <w:ind w:left="1976" w:hanging="426"/>
      </w:pPr>
      <w:rPr>
        <w:lang w:val="en-US" w:eastAsia="en-US" w:bidi="ar-SA"/>
      </w:rPr>
    </w:lvl>
    <w:lvl w:ilvl="5">
      <w:numFmt w:val="bullet"/>
      <w:lvlText w:val="•"/>
      <w:lvlJc w:val="left"/>
      <w:pPr>
        <w:ind w:left="2524" w:hanging="426"/>
      </w:pPr>
      <w:rPr>
        <w:lang w:val="en-US" w:eastAsia="en-US" w:bidi="ar-SA"/>
      </w:rPr>
    </w:lvl>
    <w:lvl w:ilvl="6">
      <w:numFmt w:val="bullet"/>
      <w:lvlText w:val="•"/>
      <w:lvlJc w:val="left"/>
      <w:pPr>
        <w:ind w:left="3073" w:hanging="426"/>
      </w:pPr>
      <w:rPr>
        <w:lang w:val="en-US" w:eastAsia="en-US" w:bidi="ar-SA"/>
      </w:rPr>
    </w:lvl>
    <w:lvl w:ilvl="7">
      <w:numFmt w:val="bullet"/>
      <w:lvlText w:val="•"/>
      <w:lvlJc w:val="left"/>
      <w:pPr>
        <w:ind w:left="3621" w:hanging="426"/>
      </w:pPr>
      <w:rPr>
        <w:lang w:val="en-US" w:eastAsia="en-US" w:bidi="ar-SA"/>
      </w:rPr>
    </w:lvl>
    <w:lvl w:ilvl="8">
      <w:numFmt w:val="bullet"/>
      <w:lvlText w:val="•"/>
      <w:lvlJc w:val="left"/>
      <w:pPr>
        <w:ind w:left="4169" w:hanging="426"/>
      </w:pPr>
      <w:rPr>
        <w:lang w:val="en-US" w:eastAsia="en-US" w:bidi="ar-SA"/>
      </w:rPr>
    </w:lvl>
  </w:abstractNum>
  <w:abstractNum w:abstractNumId="23" w15:restartNumberingAfterBreak="0">
    <w:nsid w:val="5E7C7349"/>
    <w:multiLevelType w:val="multilevel"/>
    <w:tmpl w:val="23062174"/>
    <w:lvl w:ilvl="0">
      <w:start w:val="6"/>
      <w:numFmt w:val="decimal"/>
      <w:lvlText w:val="%1"/>
      <w:lvlJc w:val="left"/>
      <w:pPr>
        <w:ind w:left="862" w:hanging="720"/>
      </w:pPr>
      <w:rPr>
        <w:rFonts w:hint="default"/>
        <w:lang w:val="en-US" w:eastAsia="en-US" w:bidi="ar-SA"/>
      </w:rPr>
    </w:lvl>
    <w:lvl w:ilvl="1">
      <w:start w:val="1"/>
      <w:numFmt w:val="decimal"/>
      <w:lvlText w:val="%1.%2"/>
      <w:lvlJc w:val="left"/>
      <w:pPr>
        <w:ind w:left="862" w:hanging="72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628" w:hanging="720"/>
      </w:pPr>
      <w:rPr>
        <w:rFonts w:hint="default"/>
        <w:lang w:val="en-US" w:eastAsia="en-US" w:bidi="ar-SA"/>
      </w:rPr>
    </w:lvl>
    <w:lvl w:ilvl="3">
      <w:numFmt w:val="bullet"/>
      <w:lvlText w:val="•"/>
      <w:lvlJc w:val="left"/>
      <w:pPr>
        <w:ind w:left="3512" w:hanging="720"/>
      </w:pPr>
      <w:rPr>
        <w:rFonts w:hint="default"/>
        <w:lang w:val="en-US" w:eastAsia="en-US" w:bidi="ar-SA"/>
      </w:rPr>
    </w:lvl>
    <w:lvl w:ilvl="4">
      <w:numFmt w:val="bullet"/>
      <w:lvlText w:val="•"/>
      <w:lvlJc w:val="left"/>
      <w:pPr>
        <w:ind w:left="4396" w:hanging="720"/>
      </w:pPr>
      <w:rPr>
        <w:rFonts w:hint="default"/>
        <w:lang w:val="en-US" w:eastAsia="en-US" w:bidi="ar-SA"/>
      </w:rPr>
    </w:lvl>
    <w:lvl w:ilvl="5">
      <w:numFmt w:val="bullet"/>
      <w:lvlText w:val="•"/>
      <w:lvlJc w:val="left"/>
      <w:pPr>
        <w:ind w:left="5280" w:hanging="720"/>
      </w:pPr>
      <w:rPr>
        <w:rFonts w:hint="default"/>
        <w:lang w:val="en-US" w:eastAsia="en-US" w:bidi="ar-SA"/>
      </w:rPr>
    </w:lvl>
    <w:lvl w:ilvl="6">
      <w:numFmt w:val="bullet"/>
      <w:lvlText w:val="•"/>
      <w:lvlJc w:val="left"/>
      <w:pPr>
        <w:ind w:left="6164" w:hanging="720"/>
      </w:pPr>
      <w:rPr>
        <w:rFonts w:hint="default"/>
        <w:lang w:val="en-US" w:eastAsia="en-US" w:bidi="ar-SA"/>
      </w:rPr>
    </w:lvl>
    <w:lvl w:ilvl="7">
      <w:numFmt w:val="bullet"/>
      <w:lvlText w:val="•"/>
      <w:lvlJc w:val="left"/>
      <w:pPr>
        <w:ind w:left="7048" w:hanging="720"/>
      </w:pPr>
      <w:rPr>
        <w:rFonts w:hint="default"/>
        <w:lang w:val="en-US" w:eastAsia="en-US" w:bidi="ar-SA"/>
      </w:rPr>
    </w:lvl>
    <w:lvl w:ilvl="8">
      <w:numFmt w:val="bullet"/>
      <w:lvlText w:val="•"/>
      <w:lvlJc w:val="left"/>
      <w:pPr>
        <w:ind w:left="7932" w:hanging="720"/>
      </w:pPr>
      <w:rPr>
        <w:rFonts w:hint="default"/>
        <w:lang w:val="en-US" w:eastAsia="en-US" w:bidi="ar-SA"/>
      </w:rPr>
    </w:lvl>
  </w:abstractNum>
  <w:abstractNum w:abstractNumId="24" w15:restartNumberingAfterBreak="0">
    <w:nsid w:val="623D0DAF"/>
    <w:multiLevelType w:val="multilevel"/>
    <w:tmpl w:val="3F4A86D2"/>
    <w:lvl w:ilvl="0">
      <w:start w:val="2"/>
      <w:numFmt w:val="decimal"/>
      <w:lvlText w:val="%1"/>
      <w:lvlJc w:val="left"/>
      <w:pPr>
        <w:ind w:left="862" w:hanging="720"/>
      </w:pPr>
      <w:rPr>
        <w:rFonts w:hint="default"/>
        <w:lang w:val="en-US" w:eastAsia="en-US" w:bidi="ar-SA"/>
      </w:rPr>
    </w:lvl>
    <w:lvl w:ilvl="1">
      <w:start w:val="1"/>
      <w:numFmt w:val="decimal"/>
      <w:lvlText w:val="%1.%2"/>
      <w:lvlJc w:val="left"/>
      <w:pPr>
        <w:ind w:left="862" w:hanging="720"/>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862" w:hanging="6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512" w:hanging="660"/>
      </w:pPr>
      <w:rPr>
        <w:rFonts w:hint="default"/>
        <w:lang w:val="en-US" w:eastAsia="en-US" w:bidi="ar-SA"/>
      </w:rPr>
    </w:lvl>
    <w:lvl w:ilvl="4">
      <w:numFmt w:val="bullet"/>
      <w:lvlText w:val="•"/>
      <w:lvlJc w:val="left"/>
      <w:pPr>
        <w:ind w:left="4396" w:hanging="660"/>
      </w:pPr>
      <w:rPr>
        <w:rFonts w:hint="default"/>
        <w:lang w:val="en-US" w:eastAsia="en-US" w:bidi="ar-SA"/>
      </w:rPr>
    </w:lvl>
    <w:lvl w:ilvl="5">
      <w:numFmt w:val="bullet"/>
      <w:lvlText w:val="•"/>
      <w:lvlJc w:val="left"/>
      <w:pPr>
        <w:ind w:left="5280" w:hanging="660"/>
      </w:pPr>
      <w:rPr>
        <w:rFonts w:hint="default"/>
        <w:lang w:val="en-US" w:eastAsia="en-US" w:bidi="ar-SA"/>
      </w:rPr>
    </w:lvl>
    <w:lvl w:ilvl="6">
      <w:numFmt w:val="bullet"/>
      <w:lvlText w:val="•"/>
      <w:lvlJc w:val="left"/>
      <w:pPr>
        <w:ind w:left="6164" w:hanging="660"/>
      </w:pPr>
      <w:rPr>
        <w:rFonts w:hint="default"/>
        <w:lang w:val="en-US" w:eastAsia="en-US" w:bidi="ar-SA"/>
      </w:rPr>
    </w:lvl>
    <w:lvl w:ilvl="7">
      <w:numFmt w:val="bullet"/>
      <w:lvlText w:val="•"/>
      <w:lvlJc w:val="left"/>
      <w:pPr>
        <w:ind w:left="7048" w:hanging="660"/>
      </w:pPr>
      <w:rPr>
        <w:rFonts w:hint="default"/>
        <w:lang w:val="en-US" w:eastAsia="en-US" w:bidi="ar-SA"/>
      </w:rPr>
    </w:lvl>
    <w:lvl w:ilvl="8">
      <w:numFmt w:val="bullet"/>
      <w:lvlText w:val="•"/>
      <w:lvlJc w:val="left"/>
      <w:pPr>
        <w:ind w:left="7932" w:hanging="660"/>
      </w:pPr>
      <w:rPr>
        <w:rFonts w:hint="default"/>
        <w:lang w:val="en-US" w:eastAsia="en-US" w:bidi="ar-SA"/>
      </w:rPr>
    </w:lvl>
  </w:abstractNum>
  <w:abstractNum w:abstractNumId="25" w15:restartNumberingAfterBreak="0">
    <w:nsid w:val="6AEE79E5"/>
    <w:multiLevelType w:val="hybridMultilevel"/>
    <w:tmpl w:val="3BAA61EC"/>
    <w:lvl w:ilvl="0" w:tplc="2C369F22">
      <w:numFmt w:val="bullet"/>
      <w:lvlText w:val="•"/>
      <w:lvlJc w:val="left"/>
      <w:pPr>
        <w:ind w:left="854" w:hanging="356"/>
      </w:pPr>
      <w:rPr>
        <w:rFonts w:ascii="Calibri" w:eastAsia="Calibri" w:hAnsi="Calibri" w:cs="Calibri" w:hint="default"/>
        <w:w w:val="100"/>
        <w:sz w:val="24"/>
        <w:szCs w:val="24"/>
        <w:lang w:val="en-US" w:eastAsia="en-US" w:bidi="ar-SA"/>
      </w:rPr>
    </w:lvl>
    <w:lvl w:ilvl="1" w:tplc="8A4AAF40">
      <w:numFmt w:val="bullet"/>
      <w:lvlText w:val="•"/>
      <w:lvlJc w:val="left"/>
      <w:pPr>
        <w:ind w:left="1744" w:hanging="356"/>
      </w:pPr>
      <w:rPr>
        <w:rFonts w:hint="default"/>
        <w:lang w:val="en-US" w:eastAsia="en-US" w:bidi="ar-SA"/>
      </w:rPr>
    </w:lvl>
    <w:lvl w:ilvl="2" w:tplc="B2A25E86">
      <w:numFmt w:val="bullet"/>
      <w:lvlText w:val="•"/>
      <w:lvlJc w:val="left"/>
      <w:pPr>
        <w:ind w:left="2628" w:hanging="356"/>
      </w:pPr>
      <w:rPr>
        <w:rFonts w:hint="default"/>
        <w:lang w:val="en-US" w:eastAsia="en-US" w:bidi="ar-SA"/>
      </w:rPr>
    </w:lvl>
    <w:lvl w:ilvl="3" w:tplc="AE8A648E">
      <w:numFmt w:val="bullet"/>
      <w:lvlText w:val="•"/>
      <w:lvlJc w:val="left"/>
      <w:pPr>
        <w:ind w:left="3512" w:hanging="356"/>
      </w:pPr>
      <w:rPr>
        <w:rFonts w:hint="default"/>
        <w:lang w:val="en-US" w:eastAsia="en-US" w:bidi="ar-SA"/>
      </w:rPr>
    </w:lvl>
    <w:lvl w:ilvl="4" w:tplc="372E3748">
      <w:numFmt w:val="bullet"/>
      <w:lvlText w:val="•"/>
      <w:lvlJc w:val="left"/>
      <w:pPr>
        <w:ind w:left="4396" w:hanging="356"/>
      </w:pPr>
      <w:rPr>
        <w:rFonts w:hint="default"/>
        <w:lang w:val="en-US" w:eastAsia="en-US" w:bidi="ar-SA"/>
      </w:rPr>
    </w:lvl>
    <w:lvl w:ilvl="5" w:tplc="27BCC2F8">
      <w:numFmt w:val="bullet"/>
      <w:lvlText w:val="•"/>
      <w:lvlJc w:val="left"/>
      <w:pPr>
        <w:ind w:left="5280" w:hanging="356"/>
      </w:pPr>
      <w:rPr>
        <w:rFonts w:hint="default"/>
        <w:lang w:val="en-US" w:eastAsia="en-US" w:bidi="ar-SA"/>
      </w:rPr>
    </w:lvl>
    <w:lvl w:ilvl="6" w:tplc="35985D88">
      <w:numFmt w:val="bullet"/>
      <w:lvlText w:val="•"/>
      <w:lvlJc w:val="left"/>
      <w:pPr>
        <w:ind w:left="6164" w:hanging="356"/>
      </w:pPr>
      <w:rPr>
        <w:rFonts w:hint="default"/>
        <w:lang w:val="en-US" w:eastAsia="en-US" w:bidi="ar-SA"/>
      </w:rPr>
    </w:lvl>
    <w:lvl w:ilvl="7" w:tplc="B628A5DA">
      <w:numFmt w:val="bullet"/>
      <w:lvlText w:val="•"/>
      <w:lvlJc w:val="left"/>
      <w:pPr>
        <w:ind w:left="7048" w:hanging="356"/>
      </w:pPr>
      <w:rPr>
        <w:rFonts w:hint="default"/>
        <w:lang w:val="en-US" w:eastAsia="en-US" w:bidi="ar-SA"/>
      </w:rPr>
    </w:lvl>
    <w:lvl w:ilvl="8" w:tplc="213ECD00">
      <w:numFmt w:val="bullet"/>
      <w:lvlText w:val="•"/>
      <w:lvlJc w:val="left"/>
      <w:pPr>
        <w:ind w:left="7932" w:hanging="356"/>
      </w:pPr>
      <w:rPr>
        <w:rFonts w:hint="default"/>
        <w:lang w:val="en-US" w:eastAsia="en-US" w:bidi="ar-SA"/>
      </w:rPr>
    </w:lvl>
  </w:abstractNum>
  <w:abstractNum w:abstractNumId="26" w15:restartNumberingAfterBreak="0">
    <w:nsid w:val="6EEC2BCD"/>
    <w:multiLevelType w:val="multilevel"/>
    <w:tmpl w:val="0016AED6"/>
    <w:lvl w:ilvl="0">
      <w:start w:val="3"/>
      <w:numFmt w:val="decimal"/>
      <w:lvlText w:val="%1"/>
      <w:lvlJc w:val="left"/>
      <w:pPr>
        <w:ind w:left="502" w:hanging="360"/>
      </w:pPr>
      <w:rPr>
        <w:rFonts w:hint="default"/>
        <w:lang w:val="en-US" w:eastAsia="en-US" w:bidi="ar-SA"/>
      </w:rPr>
    </w:lvl>
    <w:lvl w:ilvl="1">
      <w:start w:val="1"/>
      <w:numFmt w:val="decimal"/>
      <w:lvlText w:val="%1.%2"/>
      <w:lvlJc w:val="left"/>
      <w:pPr>
        <w:ind w:left="502" w:hanging="36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769" w:hanging="360"/>
      </w:pPr>
      <w:rPr>
        <w:rFonts w:hint="default"/>
        <w:lang w:val="en-US" w:eastAsia="en-US" w:bidi="ar-SA"/>
      </w:rPr>
    </w:lvl>
    <w:lvl w:ilvl="3">
      <w:numFmt w:val="bullet"/>
      <w:lvlText w:val="•"/>
      <w:lvlJc w:val="left"/>
      <w:pPr>
        <w:ind w:left="904" w:hanging="360"/>
      </w:pPr>
      <w:rPr>
        <w:rFonts w:hint="default"/>
        <w:lang w:val="en-US" w:eastAsia="en-US" w:bidi="ar-SA"/>
      </w:rPr>
    </w:lvl>
    <w:lvl w:ilvl="4">
      <w:numFmt w:val="bullet"/>
      <w:lvlText w:val="•"/>
      <w:lvlJc w:val="left"/>
      <w:pPr>
        <w:ind w:left="1039" w:hanging="360"/>
      </w:pPr>
      <w:rPr>
        <w:rFonts w:hint="default"/>
        <w:lang w:val="en-US" w:eastAsia="en-US" w:bidi="ar-SA"/>
      </w:rPr>
    </w:lvl>
    <w:lvl w:ilvl="5">
      <w:numFmt w:val="bullet"/>
      <w:lvlText w:val="•"/>
      <w:lvlJc w:val="left"/>
      <w:pPr>
        <w:ind w:left="1174" w:hanging="360"/>
      </w:pPr>
      <w:rPr>
        <w:rFonts w:hint="default"/>
        <w:lang w:val="en-US" w:eastAsia="en-US" w:bidi="ar-SA"/>
      </w:rPr>
    </w:lvl>
    <w:lvl w:ilvl="6">
      <w:numFmt w:val="bullet"/>
      <w:lvlText w:val="•"/>
      <w:lvlJc w:val="left"/>
      <w:pPr>
        <w:ind w:left="1309" w:hanging="360"/>
      </w:pPr>
      <w:rPr>
        <w:rFonts w:hint="default"/>
        <w:lang w:val="en-US" w:eastAsia="en-US" w:bidi="ar-SA"/>
      </w:rPr>
    </w:lvl>
    <w:lvl w:ilvl="7">
      <w:numFmt w:val="bullet"/>
      <w:lvlText w:val="•"/>
      <w:lvlJc w:val="left"/>
      <w:pPr>
        <w:ind w:left="1443" w:hanging="360"/>
      </w:pPr>
      <w:rPr>
        <w:rFonts w:hint="default"/>
        <w:lang w:val="en-US" w:eastAsia="en-US" w:bidi="ar-SA"/>
      </w:rPr>
    </w:lvl>
    <w:lvl w:ilvl="8">
      <w:numFmt w:val="bullet"/>
      <w:lvlText w:val="•"/>
      <w:lvlJc w:val="left"/>
      <w:pPr>
        <w:ind w:left="1578" w:hanging="360"/>
      </w:pPr>
      <w:rPr>
        <w:rFonts w:hint="default"/>
        <w:lang w:val="en-US" w:eastAsia="en-US" w:bidi="ar-SA"/>
      </w:rPr>
    </w:lvl>
  </w:abstractNum>
  <w:abstractNum w:abstractNumId="27" w15:restartNumberingAfterBreak="0">
    <w:nsid w:val="7B6F3501"/>
    <w:multiLevelType w:val="hybridMultilevel"/>
    <w:tmpl w:val="32A06F7E"/>
    <w:lvl w:ilvl="0" w:tplc="D26C3586">
      <w:numFmt w:val="bullet"/>
      <w:lvlText w:val=""/>
      <w:lvlJc w:val="left"/>
      <w:pPr>
        <w:ind w:left="839" w:hanging="363"/>
      </w:pPr>
      <w:rPr>
        <w:rFonts w:ascii="Symbol" w:eastAsia="Symbol" w:hAnsi="Symbol" w:cs="Symbol" w:hint="default"/>
        <w:w w:val="100"/>
        <w:sz w:val="22"/>
        <w:szCs w:val="22"/>
        <w:lang w:val="en-US" w:eastAsia="en-US" w:bidi="ar-SA"/>
      </w:rPr>
    </w:lvl>
    <w:lvl w:ilvl="1" w:tplc="D8AA9FBE">
      <w:numFmt w:val="bullet"/>
      <w:lvlText w:val="•"/>
      <w:lvlJc w:val="left"/>
      <w:pPr>
        <w:ind w:left="1705" w:hanging="363"/>
      </w:pPr>
      <w:rPr>
        <w:rFonts w:hint="default"/>
        <w:lang w:val="en-US" w:eastAsia="en-US" w:bidi="ar-SA"/>
      </w:rPr>
    </w:lvl>
    <w:lvl w:ilvl="2" w:tplc="B6DED5A6">
      <w:numFmt w:val="bullet"/>
      <w:lvlText w:val="•"/>
      <w:lvlJc w:val="left"/>
      <w:pPr>
        <w:ind w:left="2570" w:hanging="363"/>
      </w:pPr>
      <w:rPr>
        <w:rFonts w:hint="default"/>
        <w:lang w:val="en-US" w:eastAsia="en-US" w:bidi="ar-SA"/>
      </w:rPr>
    </w:lvl>
    <w:lvl w:ilvl="3" w:tplc="D43C85D8">
      <w:numFmt w:val="bullet"/>
      <w:lvlText w:val="•"/>
      <w:lvlJc w:val="left"/>
      <w:pPr>
        <w:ind w:left="3435" w:hanging="363"/>
      </w:pPr>
      <w:rPr>
        <w:rFonts w:hint="default"/>
        <w:lang w:val="en-US" w:eastAsia="en-US" w:bidi="ar-SA"/>
      </w:rPr>
    </w:lvl>
    <w:lvl w:ilvl="4" w:tplc="4BDC8488">
      <w:numFmt w:val="bullet"/>
      <w:lvlText w:val="•"/>
      <w:lvlJc w:val="left"/>
      <w:pPr>
        <w:ind w:left="4300" w:hanging="363"/>
      </w:pPr>
      <w:rPr>
        <w:rFonts w:hint="default"/>
        <w:lang w:val="en-US" w:eastAsia="en-US" w:bidi="ar-SA"/>
      </w:rPr>
    </w:lvl>
    <w:lvl w:ilvl="5" w:tplc="FEC0B4F4">
      <w:numFmt w:val="bullet"/>
      <w:lvlText w:val="•"/>
      <w:lvlJc w:val="left"/>
      <w:pPr>
        <w:ind w:left="5165" w:hanging="363"/>
      </w:pPr>
      <w:rPr>
        <w:rFonts w:hint="default"/>
        <w:lang w:val="en-US" w:eastAsia="en-US" w:bidi="ar-SA"/>
      </w:rPr>
    </w:lvl>
    <w:lvl w:ilvl="6" w:tplc="9D2C0CC8">
      <w:numFmt w:val="bullet"/>
      <w:lvlText w:val="•"/>
      <w:lvlJc w:val="left"/>
      <w:pPr>
        <w:ind w:left="6030" w:hanging="363"/>
      </w:pPr>
      <w:rPr>
        <w:rFonts w:hint="default"/>
        <w:lang w:val="en-US" w:eastAsia="en-US" w:bidi="ar-SA"/>
      </w:rPr>
    </w:lvl>
    <w:lvl w:ilvl="7" w:tplc="D79617D4">
      <w:numFmt w:val="bullet"/>
      <w:lvlText w:val="•"/>
      <w:lvlJc w:val="left"/>
      <w:pPr>
        <w:ind w:left="6895" w:hanging="363"/>
      </w:pPr>
      <w:rPr>
        <w:rFonts w:hint="default"/>
        <w:lang w:val="en-US" w:eastAsia="en-US" w:bidi="ar-SA"/>
      </w:rPr>
    </w:lvl>
    <w:lvl w:ilvl="8" w:tplc="7966CEDC">
      <w:numFmt w:val="bullet"/>
      <w:lvlText w:val="•"/>
      <w:lvlJc w:val="left"/>
      <w:pPr>
        <w:ind w:left="7760" w:hanging="363"/>
      </w:pPr>
      <w:rPr>
        <w:rFonts w:hint="default"/>
        <w:lang w:val="en-US" w:eastAsia="en-US" w:bidi="ar-SA"/>
      </w:rPr>
    </w:lvl>
  </w:abstractNum>
  <w:abstractNum w:abstractNumId="28" w15:restartNumberingAfterBreak="0">
    <w:nsid w:val="7F384D52"/>
    <w:multiLevelType w:val="hybridMultilevel"/>
    <w:tmpl w:val="32EE4B36"/>
    <w:lvl w:ilvl="0" w:tplc="B822A506">
      <w:start w:val="3"/>
      <w:numFmt w:val="decimal"/>
      <w:lvlText w:val="%1."/>
      <w:lvlJc w:val="left"/>
      <w:pPr>
        <w:ind w:left="460" w:hanging="243"/>
      </w:pPr>
      <w:rPr>
        <w:rFonts w:ascii="Times New Roman" w:eastAsia="Times New Roman" w:hAnsi="Times New Roman" w:cs="Times New Roman" w:hint="default"/>
        <w:b/>
        <w:bCs/>
        <w:w w:val="100"/>
        <w:sz w:val="24"/>
        <w:szCs w:val="24"/>
        <w:lang w:val="en-US" w:eastAsia="en-US" w:bidi="ar-SA"/>
      </w:rPr>
    </w:lvl>
    <w:lvl w:ilvl="1" w:tplc="663C9918">
      <w:start w:val="1"/>
      <w:numFmt w:val="decimal"/>
      <w:lvlText w:val="%2."/>
      <w:lvlJc w:val="left"/>
      <w:pPr>
        <w:ind w:left="940" w:hanging="360"/>
      </w:pPr>
      <w:rPr>
        <w:rFonts w:ascii="Times New Roman" w:eastAsia="Times New Roman" w:hAnsi="Times New Roman" w:cs="Times New Roman" w:hint="default"/>
        <w:w w:val="100"/>
        <w:sz w:val="24"/>
        <w:szCs w:val="24"/>
        <w:lang w:val="en-US" w:eastAsia="en-US" w:bidi="ar-SA"/>
      </w:rPr>
    </w:lvl>
    <w:lvl w:ilvl="2" w:tplc="AE209648">
      <w:numFmt w:val="bullet"/>
      <w:lvlText w:val="•"/>
      <w:lvlJc w:val="left"/>
      <w:pPr>
        <w:ind w:left="1000" w:hanging="360"/>
      </w:pPr>
      <w:rPr>
        <w:rFonts w:hint="default"/>
        <w:lang w:val="en-US" w:eastAsia="en-US" w:bidi="ar-SA"/>
      </w:rPr>
    </w:lvl>
    <w:lvl w:ilvl="3" w:tplc="BB30C19E">
      <w:numFmt w:val="bullet"/>
      <w:lvlText w:val="•"/>
      <w:lvlJc w:val="left"/>
      <w:pPr>
        <w:ind w:left="2061" w:hanging="360"/>
      </w:pPr>
      <w:rPr>
        <w:rFonts w:hint="default"/>
        <w:lang w:val="en-US" w:eastAsia="en-US" w:bidi="ar-SA"/>
      </w:rPr>
    </w:lvl>
    <w:lvl w:ilvl="4" w:tplc="59FED396">
      <w:numFmt w:val="bullet"/>
      <w:lvlText w:val="•"/>
      <w:lvlJc w:val="left"/>
      <w:pPr>
        <w:ind w:left="3122" w:hanging="360"/>
      </w:pPr>
      <w:rPr>
        <w:rFonts w:hint="default"/>
        <w:lang w:val="en-US" w:eastAsia="en-US" w:bidi="ar-SA"/>
      </w:rPr>
    </w:lvl>
    <w:lvl w:ilvl="5" w:tplc="E35CDAD0">
      <w:numFmt w:val="bullet"/>
      <w:lvlText w:val="•"/>
      <w:lvlJc w:val="left"/>
      <w:pPr>
        <w:ind w:left="4184" w:hanging="360"/>
      </w:pPr>
      <w:rPr>
        <w:rFonts w:hint="default"/>
        <w:lang w:val="en-US" w:eastAsia="en-US" w:bidi="ar-SA"/>
      </w:rPr>
    </w:lvl>
    <w:lvl w:ilvl="6" w:tplc="1DCA5372">
      <w:numFmt w:val="bullet"/>
      <w:lvlText w:val="•"/>
      <w:lvlJc w:val="left"/>
      <w:pPr>
        <w:ind w:left="5245" w:hanging="360"/>
      </w:pPr>
      <w:rPr>
        <w:rFonts w:hint="default"/>
        <w:lang w:val="en-US" w:eastAsia="en-US" w:bidi="ar-SA"/>
      </w:rPr>
    </w:lvl>
    <w:lvl w:ilvl="7" w:tplc="D19CEA7C">
      <w:numFmt w:val="bullet"/>
      <w:lvlText w:val="•"/>
      <w:lvlJc w:val="left"/>
      <w:pPr>
        <w:ind w:left="6307" w:hanging="360"/>
      </w:pPr>
      <w:rPr>
        <w:rFonts w:hint="default"/>
        <w:lang w:val="en-US" w:eastAsia="en-US" w:bidi="ar-SA"/>
      </w:rPr>
    </w:lvl>
    <w:lvl w:ilvl="8" w:tplc="48D69010">
      <w:numFmt w:val="bullet"/>
      <w:lvlText w:val="•"/>
      <w:lvlJc w:val="left"/>
      <w:pPr>
        <w:ind w:left="7368" w:hanging="360"/>
      </w:pPr>
      <w:rPr>
        <w:rFonts w:hint="default"/>
        <w:lang w:val="en-US" w:eastAsia="en-US" w:bidi="ar-SA"/>
      </w:rPr>
    </w:lvl>
  </w:abstractNum>
  <w:num w:numId="1" w16cid:durableId="1620717557">
    <w:abstractNumId w:val="3"/>
  </w:num>
  <w:num w:numId="2" w16cid:durableId="1714846699">
    <w:abstractNumId w:val="27"/>
  </w:num>
  <w:num w:numId="3" w16cid:durableId="769011982">
    <w:abstractNumId w:val="0"/>
  </w:num>
  <w:num w:numId="4" w16cid:durableId="68700088">
    <w:abstractNumId w:val="10"/>
  </w:num>
  <w:num w:numId="5" w16cid:durableId="1955673946">
    <w:abstractNumId w:val="9"/>
  </w:num>
  <w:num w:numId="6" w16cid:durableId="1915161798">
    <w:abstractNumId w:val="28"/>
  </w:num>
  <w:num w:numId="7" w16cid:durableId="1656638680">
    <w:abstractNumId w:val="20"/>
  </w:num>
  <w:num w:numId="8" w16cid:durableId="651953453">
    <w:abstractNumId w:val="2"/>
  </w:num>
  <w:num w:numId="9" w16cid:durableId="983702129">
    <w:abstractNumId w:val="16"/>
  </w:num>
  <w:num w:numId="10" w16cid:durableId="920405390">
    <w:abstractNumId w:val="5"/>
  </w:num>
  <w:num w:numId="11" w16cid:durableId="346293969">
    <w:abstractNumId w:val="6"/>
  </w:num>
  <w:num w:numId="12" w16cid:durableId="434178794">
    <w:abstractNumId w:val="17"/>
  </w:num>
  <w:num w:numId="13" w16cid:durableId="845824968">
    <w:abstractNumId w:val="11"/>
  </w:num>
  <w:num w:numId="14" w16cid:durableId="575481354">
    <w:abstractNumId w:val="26"/>
  </w:num>
  <w:num w:numId="15" w16cid:durableId="1553886412">
    <w:abstractNumId w:val="19"/>
  </w:num>
  <w:num w:numId="16" w16cid:durableId="1218663166">
    <w:abstractNumId w:val="18"/>
  </w:num>
  <w:num w:numId="17" w16cid:durableId="1184661311">
    <w:abstractNumId w:val="25"/>
  </w:num>
  <w:num w:numId="18" w16cid:durableId="506941671">
    <w:abstractNumId w:val="4"/>
  </w:num>
  <w:num w:numId="19" w16cid:durableId="986516977">
    <w:abstractNumId w:val="8"/>
  </w:num>
  <w:num w:numId="20" w16cid:durableId="1633251553">
    <w:abstractNumId w:val="7"/>
  </w:num>
  <w:num w:numId="21" w16cid:durableId="1269968984">
    <w:abstractNumId w:val="23"/>
  </w:num>
  <w:num w:numId="22" w16cid:durableId="220753056">
    <w:abstractNumId w:val="14"/>
  </w:num>
  <w:num w:numId="23" w16cid:durableId="777137878">
    <w:abstractNumId w:val="15"/>
  </w:num>
  <w:num w:numId="24" w16cid:durableId="501547254">
    <w:abstractNumId w:val="12"/>
  </w:num>
  <w:num w:numId="25" w16cid:durableId="1007514901">
    <w:abstractNumId w:val="24"/>
  </w:num>
  <w:num w:numId="26" w16cid:durableId="745341729">
    <w:abstractNumId w:val="13"/>
  </w:num>
  <w:num w:numId="27" w16cid:durableId="453599903">
    <w:abstractNumId w:val="21"/>
  </w:num>
  <w:num w:numId="28" w16cid:durableId="963148971">
    <w:abstractNumId w:val="22"/>
    <w:lvlOverride w:ilvl="0"/>
    <w:lvlOverride w:ilvl="1">
      <w:startOverride w:val="3"/>
    </w:lvlOverride>
    <w:lvlOverride w:ilvl="2">
      <w:startOverride w:val="1"/>
    </w:lvlOverride>
    <w:lvlOverride w:ilvl="3"/>
    <w:lvlOverride w:ilvl="4"/>
    <w:lvlOverride w:ilvl="5"/>
    <w:lvlOverride w:ilvl="6"/>
    <w:lvlOverride w:ilvl="7"/>
    <w:lvlOverride w:ilvl="8"/>
  </w:num>
  <w:num w:numId="29" w16cid:durableId="2094469538">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jay Jain (WIPRO LIMITED)">
    <w15:presenceInfo w15:providerId="AD" w15:userId="S::v-ajayjain@microsoft.com::64964648-2638-4a22-90b4-ff247a2275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0C2"/>
    <w:rsid w:val="0000229C"/>
    <w:rsid w:val="0001340A"/>
    <w:rsid w:val="00015236"/>
    <w:rsid w:val="00064C39"/>
    <w:rsid w:val="00074B10"/>
    <w:rsid w:val="000C2FFE"/>
    <w:rsid w:val="000D126F"/>
    <w:rsid w:val="00112B68"/>
    <w:rsid w:val="00155098"/>
    <w:rsid w:val="00190ACF"/>
    <w:rsid w:val="001D5C6B"/>
    <w:rsid w:val="001D7D4E"/>
    <w:rsid w:val="001F0049"/>
    <w:rsid w:val="00245CC3"/>
    <w:rsid w:val="00253BD9"/>
    <w:rsid w:val="003053CA"/>
    <w:rsid w:val="00357801"/>
    <w:rsid w:val="00365612"/>
    <w:rsid w:val="003663A3"/>
    <w:rsid w:val="003B3830"/>
    <w:rsid w:val="003B70AF"/>
    <w:rsid w:val="003C3911"/>
    <w:rsid w:val="003C3EA2"/>
    <w:rsid w:val="003C4B62"/>
    <w:rsid w:val="004325E6"/>
    <w:rsid w:val="004354C2"/>
    <w:rsid w:val="0044773B"/>
    <w:rsid w:val="00467900"/>
    <w:rsid w:val="00483CC1"/>
    <w:rsid w:val="004A1670"/>
    <w:rsid w:val="004B1599"/>
    <w:rsid w:val="004C31CE"/>
    <w:rsid w:val="004D2FBB"/>
    <w:rsid w:val="005169EE"/>
    <w:rsid w:val="00523684"/>
    <w:rsid w:val="00547EAB"/>
    <w:rsid w:val="00550BFF"/>
    <w:rsid w:val="00555D70"/>
    <w:rsid w:val="00575283"/>
    <w:rsid w:val="00575D00"/>
    <w:rsid w:val="005B49C4"/>
    <w:rsid w:val="00607919"/>
    <w:rsid w:val="00611398"/>
    <w:rsid w:val="006475D3"/>
    <w:rsid w:val="00671A7F"/>
    <w:rsid w:val="006F484D"/>
    <w:rsid w:val="00765939"/>
    <w:rsid w:val="00777917"/>
    <w:rsid w:val="007D20C2"/>
    <w:rsid w:val="007D5D12"/>
    <w:rsid w:val="007E30D3"/>
    <w:rsid w:val="007F21C2"/>
    <w:rsid w:val="007F6CBA"/>
    <w:rsid w:val="0083464E"/>
    <w:rsid w:val="00875548"/>
    <w:rsid w:val="00912076"/>
    <w:rsid w:val="00922221"/>
    <w:rsid w:val="00922A03"/>
    <w:rsid w:val="00987DAA"/>
    <w:rsid w:val="009B20A8"/>
    <w:rsid w:val="009D4164"/>
    <w:rsid w:val="00A853C6"/>
    <w:rsid w:val="00A91595"/>
    <w:rsid w:val="00AA7DEB"/>
    <w:rsid w:val="00AF391A"/>
    <w:rsid w:val="00B24D24"/>
    <w:rsid w:val="00B33AFC"/>
    <w:rsid w:val="00B37D7B"/>
    <w:rsid w:val="00C27D53"/>
    <w:rsid w:val="00C3576C"/>
    <w:rsid w:val="00C37A45"/>
    <w:rsid w:val="00C50303"/>
    <w:rsid w:val="00C50513"/>
    <w:rsid w:val="00C66CAB"/>
    <w:rsid w:val="00CA791D"/>
    <w:rsid w:val="00CA7CA7"/>
    <w:rsid w:val="00D02D2B"/>
    <w:rsid w:val="00D260D4"/>
    <w:rsid w:val="00DC2D1A"/>
    <w:rsid w:val="00DD1CC0"/>
    <w:rsid w:val="00F30A1B"/>
    <w:rsid w:val="00F530C5"/>
    <w:rsid w:val="00F6320C"/>
    <w:rsid w:val="00FB44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1B5823"/>
  <w15:docId w15:val="{397FEB05-5ABC-4C04-88CF-67A507258C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ind w:left="502" w:hanging="360"/>
      <w:outlineLvl w:val="0"/>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35"/>
      <w:ind w:left="1324" w:hanging="1105"/>
    </w:pPr>
    <w:rPr>
      <w:rFonts w:ascii="Arial MT" w:eastAsia="Arial MT" w:hAnsi="Arial MT" w:cs="Arial MT"/>
      <w:sz w:val="20"/>
      <w:szCs w:val="20"/>
    </w:rPr>
  </w:style>
  <w:style w:type="paragraph" w:styleId="TOC2">
    <w:name w:val="toc 2"/>
    <w:basedOn w:val="Normal"/>
    <w:uiPriority w:val="1"/>
    <w:qFormat/>
    <w:pPr>
      <w:spacing w:before="135"/>
      <w:ind w:left="220"/>
    </w:pPr>
    <w:rPr>
      <w:rFonts w:ascii="Arial MT" w:eastAsia="Arial MT" w:hAnsi="Arial MT" w:cs="Arial MT"/>
      <w:sz w:val="20"/>
      <w:szCs w:val="20"/>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862" w:hanging="360"/>
    </w:pPr>
  </w:style>
  <w:style w:type="paragraph" w:customStyle="1" w:styleId="TableParagraph">
    <w:name w:val="Table Paragraph"/>
    <w:basedOn w:val="Normal"/>
    <w:uiPriority w:val="1"/>
    <w:qFormat/>
    <w:pPr>
      <w:spacing w:before="58"/>
      <w:ind w:left="1787"/>
    </w:pPr>
  </w:style>
  <w:style w:type="paragraph" w:styleId="Header">
    <w:name w:val="header"/>
    <w:basedOn w:val="Normal"/>
    <w:link w:val="HeaderChar"/>
    <w:uiPriority w:val="99"/>
    <w:unhideWhenUsed/>
    <w:rsid w:val="00B33AFC"/>
    <w:pPr>
      <w:tabs>
        <w:tab w:val="center" w:pos="4680"/>
        <w:tab w:val="right" w:pos="9360"/>
      </w:tabs>
    </w:pPr>
  </w:style>
  <w:style w:type="character" w:customStyle="1" w:styleId="HeaderChar">
    <w:name w:val="Header Char"/>
    <w:basedOn w:val="DefaultParagraphFont"/>
    <w:link w:val="Header"/>
    <w:uiPriority w:val="99"/>
    <w:rsid w:val="00B33AFC"/>
    <w:rPr>
      <w:rFonts w:ascii="Times New Roman" w:eastAsia="Times New Roman" w:hAnsi="Times New Roman" w:cs="Times New Roman"/>
    </w:rPr>
  </w:style>
  <w:style w:type="paragraph" w:styleId="Footer">
    <w:name w:val="footer"/>
    <w:basedOn w:val="Normal"/>
    <w:link w:val="FooterChar"/>
    <w:uiPriority w:val="99"/>
    <w:unhideWhenUsed/>
    <w:rsid w:val="00B33AFC"/>
    <w:pPr>
      <w:tabs>
        <w:tab w:val="center" w:pos="4680"/>
        <w:tab w:val="right" w:pos="9360"/>
      </w:tabs>
    </w:pPr>
  </w:style>
  <w:style w:type="character" w:customStyle="1" w:styleId="FooterChar">
    <w:name w:val="Footer Char"/>
    <w:basedOn w:val="DefaultParagraphFont"/>
    <w:link w:val="Footer"/>
    <w:uiPriority w:val="99"/>
    <w:rsid w:val="00B33AFC"/>
    <w:rPr>
      <w:rFonts w:ascii="Times New Roman" w:eastAsia="Times New Roman" w:hAnsi="Times New Roman" w:cs="Times New Roman"/>
    </w:rPr>
  </w:style>
  <w:style w:type="character" w:styleId="PlaceholderText">
    <w:name w:val="Placeholder Text"/>
    <w:basedOn w:val="DefaultParagraphFont"/>
    <w:uiPriority w:val="99"/>
    <w:semiHidden/>
    <w:rsid w:val="00064C39"/>
    <w:rPr>
      <w:color w:val="666666"/>
    </w:rPr>
  </w:style>
  <w:style w:type="character" w:customStyle="1" w:styleId="BodyTextChar">
    <w:name w:val="Body Text Char"/>
    <w:basedOn w:val="DefaultParagraphFont"/>
    <w:link w:val="BodyText"/>
    <w:uiPriority w:val="1"/>
    <w:rsid w:val="00365612"/>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01340A"/>
    <w:rPr>
      <w:rFonts w:ascii="Times New Roman" w:eastAsia="Times New Roman" w:hAnsi="Times New Roman" w:cs="Times New Roman"/>
      <w:b/>
      <w:bCs/>
      <w:sz w:val="24"/>
      <w:szCs w:val="24"/>
    </w:rPr>
  </w:style>
  <w:style w:type="character" w:styleId="Hyperlink">
    <w:name w:val="Hyperlink"/>
    <w:basedOn w:val="DefaultParagraphFont"/>
    <w:uiPriority w:val="99"/>
    <w:unhideWhenUsed/>
    <w:rsid w:val="0083464E"/>
    <w:rPr>
      <w:color w:val="0000FF" w:themeColor="hyperlink"/>
      <w:u w:val="single"/>
    </w:rPr>
  </w:style>
  <w:style w:type="character" w:styleId="UnresolvedMention">
    <w:name w:val="Unresolved Mention"/>
    <w:basedOn w:val="DefaultParagraphFont"/>
    <w:uiPriority w:val="99"/>
    <w:semiHidden/>
    <w:unhideWhenUsed/>
    <w:rsid w:val="0083464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1314520">
      <w:bodyDiv w:val="1"/>
      <w:marLeft w:val="0"/>
      <w:marRight w:val="0"/>
      <w:marTop w:val="0"/>
      <w:marBottom w:val="0"/>
      <w:divBdr>
        <w:top w:val="none" w:sz="0" w:space="0" w:color="auto"/>
        <w:left w:val="none" w:sz="0" w:space="0" w:color="auto"/>
        <w:bottom w:val="none" w:sz="0" w:space="0" w:color="auto"/>
        <w:right w:val="none" w:sz="0" w:space="0" w:color="auto"/>
      </w:divBdr>
    </w:div>
    <w:div w:id="1009985258">
      <w:bodyDiv w:val="1"/>
      <w:marLeft w:val="0"/>
      <w:marRight w:val="0"/>
      <w:marTop w:val="0"/>
      <w:marBottom w:val="0"/>
      <w:divBdr>
        <w:top w:val="none" w:sz="0" w:space="0" w:color="auto"/>
        <w:left w:val="none" w:sz="0" w:space="0" w:color="auto"/>
        <w:bottom w:val="none" w:sz="0" w:space="0" w:color="auto"/>
        <w:right w:val="none" w:sz="0" w:space="0" w:color="auto"/>
      </w:divBdr>
    </w:div>
    <w:div w:id="1472821110">
      <w:bodyDiv w:val="1"/>
      <w:marLeft w:val="0"/>
      <w:marRight w:val="0"/>
      <w:marTop w:val="0"/>
      <w:marBottom w:val="0"/>
      <w:divBdr>
        <w:top w:val="none" w:sz="0" w:space="0" w:color="auto"/>
        <w:left w:val="none" w:sz="0" w:space="0" w:color="auto"/>
        <w:bottom w:val="none" w:sz="0" w:space="0" w:color="auto"/>
        <w:right w:val="none" w:sz="0" w:space="0" w:color="auto"/>
      </w:divBdr>
    </w:div>
    <w:div w:id="18324045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jpe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image" Target="media/image49.jpeg"/><Relationship Id="rId68" Type="http://schemas.openxmlformats.org/officeDocument/2006/relationships/image" Target="media/image54.jpeg"/><Relationship Id="rId84" Type="http://schemas.openxmlformats.org/officeDocument/2006/relationships/image" Target="media/image58.jpeg"/><Relationship Id="rId89" Type="http://schemas.openxmlformats.org/officeDocument/2006/relationships/hyperlink" Target="https://doi.org/10.1007/s11263-014-0733-5" TargetMode="External"/><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image" Target="media/image18.jpeg"/><Relationship Id="rId37" Type="http://schemas.openxmlformats.org/officeDocument/2006/relationships/image" Target="media/image23.png"/><Relationship Id="rId53" Type="http://schemas.openxmlformats.org/officeDocument/2006/relationships/image" Target="media/image39.jpeg"/><Relationship Id="rId58" Type="http://schemas.openxmlformats.org/officeDocument/2006/relationships/image" Target="media/image44.jpeg"/><Relationship Id="rId74" Type="http://schemas.openxmlformats.org/officeDocument/2006/relationships/hyperlink" Target="https://doi.org/10.3923/ITJ.2009.101.113" TargetMode="External"/><Relationship Id="rId79" Type="http://schemas.openxmlformats.org/officeDocument/2006/relationships/hyperlink" Target="https://doi.org/10.1109/JIOT.2014.2306328" TargetMode="External"/><Relationship Id="rId5" Type="http://schemas.openxmlformats.org/officeDocument/2006/relationships/numbering" Target="numbering.xml"/><Relationship Id="rId90" Type="http://schemas.openxmlformats.org/officeDocument/2006/relationships/hyperlink" Target="https://doi.org/10.3923/ITJ.2009.101.113" TargetMode="External"/><Relationship Id="rId95" Type="http://schemas.microsoft.com/office/2011/relationships/people" Target="people.xml"/><Relationship Id="rId22" Type="http://schemas.openxmlformats.org/officeDocument/2006/relationships/image" Target="media/image8.jpeg"/><Relationship Id="rId27" Type="http://schemas.openxmlformats.org/officeDocument/2006/relationships/image" Target="media/image13.jpeg"/><Relationship Id="rId43" Type="http://schemas.openxmlformats.org/officeDocument/2006/relationships/image" Target="media/image29.jpeg"/><Relationship Id="rId48" Type="http://schemas.openxmlformats.org/officeDocument/2006/relationships/image" Target="media/image34.jpeg"/><Relationship Id="rId64" Type="http://schemas.openxmlformats.org/officeDocument/2006/relationships/image" Target="media/image50.jpeg"/><Relationship Id="rId69" Type="http://schemas.openxmlformats.org/officeDocument/2006/relationships/hyperlink" Target="https://doi.org/10.1016/J.JUE.2006.04.004" TargetMode="External"/><Relationship Id="rId80" Type="http://schemas.openxmlformats.org/officeDocument/2006/relationships/image" Target="media/image55.jpeg"/><Relationship Id="rId85" Type="http://schemas.openxmlformats.org/officeDocument/2006/relationships/hyperlink" Target="https://doi.org/10.1016/J.JUE.2006.04.004"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jpeg"/><Relationship Id="rId67" Type="http://schemas.openxmlformats.org/officeDocument/2006/relationships/image" Target="media/image53.jpeg"/><Relationship Id="rId20" Type="http://schemas.openxmlformats.org/officeDocument/2006/relationships/image" Target="media/image6.jpeg"/><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image" Target="media/image48.jpeg"/><Relationship Id="rId70" Type="http://schemas.openxmlformats.org/officeDocument/2006/relationships/hyperlink" Target="http://cnrpark.it/" TargetMode="External"/><Relationship Id="rId75" Type="http://schemas.openxmlformats.org/officeDocument/2006/relationships/hyperlink" Target="https://doi.org/10.1109/ICSMC.2006.385314" TargetMode="External"/><Relationship Id="rId83" Type="http://schemas.openxmlformats.org/officeDocument/2006/relationships/image" Target="media/image57.jpeg"/><Relationship Id="rId88" Type="http://schemas.openxmlformats.org/officeDocument/2006/relationships/hyperlink" Target="https://doi.org/10.1109/cvpr.2009.5206848" TargetMode="External"/><Relationship Id="rId91" Type="http://schemas.openxmlformats.org/officeDocument/2006/relationships/hyperlink" Target="https://doi.org/10.1109/ICSMC.2006.385314" TargetMode="External"/><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3.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image" Target="media/image43.jpeg"/><Relationship Id="rId10" Type="http://schemas.openxmlformats.org/officeDocument/2006/relationships/endnotes" Target="endnotes.xml"/><Relationship Id="rId31" Type="http://schemas.openxmlformats.org/officeDocument/2006/relationships/image" Target="media/image17.jpeg"/><Relationship Id="rId44" Type="http://schemas.openxmlformats.org/officeDocument/2006/relationships/image" Target="media/image30.pn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png"/><Relationship Id="rId73" Type="http://schemas.openxmlformats.org/officeDocument/2006/relationships/hyperlink" Target="http://cnrpark.it/" TargetMode="External"/><Relationship Id="rId78" Type="http://schemas.openxmlformats.org/officeDocument/2006/relationships/hyperlink" Target="https://doi.org/10.1049/iet-its.2019.0468" TargetMode="External"/><Relationship Id="rId81" Type="http://schemas.openxmlformats.org/officeDocument/2006/relationships/footer" Target="footer5.xml"/><Relationship Id="rId86" Type="http://schemas.openxmlformats.org/officeDocument/2006/relationships/hyperlink" Target="https://doi.org/10.1016/J.JUE.2006.04.004" TargetMode="External"/><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5.jpeg"/><Relationship Id="rId34" Type="http://schemas.openxmlformats.org/officeDocument/2006/relationships/image" Target="media/image20.jpeg"/><Relationship Id="rId50" Type="http://schemas.openxmlformats.org/officeDocument/2006/relationships/image" Target="media/image36.jpeg"/><Relationship Id="rId55" Type="http://schemas.openxmlformats.org/officeDocument/2006/relationships/image" Target="media/image41.png"/><Relationship Id="rId76" Type="http://schemas.openxmlformats.org/officeDocument/2006/relationships/hyperlink" Target="https://doi.org/10.1109/INFCOM.2009.5062057" TargetMode="External"/><Relationship Id="rId9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hyperlink" Target="https://doi.org/10.1016/J.ESWA.2015.02.009" TargetMode="External"/><Relationship Id="rId92" Type="http://schemas.openxmlformats.org/officeDocument/2006/relationships/hyperlink" Target="https://doi.org/10.1109/INFCOM.2009.5062057" TargetMode="External"/><Relationship Id="rId2" Type="http://schemas.openxmlformats.org/officeDocument/2006/relationships/customXml" Target="../customXml/item2.xml"/><Relationship Id="rId29" Type="http://schemas.openxmlformats.org/officeDocument/2006/relationships/image" Target="media/image15.jpeg"/><Relationship Id="rId24" Type="http://schemas.openxmlformats.org/officeDocument/2006/relationships/image" Target="media/image10.jpeg"/><Relationship Id="rId40" Type="http://schemas.openxmlformats.org/officeDocument/2006/relationships/image" Target="media/image26.jpe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yperlink" Target="https://doi.org/10.1016/J.ESWA.2015.02.009" TargetMode="External"/><Relationship Id="rId61" Type="http://schemas.openxmlformats.org/officeDocument/2006/relationships/image" Target="media/image47.jpeg"/><Relationship Id="rId82" Type="http://schemas.openxmlformats.org/officeDocument/2006/relationships/image" Target="media/image56.jpeg"/><Relationship Id="rId19" Type="http://schemas.openxmlformats.org/officeDocument/2006/relationships/image" Target="media/image5.png"/><Relationship Id="rId14" Type="http://schemas.openxmlformats.org/officeDocument/2006/relationships/image" Target="media/image2.png"/><Relationship Id="rId30" Type="http://schemas.openxmlformats.org/officeDocument/2006/relationships/image" Target="media/image16.jpeg"/><Relationship Id="rId35" Type="http://schemas.openxmlformats.org/officeDocument/2006/relationships/image" Target="media/image21.jpeg"/><Relationship Id="rId56" Type="http://schemas.openxmlformats.org/officeDocument/2006/relationships/image" Target="media/image42.jpeg"/><Relationship Id="rId77" Type="http://schemas.openxmlformats.org/officeDocument/2006/relationships/hyperlink" Target="http://arxiv.org/abs/1506.01497" TargetMode="External"/><Relationship Id="rId8" Type="http://schemas.openxmlformats.org/officeDocument/2006/relationships/webSettings" Target="webSettings.xml"/><Relationship Id="rId51" Type="http://schemas.openxmlformats.org/officeDocument/2006/relationships/image" Target="media/image37.jpeg"/><Relationship Id="rId72" Type="http://schemas.openxmlformats.org/officeDocument/2006/relationships/hyperlink" Target="https://doi.org/10.1007/s11263-014-0733-5" TargetMode="External"/><Relationship Id="rId93" Type="http://schemas.openxmlformats.org/officeDocument/2006/relationships/hyperlink" Target="http://arxiv.org/abs/1506.01497"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8DE4D6C5-1A77-45E0-A052-1D4E53FE6BB0}"/>
      </w:docPartPr>
      <w:docPartBody>
        <w:p w:rsidR="00864A4E" w:rsidRDefault="00864A4E">
          <w:r w:rsidRPr="00C018F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4A4E"/>
    <w:rsid w:val="00864A4E"/>
    <w:rsid w:val="00D02D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64A4E"/>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B43286F-69E3-46BE-9D72-AD46D44A2755}">
  <we:reference id="f78a3046-9e99-4300-aa2b-5814002b01a2" version="1.55.1.0" store="EXCatalog" storeType="EXCatalog"/>
  <we:alternateReferences>
    <we:reference id="WA104382081" version="1.55.1.0" store="en-GB" storeType="OMEX"/>
  </we:alternateReferences>
  <we:properties>
    <we:property name="MENDELEY_CITATIONS" value="[{&quot;citationID&quot;:&quot;MENDELEY_CITATION_65470f48-1cbb-4202-9cb7-a79ea27f5bbd&quot;,&quot;properties&quot;:{&quot;noteIndex&quot;:0},&quot;isEdited&quot;:false,&quot;manualOverride&quot;:{&quot;isManuallyOverridden&quot;:false,&quot;citeprocText&quot;:&quot;(Jiří Groh et al., n.d.)&quot;,&quot;manualOverrideText&quot;:&quot;&quot;},&quot;citationTag&quot;:&quot;MENDELEY_CITATION_v3_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&quot;,&quot;citationItems&quot;:[{&quot;id&quot;:&quot;edd0032f-2153-387e-a2b4-ec03c2bf3a8f&quot;,&quot;itemData&quot;:{&quot;type&quot;:&quot;report&quot;,&quot;id&quot;:&quot;edd0032f-2153-387e-a2b4-ec03c2bf3a8f&quot;,&quot;title&quot;:&quot;Title: Parking lot detection system Student: Supervisor&quot;,&quot;author&quot;:[{&quot;family&quot;:&quot;Jiří Groh&quot;,&quot;given&quot;:&quot;Bc&quot;,&quot;parse-names&quot;:false,&quot;dropping-particle&quot;:&quot;&quot;,&quot;non-dropping-particle&quot;:&quot;&quot;},{&quot;family&quot;:&quot;Marek Sušický&quot;,&quot;given&quot;:&quot;Ing&quot;,&quot;parse-names&quot;:false,&quot;dropping-particle&quot;:&quot;&quot;,&quot;non-dropping-particle&quot;:&quot;&quot;},{&quot;family&quot;:&quot;Engineering&quot;,&quot;given&quot;:&quot;Software&quot;,&quot;parse-names&quot;:false,&quot;dropping-particle&quot;:&quot;&quot;,&quot;non-dropping-particle&quot;:&quot;&quot;}],&quot;container-title-short&quot;:&quot;&quot;},&quot;isTemporary&quot;:false,&quot;suppress-author&quot;:false,&quot;composite&quot;:false,&quot;author-only&quot;:false}]},{&quot;citationID&quot;:&quot;MENDELEY_CITATION_c4a9af0a-4c40-48da-94ff-15bb2ad30072&quot;,&quot;properties&quot;:{&quot;noteIndex&quot;:0},&quot;isEdited&quot;:false,&quot;manualOverride&quot;:{&quot;isManuallyOverridden&quot;:true,&quot;citeprocText&quot;:&quot;(Jiří Groh et al., n.d.)&quot;,&quot;manualOverrideText&quot;:&quot;&quot;},&quot;citationTag&quot;:&quot;MENDELEY_CITATION_v3_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&quot;,&quot;citationItems&quot;:[{&quot;id&quot;:&quot;edd0032f-2153-387e-a2b4-ec03c2bf3a8f&quot;,&quot;itemData&quot;:{&quot;type&quot;:&quot;report&quot;,&quot;id&quot;:&quot;edd0032f-2153-387e-a2b4-ec03c2bf3a8f&quot;,&quot;title&quot;:&quot;Title: Parking lot detection system Student: Supervisor&quot;,&quot;author&quot;:[{&quot;family&quot;:&quot;Jiří Groh&quot;,&quot;given&quot;:&quot;Bc&quot;,&quot;parse-names&quot;:false,&quot;dropping-particle&quot;:&quot;&quot;,&quot;non-dropping-particle&quot;:&quot;&quot;},{&quot;family&quot;:&quot;Marek Sušický&quot;,&quot;given&quot;:&quot;Ing&quot;,&quot;parse-names&quot;:false,&quot;dropping-particle&quot;:&quot;&quot;,&quot;non-dropping-particle&quot;:&quot;&quot;},{&quot;family&quot;:&quot;Engineering&quot;,&quot;given&quot;:&quot;Software&quot;,&quot;parse-names&quot;:false,&quot;dropping-particle&quot;:&quot;&quot;,&quot;non-dropping-particle&quot;:&quot;&quot;}],&quot;container-title-short&quot;:&quot;&quot;},&quot;isTemporary&quot;:false,&quot;suppress-author&quot;:false,&quot;composite&quot;:false,&quot;author-only&quot;:false}]},{&quot;citationID&quot;:&quot;MENDELEY_CITATION_287134c8-5d30-439c-a1a3-9fb7ab6d4d51&quot;,&quot;properties&quot;:{&quot;noteIndex&quot;:0},&quot;isEdited&quot;:false,&quot;manualOverride&quot;:{&quot;isManuallyOverridden&quot;:false,&quot;citeprocText&quot;:&quot;(Jiří Groh et al., n.d.)&quot;,&quot;manualOverrideText&quot;:&quot;&quot;},&quot;citationTag&quot;:&quot;MENDELEY_CITATION_v3_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&quot;,&quot;citationItems&quot;:[{&quot;id&quot;:&quot;edd0032f-2153-387e-a2b4-ec03c2bf3a8f&quot;,&quot;itemData&quot;:{&quot;type&quot;:&quot;report&quot;,&quot;id&quot;:&quot;edd0032f-2153-387e-a2b4-ec03c2bf3a8f&quot;,&quot;title&quot;:&quot;Title: Parking lot detection system Student: Supervisor&quot;,&quot;author&quot;:[{&quot;family&quot;:&quot;Jiří Groh&quot;,&quot;given&quot;:&quot;Bc&quot;,&quot;parse-names&quot;:false,&quot;dropping-particle&quot;:&quot;&quot;,&quot;non-dropping-particle&quot;:&quot;&quot;},{&quot;family&quot;:&quot;Marek Sušický&quot;,&quot;given&quot;:&quot;Ing&quot;,&quot;parse-names&quot;:false,&quot;dropping-particle&quot;:&quot;&quot;,&quot;non-dropping-particle&quot;:&quot;&quot;},{&quot;family&quot;:&quot;Engineering&quot;,&quot;given&quot;:&quot;Software&quot;,&quot;parse-names&quot;:false,&quot;dropping-particle&quot;:&quot;&quot;,&quot;non-dropping-particle&quot;:&quot;&quot;}],&quot;container-title-short&quot;:&quot;&quot;},&quot;isTemporary&quot;:false,&quot;suppress-author&quot;:false,&quot;composite&quot;:false,&quot;author-only&quot;:false}]}]"/>
    <we:property name="MENDELEY_CITATIONS_LOCALE_CODE" value="&quot;en-GB&quot;"/>
    <we:property name="MENDELEY_CITATIONS_STYLE" value="{&quot;id&quot;:&quot;https://www.zotero.org/styles/liverpool-john-moores-university-harvard&quot;,&quot;title&quot;:&quot;Liverpool John Moores University - Harvard&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86189B1BA84673428892CECFA842D96E" ma:contentTypeVersion="5" ma:contentTypeDescription="Create a new document." ma:contentTypeScope="" ma:versionID="2127bcdce65b39fd5166566350142dd5">
  <xsd:schema xmlns:xsd="http://www.w3.org/2001/XMLSchema" xmlns:xs="http://www.w3.org/2001/XMLSchema" xmlns:p="http://schemas.microsoft.com/office/2006/metadata/properties" xmlns:ns3="dcfffc69-b729-4deb-99f1-ff9228861849" targetNamespace="http://schemas.microsoft.com/office/2006/metadata/properties" ma:root="true" ma:fieldsID="0b8e5858255ac19014ec721ad5b7b583" ns3:_="">
    <xsd:import namespace="dcfffc69-b729-4deb-99f1-ff9228861849"/>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cfffc69-b729-4deb-99f1-ff9228861849"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00F7D3B0-AA4B-4B6F-8594-923C527772B5}">
  <ds:schemaRefs>
    <ds:schemaRef ds:uri="http://schemas.openxmlformats.org/officeDocument/2006/bibliography"/>
  </ds:schemaRefs>
</ds:datastoreItem>
</file>

<file path=customXml/itemProps2.xml><?xml version="1.0" encoding="utf-8"?>
<ds:datastoreItem xmlns:ds="http://schemas.openxmlformats.org/officeDocument/2006/customXml" ds:itemID="{4171E182-F8A3-487A-B976-FE37D4CDBC9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cfffc69-b729-4deb-99f1-ff92288618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3879861-7D90-4806-97AF-AE59BD84C53A}">
  <ds:schemaRefs>
    <ds:schemaRef ds:uri="http://schemas.microsoft.com/sharepoint/v3/contenttype/forms"/>
  </ds:schemaRefs>
</ds:datastoreItem>
</file>

<file path=customXml/itemProps4.xml><?xml version="1.0" encoding="utf-8"?>
<ds:datastoreItem xmlns:ds="http://schemas.openxmlformats.org/officeDocument/2006/customXml" ds:itemID="{C1D0576A-70E4-4526-958C-3A4DEB4F8F79}">
  <ds:schemaRefs>
    <ds:schemaRef ds:uri="http://www.w3.org/XML/1998/namespace"/>
    <ds:schemaRef ds:uri="http://purl.org/dc/elements/1.1/"/>
    <ds:schemaRef ds:uri="http://purl.org/dc/terms/"/>
    <ds:schemaRef ds:uri="http://schemas.microsoft.com/office/2006/metadata/properties"/>
    <ds:schemaRef ds:uri="http://schemas.microsoft.com/office/infopath/2007/PartnerControls"/>
    <ds:schemaRef ds:uri="http://schemas.microsoft.com/office/2006/documentManagement/types"/>
    <ds:schemaRef ds:uri="http://schemas.openxmlformats.org/package/2006/metadata/core-properties"/>
    <ds:schemaRef ds:uri="dcfffc69-b729-4deb-99f1-ff9228861849"/>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86</Pages>
  <Words>15615</Words>
  <Characters>89007</Characters>
  <Application>Microsoft Office Word</Application>
  <DocSecurity>0</DocSecurity>
  <Lines>741</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Ajay Jain (WIPRO LIMITED)</dc:creator>
  <cp:keywords/>
  <dc:description/>
  <cp:lastModifiedBy>Jain, Ajay Jain</cp:lastModifiedBy>
  <cp:revision>2</cp:revision>
  <dcterms:created xsi:type="dcterms:W3CDTF">2024-06-26T14:28:00Z</dcterms:created>
  <dcterms:modified xsi:type="dcterms:W3CDTF">2024-06-26T14:28:00Z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2024-03-23T00:00:00Z</vt:filetime>
  </property>
  <property fmtid="{D5CDD505-2E9C-101B-9397-08002B2CF9AE}" pid="3" name="ContentTypeId">
    <vt:lpwstr>0x01010086189B1BA84673428892CECFA842D96E</vt:lpwstr>
  </property>
</Properties>
</file>